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F2C6D" w14:textId="77777777" w:rsidR="000D6C3C" w:rsidRPr="00A80C7A" w:rsidRDefault="00A80C7A" w:rsidP="00A80C7A">
      <w:pPr>
        <w:jc w:val="center"/>
      </w:pPr>
      <w:r w:rsidRPr="00A80C7A">
        <w:t>Project-1</w:t>
      </w:r>
    </w:p>
    <w:p w14:paraId="48F8509A" w14:textId="77777777" w:rsidR="00A80C7A" w:rsidRDefault="00BA19DD" w:rsidP="00A80C7A">
      <w:r>
        <w:t>1.</w:t>
      </w:r>
      <w:r w:rsidR="00A80C7A">
        <w:t>Write a Simple HTML program for displaying “Hello World!”</w:t>
      </w:r>
    </w:p>
    <w:p w14:paraId="7938F936" w14:textId="77777777" w:rsidR="00A80C7A" w:rsidRDefault="00A80C7A" w:rsidP="00A80C7A">
      <w:r>
        <w:t>&lt;!DOCTYPE html&gt;</w:t>
      </w:r>
    </w:p>
    <w:p w14:paraId="19BD8195" w14:textId="77777777" w:rsidR="00A80C7A" w:rsidRDefault="00A80C7A" w:rsidP="00A80C7A">
      <w:r>
        <w:t>&lt;html&gt;</w:t>
      </w:r>
    </w:p>
    <w:p w14:paraId="1620F970" w14:textId="77777777" w:rsidR="00A80C7A" w:rsidRDefault="00A80C7A" w:rsidP="00A80C7A">
      <w:r>
        <w:t>&lt;head&gt;</w:t>
      </w:r>
    </w:p>
    <w:p w14:paraId="0A0DFC08" w14:textId="77777777" w:rsidR="00A80C7A" w:rsidRDefault="00A80C7A" w:rsidP="00A80C7A">
      <w:r>
        <w:t xml:space="preserve">    &lt;title&gt;Hello World Page&lt;/title&gt;</w:t>
      </w:r>
    </w:p>
    <w:p w14:paraId="558A772D" w14:textId="77777777" w:rsidR="00A80C7A" w:rsidRDefault="00A80C7A" w:rsidP="00A80C7A">
      <w:r>
        <w:t>&lt;/head&gt;</w:t>
      </w:r>
    </w:p>
    <w:p w14:paraId="3C0AE2FF" w14:textId="77777777" w:rsidR="00A80C7A" w:rsidRDefault="00A80C7A" w:rsidP="00A80C7A">
      <w:r>
        <w:t>&lt;body&gt;</w:t>
      </w:r>
    </w:p>
    <w:p w14:paraId="08B32ED3" w14:textId="77777777" w:rsidR="00A80C7A" w:rsidRDefault="00A80C7A" w:rsidP="00A80C7A">
      <w:r>
        <w:t xml:space="preserve">    &lt;h1&gt;Hello World!&lt;/h1&gt;</w:t>
      </w:r>
    </w:p>
    <w:p w14:paraId="5D18147D" w14:textId="77777777" w:rsidR="00A80C7A" w:rsidRDefault="00A80C7A" w:rsidP="00A80C7A">
      <w:r>
        <w:t>&lt;/body&gt;</w:t>
      </w:r>
    </w:p>
    <w:p w14:paraId="7FD6F651" w14:textId="77777777" w:rsidR="00A80C7A" w:rsidRDefault="00A80C7A" w:rsidP="00A80C7A">
      <w:r>
        <w:t>&lt;/html&gt;</w:t>
      </w:r>
    </w:p>
    <w:p w14:paraId="74B48BBE" w14:textId="77777777" w:rsidR="00BA19DD" w:rsidRDefault="00BA19DD" w:rsidP="00BA19DD">
      <w:r>
        <w:t xml:space="preserve">Output                                                                                                                                                                                     </w:t>
      </w:r>
    </w:p>
    <w:p w14:paraId="4D61DDDA" w14:textId="77777777" w:rsidR="008E17F5" w:rsidRDefault="00BA19DD" w:rsidP="00BA19DD">
      <w:r>
        <w:t xml:space="preserve">    </w:t>
      </w:r>
      <w:r w:rsidRPr="00BA19DD">
        <w:rPr>
          <w:noProof/>
          <w:lang w:eastAsia="en-IN"/>
        </w:rPr>
        <w:drawing>
          <wp:inline distT="0" distB="0" distL="0" distR="0" wp14:anchorId="578FE993" wp14:editId="47009946">
            <wp:extent cx="5046334" cy="1690777"/>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7044" cy="1744623"/>
                    </a:xfrm>
                    <a:prstGeom prst="rect">
                      <a:avLst/>
                    </a:prstGeom>
                  </pic:spPr>
                </pic:pic>
              </a:graphicData>
            </a:graphic>
          </wp:inline>
        </w:drawing>
      </w:r>
    </w:p>
    <w:p w14:paraId="3E88C857" w14:textId="77777777" w:rsidR="008E17F5" w:rsidRPr="008E17F5" w:rsidRDefault="008E17F5" w:rsidP="008E17F5"/>
    <w:p w14:paraId="207A8AC6" w14:textId="77777777" w:rsidR="008E17F5" w:rsidRDefault="008E17F5" w:rsidP="008E17F5">
      <w:pPr>
        <w:ind w:firstLine="720"/>
        <w:jc w:val="center"/>
      </w:pPr>
      <w:r>
        <w:t>Project-2</w:t>
      </w:r>
    </w:p>
    <w:p w14:paraId="182A8741" w14:textId="77777777" w:rsidR="008E17F5" w:rsidRDefault="008E17F5" w:rsidP="008E17F5">
      <w:pPr>
        <w:ind w:firstLine="720"/>
      </w:pPr>
      <w:r>
        <w:t>Design a web page of displaying “Hello World!” by using Heading Tag</w:t>
      </w:r>
    </w:p>
    <w:p w14:paraId="32937A5E" w14:textId="77777777" w:rsidR="008E17F5" w:rsidRDefault="008E17F5" w:rsidP="008E17F5">
      <w:pPr>
        <w:ind w:firstLine="720"/>
      </w:pPr>
      <w:r>
        <w:t>&lt;!DOCTYPE html&gt;</w:t>
      </w:r>
    </w:p>
    <w:p w14:paraId="5ECA3300" w14:textId="77777777" w:rsidR="008E17F5" w:rsidRDefault="008E17F5" w:rsidP="008E17F5">
      <w:pPr>
        <w:ind w:firstLine="720"/>
      </w:pPr>
      <w:r>
        <w:t>&lt;html&gt;</w:t>
      </w:r>
    </w:p>
    <w:p w14:paraId="0E137273" w14:textId="77777777" w:rsidR="008E17F5" w:rsidRDefault="008E17F5" w:rsidP="008E17F5">
      <w:pPr>
        <w:ind w:firstLine="720"/>
      </w:pPr>
      <w:r>
        <w:t>&lt;head&gt;</w:t>
      </w:r>
    </w:p>
    <w:p w14:paraId="1B1A6B63" w14:textId="77777777" w:rsidR="008E17F5" w:rsidRDefault="008E17F5" w:rsidP="008E17F5">
      <w:pPr>
        <w:ind w:firstLine="720"/>
      </w:pPr>
      <w:r>
        <w:t xml:space="preserve">    &lt;title&gt;Hello World Page&lt;/title&gt;</w:t>
      </w:r>
    </w:p>
    <w:p w14:paraId="5F9684FD" w14:textId="77777777" w:rsidR="008E17F5" w:rsidRDefault="008E17F5" w:rsidP="008E17F5">
      <w:pPr>
        <w:ind w:firstLine="720"/>
      </w:pPr>
      <w:r>
        <w:t>&lt;/head&gt;</w:t>
      </w:r>
    </w:p>
    <w:p w14:paraId="2C78B773" w14:textId="77777777" w:rsidR="008E17F5" w:rsidRDefault="008E17F5" w:rsidP="008E17F5">
      <w:pPr>
        <w:ind w:firstLine="720"/>
      </w:pPr>
      <w:r>
        <w:t>&lt;body&gt;</w:t>
      </w:r>
    </w:p>
    <w:p w14:paraId="2E2292F1" w14:textId="77777777" w:rsidR="008E17F5" w:rsidRDefault="008E17F5" w:rsidP="008E17F5">
      <w:pPr>
        <w:ind w:firstLine="720"/>
      </w:pPr>
      <w:r>
        <w:t xml:space="preserve">    &lt;!-- Displaying Hello World using a heading tag --&gt;</w:t>
      </w:r>
    </w:p>
    <w:p w14:paraId="7F6BEB0F" w14:textId="77777777" w:rsidR="008E17F5" w:rsidRDefault="008E17F5" w:rsidP="008E17F5">
      <w:pPr>
        <w:ind w:firstLine="720"/>
      </w:pPr>
      <w:r>
        <w:t xml:space="preserve">    &lt;h1&gt;Hello World!&lt;/h1&gt;</w:t>
      </w:r>
    </w:p>
    <w:p w14:paraId="6A259189" w14:textId="77777777" w:rsidR="008E17F5" w:rsidRDefault="008E17F5" w:rsidP="008E17F5">
      <w:pPr>
        <w:ind w:firstLine="720"/>
      </w:pPr>
      <w:r>
        <w:t>&lt;/body&gt;</w:t>
      </w:r>
    </w:p>
    <w:p w14:paraId="3E4D34F9" w14:textId="77777777" w:rsidR="008E17F5" w:rsidRDefault="008E17F5" w:rsidP="008E17F5">
      <w:pPr>
        <w:ind w:firstLine="720"/>
      </w:pPr>
      <w:r>
        <w:t>&lt;/html&gt;</w:t>
      </w:r>
    </w:p>
    <w:p w14:paraId="32F60621" w14:textId="77777777" w:rsidR="008E17F5" w:rsidRDefault="00F279C6" w:rsidP="008E17F5">
      <w:pPr>
        <w:ind w:firstLine="720"/>
      </w:pPr>
      <w:r>
        <w:lastRenderedPageBreak/>
        <w:t>Output:</w:t>
      </w:r>
    </w:p>
    <w:p w14:paraId="2355F961" w14:textId="77777777" w:rsidR="00F279C6" w:rsidRDefault="00F279C6" w:rsidP="008E17F5">
      <w:pPr>
        <w:ind w:firstLine="720"/>
      </w:pPr>
      <w:r w:rsidRPr="00F279C6">
        <w:rPr>
          <w:noProof/>
          <w:lang w:eastAsia="en-IN"/>
        </w:rPr>
        <w:drawing>
          <wp:inline distT="0" distB="0" distL="0" distR="0" wp14:anchorId="7D04E958" wp14:editId="4078C9C8">
            <wp:extent cx="4686954" cy="1257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6954" cy="1257475"/>
                    </a:xfrm>
                    <a:prstGeom prst="rect">
                      <a:avLst/>
                    </a:prstGeom>
                  </pic:spPr>
                </pic:pic>
              </a:graphicData>
            </a:graphic>
          </wp:inline>
        </w:drawing>
      </w:r>
    </w:p>
    <w:p w14:paraId="344CCC77" w14:textId="77777777" w:rsidR="00F279C6" w:rsidRDefault="00F279C6" w:rsidP="008E17F5">
      <w:pPr>
        <w:ind w:firstLine="720"/>
      </w:pPr>
    </w:p>
    <w:p w14:paraId="014CBCFD" w14:textId="77777777" w:rsidR="00F279C6" w:rsidRDefault="00F279C6" w:rsidP="00F279C6">
      <w:pPr>
        <w:ind w:firstLine="720"/>
        <w:jc w:val="center"/>
      </w:pPr>
      <w:r>
        <w:t>Project-3</w:t>
      </w:r>
    </w:p>
    <w:p w14:paraId="77FADB85" w14:textId="77777777" w:rsidR="00F279C6" w:rsidRDefault="00F279C6" w:rsidP="00F279C6">
      <w:pPr>
        <w:ind w:firstLine="720"/>
      </w:pPr>
      <w:r>
        <w:t>Design a web page by demonstrating the usage of Paragraph Tag</w:t>
      </w:r>
    </w:p>
    <w:p w14:paraId="6DC48490" w14:textId="77777777" w:rsidR="00F279C6" w:rsidRDefault="00F279C6" w:rsidP="00F279C6">
      <w:pPr>
        <w:ind w:firstLine="720"/>
      </w:pPr>
      <w:r>
        <w:t>&lt;!DOCTYPE html&gt;</w:t>
      </w:r>
    </w:p>
    <w:p w14:paraId="271E6873" w14:textId="77777777" w:rsidR="00F279C6" w:rsidRDefault="00F279C6" w:rsidP="00F279C6">
      <w:pPr>
        <w:ind w:firstLine="720"/>
      </w:pPr>
      <w:r>
        <w:t>&lt;html lang="en"&gt;</w:t>
      </w:r>
    </w:p>
    <w:p w14:paraId="5499B90D" w14:textId="77777777" w:rsidR="00F279C6" w:rsidRDefault="00F279C6" w:rsidP="00F279C6">
      <w:pPr>
        <w:ind w:firstLine="720"/>
      </w:pPr>
      <w:r>
        <w:t>&lt;head&gt;</w:t>
      </w:r>
    </w:p>
    <w:p w14:paraId="285D072F" w14:textId="77777777" w:rsidR="00F279C6" w:rsidRDefault="00F279C6" w:rsidP="00F279C6">
      <w:pPr>
        <w:ind w:firstLine="720"/>
      </w:pPr>
      <w:r>
        <w:t xml:space="preserve">    &lt;meta charset="UTF-8"&gt;</w:t>
      </w:r>
    </w:p>
    <w:p w14:paraId="13E9594A" w14:textId="77777777" w:rsidR="00F279C6" w:rsidRDefault="00F279C6" w:rsidP="00F279C6">
      <w:pPr>
        <w:ind w:firstLine="720"/>
      </w:pPr>
      <w:r>
        <w:t xml:space="preserve">    &lt;meta name="viewport" content="width=device-width, initial-scale=1.0"&gt;</w:t>
      </w:r>
    </w:p>
    <w:p w14:paraId="7A131CBC" w14:textId="77777777" w:rsidR="00F279C6" w:rsidRDefault="00F279C6" w:rsidP="00F279C6">
      <w:pPr>
        <w:ind w:firstLine="720"/>
      </w:pPr>
      <w:r>
        <w:t xml:space="preserve">    &lt;title&gt;Paragraph Tag Example&lt;/title&gt;</w:t>
      </w:r>
    </w:p>
    <w:p w14:paraId="4A42429F" w14:textId="77777777" w:rsidR="00F279C6" w:rsidRDefault="00F279C6" w:rsidP="00F279C6">
      <w:pPr>
        <w:ind w:firstLine="720"/>
      </w:pPr>
      <w:r>
        <w:t>&lt;/head&gt;</w:t>
      </w:r>
    </w:p>
    <w:p w14:paraId="6B029E02" w14:textId="77777777" w:rsidR="00F279C6" w:rsidRDefault="00F279C6" w:rsidP="00F279C6">
      <w:pPr>
        <w:ind w:firstLine="720"/>
      </w:pPr>
      <w:r>
        <w:t>&lt;body&gt;</w:t>
      </w:r>
    </w:p>
    <w:p w14:paraId="3B57E4EF" w14:textId="01EFBA4B" w:rsidR="00F279C6" w:rsidRDefault="00F279C6" w:rsidP="001A45B2">
      <w:r>
        <w:t>&lt;h1&gt;Welcome to My Web Page!&lt;/h1&gt;</w:t>
      </w:r>
    </w:p>
    <w:p w14:paraId="4B4F3DF9" w14:textId="1A0402F1" w:rsidR="00F279C6" w:rsidRDefault="00F279C6" w:rsidP="001A45B2">
      <w:pPr>
        <w:ind w:firstLine="720"/>
      </w:pPr>
      <w:r>
        <w:t xml:space="preserve">      &lt;p&gt;This is a paragraph that demonstrates the use of the &lt;code&gt;&amp;lt;p&amp;gt;&lt;/code&gt; (paragraph) tag. Paragraph tags are used to enclose a block of text, separating it from other elements, and creating a readable format on the webpage.&lt;/p&gt;</w:t>
      </w:r>
    </w:p>
    <w:p w14:paraId="15262141" w14:textId="3ED6316C" w:rsidR="00F279C6" w:rsidRDefault="00F279C6" w:rsidP="001A45B2">
      <w:pPr>
        <w:ind w:firstLine="720"/>
      </w:pPr>
      <w:r>
        <w:t xml:space="preserve">       &lt;p&gt;The &lt;code&gt;&amp;lt;p&amp;gt;&lt;/code&gt; tag automatically adds space before and after the paragraph, making the text look nicely spaced. It is one of the most commonly used tags when structuring content on a webpage.&lt;/p&gt;</w:t>
      </w:r>
    </w:p>
    <w:p w14:paraId="2A60B677" w14:textId="55876F9A" w:rsidR="00F279C6" w:rsidRDefault="00F279C6" w:rsidP="001A45B2">
      <w:pPr>
        <w:ind w:firstLine="720"/>
      </w:pPr>
      <w:r>
        <w:t xml:space="preserve">    &lt;p&gt;HTML elements are fundamental to building a website. This is just an example of how you can structure your content effectively using paragraph tags.&lt;/p&gt;</w:t>
      </w:r>
    </w:p>
    <w:p w14:paraId="765161AE" w14:textId="47D14DF9" w:rsidR="00F279C6" w:rsidRDefault="00F279C6" w:rsidP="001A45B2">
      <w:r>
        <w:t>&lt;/body&gt;</w:t>
      </w:r>
    </w:p>
    <w:p w14:paraId="2B1D34D7" w14:textId="77777777" w:rsidR="00F279C6" w:rsidRDefault="00F279C6" w:rsidP="001A45B2">
      <w:r>
        <w:t>&lt;/html&gt;</w:t>
      </w:r>
    </w:p>
    <w:p w14:paraId="1A80F3D9" w14:textId="77777777" w:rsidR="00F279C6" w:rsidRDefault="00F279C6" w:rsidP="001A45B2">
      <w:r>
        <w:t>Output:</w:t>
      </w:r>
    </w:p>
    <w:p w14:paraId="60179A35" w14:textId="77777777" w:rsidR="00F279C6" w:rsidRDefault="00F279C6" w:rsidP="00F279C6">
      <w:pPr>
        <w:ind w:firstLine="720"/>
      </w:pPr>
      <w:r w:rsidRPr="00F279C6">
        <w:rPr>
          <w:noProof/>
          <w:lang w:eastAsia="en-IN"/>
        </w:rPr>
        <w:drawing>
          <wp:inline distT="0" distB="0" distL="0" distR="0" wp14:anchorId="74E1DE63" wp14:editId="2BB8A535">
            <wp:extent cx="4267200" cy="1057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7200" cy="1057275"/>
                    </a:xfrm>
                    <a:prstGeom prst="rect">
                      <a:avLst/>
                    </a:prstGeom>
                  </pic:spPr>
                </pic:pic>
              </a:graphicData>
            </a:graphic>
          </wp:inline>
        </w:drawing>
      </w:r>
    </w:p>
    <w:p w14:paraId="0483BCF2" w14:textId="77777777" w:rsidR="00F279C6" w:rsidRDefault="00F279C6" w:rsidP="00F279C6"/>
    <w:p w14:paraId="4CF453A6" w14:textId="77777777" w:rsidR="00F279C6" w:rsidRDefault="00F279C6" w:rsidP="00F279C6">
      <w:pPr>
        <w:jc w:val="center"/>
      </w:pPr>
      <w:r>
        <w:t>Project-4</w:t>
      </w:r>
    </w:p>
    <w:p w14:paraId="5439E8EF" w14:textId="77777777" w:rsidR="00F279C6" w:rsidRDefault="00F279C6" w:rsidP="00F279C6">
      <w:r>
        <w:t>Design a web page by demonstrating the usage of HTML lists</w:t>
      </w:r>
    </w:p>
    <w:p w14:paraId="4CAA0CAA" w14:textId="77777777" w:rsidR="00F279C6" w:rsidRDefault="00F279C6" w:rsidP="00F279C6">
      <w:r>
        <w:t>&lt;!DOCTYPE html&gt;</w:t>
      </w:r>
    </w:p>
    <w:p w14:paraId="32B4A88E" w14:textId="77777777" w:rsidR="00F279C6" w:rsidRDefault="00F279C6" w:rsidP="00F279C6">
      <w:r>
        <w:t>&lt;html lang="en"&gt;</w:t>
      </w:r>
    </w:p>
    <w:p w14:paraId="57B31E69" w14:textId="77777777" w:rsidR="00F279C6" w:rsidRDefault="00F279C6" w:rsidP="00F279C6">
      <w:r>
        <w:t>&lt;head&gt;</w:t>
      </w:r>
    </w:p>
    <w:p w14:paraId="0DA27F49" w14:textId="77777777" w:rsidR="00F279C6" w:rsidRDefault="00F279C6" w:rsidP="00F279C6">
      <w:r>
        <w:t xml:space="preserve">    &lt;meta charset="UTF-8"&gt;</w:t>
      </w:r>
    </w:p>
    <w:p w14:paraId="2DF9BE88" w14:textId="77777777" w:rsidR="00F279C6" w:rsidRDefault="00F279C6" w:rsidP="00F279C6">
      <w:r>
        <w:t xml:space="preserve">    &lt;meta name="viewport" content="width=device-width, initial-scale=1.0"&gt;</w:t>
      </w:r>
    </w:p>
    <w:p w14:paraId="610F24EC" w14:textId="77777777" w:rsidR="00F279C6" w:rsidRDefault="00F279C6" w:rsidP="00F279C6">
      <w:r>
        <w:t xml:space="preserve">    &lt;title&gt;HTML List Example&lt;/title&gt;</w:t>
      </w:r>
    </w:p>
    <w:p w14:paraId="1D085072" w14:textId="77777777" w:rsidR="00F279C6" w:rsidRDefault="00F279C6" w:rsidP="00F279C6">
      <w:r>
        <w:t>&lt;/head&gt;</w:t>
      </w:r>
    </w:p>
    <w:p w14:paraId="6302EFAB" w14:textId="77777777" w:rsidR="00F279C6" w:rsidRDefault="00F279C6" w:rsidP="00F279C6">
      <w:r>
        <w:t>&lt;body&gt;</w:t>
      </w:r>
    </w:p>
    <w:p w14:paraId="66EAEAA6" w14:textId="01607907" w:rsidR="00F279C6" w:rsidRDefault="00F279C6" w:rsidP="00F279C6">
      <w:r>
        <w:t>&lt;h1&gt;HTML List Types&lt;/h1&gt;</w:t>
      </w:r>
    </w:p>
    <w:p w14:paraId="686AF404" w14:textId="411F9BC3" w:rsidR="00F279C6" w:rsidRDefault="00F279C6" w:rsidP="00F279C6">
      <w:r>
        <w:t xml:space="preserve">     &lt;!-- Unordered List (Bulleted List) --&gt;</w:t>
      </w:r>
    </w:p>
    <w:p w14:paraId="6A201BEF" w14:textId="77777777" w:rsidR="00F279C6" w:rsidRDefault="00F279C6" w:rsidP="00F279C6">
      <w:r>
        <w:t xml:space="preserve">    &lt;h2&gt;Unordered List (Bulleted List)&lt;/h2&gt;</w:t>
      </w:r>
    </w:p>
    <w:p w14:paraId="6CDCA1E6" w14:textId="77777777" w:rsidR="00F279C6" w:rsidRDefault="00F279C6" w:rsidP="00F279C6">
      <w:r>
        <w:t xml:space="preserve">    &lt;ul&gt;</w:t>
      </w:r>
    </w:p>
    <w:p w14:paraId="673BDAFB" w14:textId="77777777" w:rsidR="00F279C6" w:rsidRDefault="00F279C6" w:rsidP="00F279C6">
      <w:r>
        <w:t xml:space="preserve">        &lt;li&gt;Apple&lt;/li&gt;</w:t>
      </w:r>
    </w:p>
    <w:p w14:paraId="7E4CB4B5" w14:textId="77777777" w:rsidR="00F279C6" w:rsidRDefault="00F279C6" w:rsidP="00F279C6">
      <w:r>
        <w:t xml:space="preserve">        &lt;li&gt;Banana&lt;/li&gt;</w:t>
      </w:r>
    </w:p>
    <w:p w14:paraId="5FBD88AD" w14:textId="77777777" w:rsidR="00F279C6" w:rsidRDefault="00F279C6" w:rsidP="00F279C6">
      <w:r>
        <w:t xml:space="preserve">        &lt;li&gt;Cherry&lt;/li&gt;</w:t>
      </w:r>
    </w:p>
    <w:p w14:paraId="053137AF" w14:textId="77777777" w:rsidR="00F279C6" w:rsidRDefault="00F279C6" w:rsidP="00F279C6">
      <w:r>
        <w:t xml:space="preserve">        &lt;li&gt;Date&lt;/li&gt;</w:t>
      </w:r>
    </w:p>
    <w:p w14:paraId="4C31D817" w14:textId="77777777" w:rsidR="00F279C6" w:rsidRDefault="00F279C6" w:rsidP="00F279C6">
      <w:r>
        <w:t xml:space="preserve">    &lt;/ul&gt;</w:t>
      </w:r>
    </w:p>
    <w:p w14:paraId="23723D5F" w14:textId="18FE5BF4" w:rsidR="00F279C6" w:rsidRDefault="00F279C6" w:rsidP="00F279C6">
      <w:r>
        <w:t xml:space="preserve"> &lt;!-- Ordered List (Numbered List) --&gt;</w:t>
      </w:r>
    </w:p>
    <w:p w14:paraId="70A930AA" w14:textId="77777777" w:rsidR="00F279C6" w:rsidRDefault="00F279C6" w:rsidP="00F279C6">
      <w:r>
        <w:t xml:space="preserve">    &lt;h2&gt;Ordered List (Numbered List)&lt;/h2&gt;</w:t>
      </w:r>
    </w:p>
    <w:p w14:paraId="25BCCAB8" w14:textId="77777777" w:rsidR="00F279C6" w:rsidRDefault="00F279C6" w:rsidP="00F279C6">
      <w:r>
        <w:t xml:space="preserve">    &lt;ol&gt;</w:t>
      </w:r>
    </w:p>
    <w:p w14:paraId="56B9AA1E" w14:textId="77777777" w:rsidR="00F279C6" w:rsidRDefault="00F279C6" w:rsidP="00F279C6">
      <w:r>
        <w:t xml:space="preserve">        &lt;li&gt;Wake up&lt;/li&gt;</w:t>
      </w:r>
    </w:p>
    <w:p w14:paraId="2BC0205C" w14:textId="77777777" w:rsidR="00F279C6" w:rsidRDefault="00F279C6" w:rsidP="00F279C6">
      <w:r>
        <w:t xml:space="preserve">        &lt;li&gt;Brush your teeth&lt;/li&gt;</w:t>
      </w:r>
    </w:p>
    <w:p w14:paraId="04A62CA3" w14:textId="77777777" w:rsidR="00F279C6" w:rsidRDefault="00F279C6" w:rsidP="00F279C6">
      <w:r>
        <w:t xml:space="preserve">        &lt;li&gt;Have breakfast&lt;/li&gt;</w:t>
      </w:r>
    </w:p>
    <w:p w14:paraId="760B1A11" w14:textId="77777777" w:rsidR="00F279C6" w:rsidRDefault="00F279C6" w:rsidP="00F279C6">
      <w:r>
        <w:t xml:space="preserve">        &lt;li&gt;Go to work/school&lt;/li&gt;</w:t>
      </w:r>
    </w:p>
    <w:p w14:paraId="22F3E880" w14:textId="77777777" w:rsidR="00F279C6" w:rsidRDefault="00F279C6" w:rsidP="00F279C6">
      <w:r>
        <w:t xml:space="preserve">    &lt;/ol&gt;</w:t>
      </w:r>
    </w:p>
    <w:p w14:paraId="5145FBD5" w14:textId="13B1011B" w:rsidR="00F279C6" w:rsidRDefault="00F279C6" w:rsidP="00F279C6">
      <w:r>
        <w:t xml:space="preserve"> &lt;!-- Description List --&gt;</w:t>
      </w:r>
    </w:p>
    <w:p w14:paraId="04DAEA2F" w14:textId="77777777" w:rsidR="00F279C6" w:rsidRDefault="00F279C6" w:rsidP="00F279C6">
      <w:r>
        <w:t xml:space="preserve">    &lt;h2&gt;Description List&lt;/h2&gt;</w:t>
      </w:r>
    </w:p>
    <w:p w14:paraId="5D56C259" w14:textId="77777777" w:rsidR="00F279C6" w:rsidRDefault="00F279C6" w:rsidP="00F279C6">
      <w:r>
        <w:t xml:space="preserve">    &lt;dl&gt;</w:t>
      </w:r>
    </w:p>
    <w:p w14:paraId="646AAFCA" w14:textId="77777777" w:rsidR="00F279C6" w:rsidRDefault="00F279C6" w:rsidP="00F279C6">
      <w:r>
        <w:t xml:space="preserve">        &lt;dt&gt;HTML&lt;/dt&gt;</w:t>
      </w:r>
    </w:p>
    <w:p w14:paraId="6BE6C1F4" w14:textId="77777777" w:rsidR="00F279C6" w:rsidRDefault="00F279C6" w:rsidP="00F279C6">
      <w:r>
        <w:t xml:space="preserve">        &lt;dd&gt;HyperText Markup Language, the standard language for documents designed to be displayed in a web browser.&lt;/dd&gt;</w:t>
      </w:r>
    </w:p>
    <w:p w14:paraId="0EABAB39" w14:textId="77777777" w:rsidR="00F279C6" w:rsidRDefault="00F279C6" w:rsidP="00F279C6">
      <w:r>
        <w:t xml:space="preserve">        &lt;dt&gt;CSS&lt;/dt&gt;</w:t>
      </w:r>
    </w:p>
    <w:p w14:paraId="6AD46DAA" w14:textId="77777777" w:rsidR="00F279C6" w:rsidRDefault="00F279C6" w:rsidP="00F279C6">
      <w:r>
        <w:t xml:space="preserve">        &lt;dd&gt;Cascading Style Sheets, a language used to describe the presentation of a document written in HTML or XML.&lt;/dd&gt;</w:t>
      </w:r>
    </w:p>
    <w:p w14:paraId="7280094B" w14:textId="77777777" w:rsidR="00F279C6" w:rsidRDefault="00F279C6" w:rsidP="00F279C6">
      <w:r>
        <w:t xml:space="preserve">        &lt;dt&gt;JavaScript&lt;/dt&gt;</w:t>
      </w:r>
    </w:p>
    <w:p w14:paraId="34F169DF" w14:textId="77777777" w:rsidR="00F279C6" w:rsidRDefault="00F279C6" w:rsidP="00F279C6">
      <w:r>
        <w:t xml:space="preserve">        &lt;dd&gt;A programming language that enables interactive web pages.&lt;/dd&gt;</w:t>
      </w:r>
    </w:p>
    <w:p w14:paraId="2C7771F2" w14:textId="77777777" w:rsidR="00F279C6" w:rsidRDefault="00F279C6" w:rsidP="00F279C6">
      <w:r>
        <w:t xml:space="preserve">    &lt;/dl&gt;</w:t>
      </w:r>
    </w:p>
    <w:p w14:paraId="2A17473B" w14:textId="6856751E" w:rsidR="00F279C6" w:rsidRDefault="00F279C6" w:rsidP="00F279C6">
      <w:r>
        <w:t>&lt;/body&gt;</w:t>
      </w:r>
    </w:p>
    <w:p w14:paraId="5A1472D5" w14:textId="77777777" w:rsidR="00F279C6" w:rsidRDefault="00F279C6" w:rsidP="00F279C6">
      <w:r>
        <w:t>&lt;/html&gt;</w:t>
      </w:r>
    </w:p>
    <w:p w14:paraId="5D862B65" w14:textId="77777777" w:rsidR="00F279C6" w:rsidRDefault="00F279C6" w:rsidP="00F279C6">
      <w:r>
        <w:t>Output:</w:t>
      </w:r>
    </w:p>
    <w:p w14:paraId="7F3BAF9C" w14:textId="77777777" w:rsidR="00F279C6" w:rsidRDefault="00F279C6" w:rsidP="00F279C6">
      <w:r w:rsidRPr="00F279C6">
        <w:rPr>
          <w:noProof/>
          <w:lang w:eastAsia="en-IN"/>
        </w:rPr>
        <w:drawing>
          <wp:inline distT="0" distB="0" distL="0" distR="0" wp14:anchorId="3B4E90AE" wp14:editId="562A3A43">
            <wp:extent cx="5076825" cy="3209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6991" cy="3222675"/>
                    </a:xfrm>
                    <a:prstGeom prst="rect">
                      <a:avLst/>
                    </a:prstGeom>
                  </pic:spPr>
                </pic:pic>
              </a:graphicData>
            </a:graphic>
          </wp:inline>
        </w:drawing>
      </w:r>
    </w:p>
    <w:p w14:paraId="2FCCDF6C" w14:textId="77777777" w:rsidR="00F279C6" w:rsidRDefault="00F279C6" w:rsidP="00F279C6"/>
    <w:p w14:paraId="61A3ED80" w14:textId="77777777" w:rsidR="00F279C6" w:rsidRDefault="00F279C6" w:rsidP="00F279C6">
      <w:pPr>
        <w:tabs>
          <w:tab w:val="left" w:pos="3369"/>
        </w:tabs>
        <w:jc w:val="center"/>
      </w:pPr>
      <w:r>
        <w:t>Project-5</w:t>
      </w:r>
    </w:p>
    <w:p w14:paraId="68DB3B56" w14:textId="77777777" w:rsidR="00F279C6" w:rsidRDefault="00F279C6" w:rsidP="00F279C6">
      <w:pPr>
        <w:tabs>
          <w:tab w:val="left" w:pos="3369"/>
        </w:tabs>
      </w:pPr>
      <w:r>
        <w:t>Design a web page by demonstrating the usage of HTML list type attribute – “A”</w:t>
      </w:r>
    </w:p>
    <w:p w14:paraId="3D804B67" w14:textId="77777777" w:rsidR="00F279C6" w:rsidRDefault="00F279C6" w:rsidP="00F279C6">
      <w:pPr>
        <w:tabs>
          <w:tab w:val="left" w:pos="3369"/>
        </w:tabs>
      </w:pPr>
      <w:r>
        <w:t>&lt;!DOCTYPE html&gt;</w:t>
      </w:r>
    </w:p>
    <w:p w14:paraId="7DD97D3D" w14:textId="77777777" w:rsidR="00F279C6" w:rsidRDefault="00F279C6" w:rsidP="00F279C6">
      <w:pPr>
        <w:tabs>
          <w:tab w:val="left" w:pos="3369"/>
        </w:tabs>
      </w:pPr>
      <w:r>
        <w:t>&lt;html lang="en"&gt;</w:t>
      </w:r>
    </w:p>
    <w:p w14:paraId="1BA690A9" w14:textId="77777777" w:rsidR="00F279C6" w:rsidRDefault="00F279C6" w:rsidP="00F279C6">
      <w:pPr>
        <w:tabs>
          <w:tab w:val="left" w:pos="3369"/>
        </w:tabs>
      </w:pPr>
      <w:r>
        <w:t>&lt;head&gt;</w:t>
      </w:r>
    </w:p>
    <w:p w14:paraId="600874D7" w14:textId="77777777" w:rsidR="00F279C6" w:rsidRDefault="00F279C6" w:rsidP="00F279C6">
      <w:pPr>
        <w:tabs>
          <w:tab w:val="left" w:pos="3369"/>
        </w:tabs>
      </w:pPr>
      <w:r>
        <w:t xml:space="preserve">    &lt;meta charset="UTF-8"&gt;</w:t>
      </w:r>
    </w:p>
    <w:p w14:paraId="3F7746F4" w14:textId="77777777" w:rsidR="00F279C6" w:rsidRDefault="00F279C6" w:rsidP="00F279C6">
      <w:pPr>
        <w:tabs>
          <w:tab w:val="left" w:pos="3369"/>
        </w:tabs>
      </w:pPr>
      <w:r>
        <w:t xml:space="preserve">    &lt;meta name="viewport" content="width=device-width, initial-scale=1.0"&gt;</w:t>
      </w:r>
    </w:p>
    <w:p w14:paraId="5DE9D93A" w14:textId="77777777" w:rsidR="00F279C6" w:rsidRDefault="00F279C6" w:rsidP="00F279C6">
      <w:pPr>
        <w:tabs>
          <w:tab w:val="left" w:pos="3369"/>
        </w:tabs>
      </w:pPr>
      <w:r>
        <w:t xml:space="preserve">    &lt;title&gt;HTML List Type Attribute: A&lt;/title&gt;</w:t>
      </w:r>
    </w:p>
    <w:p w14:paraId="6F3F770F" w14:textId="77777777" w:rsidR="00F279C6" w:rsidRDefault="00F279C6" w:rsidP="00F279C6">
      <w:pPr>
        <w:tabs>
          <w:tab w:val="left" w:pos="3369"/>
        </w:tabs>
      </w:pPr>
      <w:r>
        <w:t>&lt;/head&gt;</w:t>
      </w:r>
    </w:p>
    <w:p w14:paraId="70C7775A" w14:textId="77777777" w:rsidR="00F279C6" w:rsidRDefault="00F279C6" w:rsidP="00F279C6">
      <w:pPr>
        <w:tabs>
          <w:tab w:val="left" w:pos="3369"/>
        </w:tabs>
      </w:pPr>
      <w:r>
        <w:t>&lt;body&gt;</w:t>
      </w:r>
    </w:p>
    <w:p w14:paraId="7982D1C0" w14:textId="5EA7EC61" w:rsidR="00F279C6" w:rsidRDefault="00F279C6" w:rsidP="00F279C6">
      <w:pPr>
        <w:tabs>
          <w:tab w:val="left" w:pos="3369"/>
        </w:tabs>
      </w:pPr>
      <w:r>
        <w:t>&lt;h1&gt;HTML Ordered List with Type "A"&lt;/h1&gt;</w:t>
      </w:r>
    </w:p>
    <w:p w14:paraId="13D6580C" w14:textId="10D59D4C" w:rsidR="00F279C6" w:rsidRDefault="00F279C6" w:rsidP="00F279C6">
      <w:pPr>
        <w:tabs>
          <w:tab w:val="left" w:pos="3369"/>
        </w:tabs>
      </w:pPr>
      <w:r>
        <w:t xml:space="preserve">     &lt;p&gt;The following list uses the &lt;code&gt;type="A"&lt;/code&gt; attribute to display uppercase alphabetical numbering for the list items.&lt;/p&gt;</w:t>
      </w:r>
    </w:p>
    <w:p w14:paraId="13BB99D1" w14:textId="3FEC5081" w:rsidR="00F279C6" w:rsidRDefault="00F279C6" w:rsidP="00F279C6">
      <w:pPr>
        <w:tabs>
          <w:tab w:val="left" w:pos="3369"/>
        </w:tabs>
      </w:pPr>
      <w:r>
        <w:t xml:space="preserve">    &lt;!-- Ordered List with Type "A" (Uppercase letters) --&gt;</w:t>
      </w:r>
    </w:p>
    <w:p w14:paraId="1F08B0F5" w14:textId="77777777" w:rsidR="00F279C6" w:rsidRDefault="00F279C6" w:rsidP="00F279C6">
      <w:pPr>
        <w:tabs>
          <w:tab w:val="left" w:pos="3369"/>
        </w:tabs>
      </w:pPr>
      <w:r>
        <w:t xml:space="preserve">    &lt;ol type="A"&gt;</w:t>
      </w:r>
    </w:p>
    <w:p w14:paraId="2B796C2A" w14:textId="77777777" w:rsidR="00F279C6" w:rsidRDefault="00F279C6" w:rsidP="00F279C6">
      <w:pPr>
        <w:tabs>
          <w:tab w:val="left" w:pos="3369"/>
        </w:tabs>
      </w:pPr>
      <w:r>
        <w:t xml:space="preserve">        &lt;li&gt;Apple&lt;/li&gt;</w:t>
      </w:r>
    </w:p>
    <w:p w14:paraId="6C3753D5" w14:textId="77777777" w:rsidR="00F279C6" w:rsidRDefault="00F279C6" w:rsidP="00F279C6">
      <w:pPr>
        <w:tabs>
          <w:tab w:val="left" w:pos="3369"/>
        </w:tabs>
      </w:pPr>
      <w:r>
        <w:t xml:space="preserve">        &lt;li&gt;Banana&lt;/li&gt;</w:t>
      </w:r>
    </w:p>
    <w:p w14:paraId="219804A6" w14:textId="77777777" w:rsidR="00F279C6" w:rsidRDefault="00F279C6" w:rsidP="00F279C6">
      <w:pPr>
        <w:tabs>
          <w:tab w:val="left" w:pos="3369"/>
        </w:tabs>
      </w:pPr>
      <w:r>
        <w:t xml:space="preserve">        &lt;li&gt;Cherry&lt;/li&gt;</w:t>
      </w:r>
    </w:p>
    <w:p w14:paraId="5FF707EE" w14:textId="77777777" w:rsidR="00F279C6" w:rsidRDefault="00F279C6" w:rsidP="00F279C6">
      <w:pPr>
        <w:tabs>
          <w:tab w:val="left" w:pos="3369"/>
        </w:tabs>
      </w:pPr>
      <w:r>
        <w:t xml:space="preserve">        &lt;li&gt;Date&lt;/li&gt;</w:t>
      </w:r>
    </w:p>
    <w:p w14:paraId="22F81512" w14:textId="77777777" w:rsidR="00F279C6" w:rsidRDefault="00F279C6" w:rsidP="00F279C6">
      <w:pPr>
        <w:tabs>
          <w:tab w:val="left" w:pos="3369"/>
        </w:tabs>
      </w:pPr>
      <w:r>
        <w:t xml:space="preserve">    &lt;/ol&gt;</w:t>
      </w:r>
    </w:p>
    <w:p w14:paraId="048542EA" w14:textId="67D928E5" w:rsidR="00F279C6" w:rsidRDefault="00F279C6" w:rsidP="00F279C6">
      <w:pPr>
        <w:tabs>
          <w:tab w:val="left" w:pos="3369"/>
        </w:tabs>
      </w:pPr>
      <w:r>
        <w:t>&lt;/body&gt;</w:t>
      </w:r>
    </w:p>
    <w:p w14:paraId="0764CFB9" w14:textId="77777777" w:rsidR="00F279C6" w:rsidRDefault="00F279C6" w:rsidP="00F279C6">
      <w:pPr>
        <w:tabs>
          <w:tab w:val="left" w:pos="3369"/>
        </w:tabs>
      </w:pPr>
      <w:r>
        <w:t>&lt;/html&gt;</w:t>
      </w:r>
    </w:p>
    <w:p w14:paraId="41818EF9" w14:textId="77777777" w:rsidR="00F279C6" w:rsidRDefault="00F279C6" w:rsidP="00F279C6">
      <w:pPr>
        <w:tabs>
          <w:tab w:val="left" w:pos="3369"/>
        </w:tabs>
      </w:pPr>
      <w:r>
        <w:t>Output:</w:t>
      </w:r>
    </w:p>
    <w:p w14:paraId="2256CB16" w14:textId="77777777" w:rsidR="00F279C6" w:rsidRDefault="00F279C6" w:rsidP="00F279C6">
      <w:pPr>
        <w:tabs>
          <w:tab w:val="left" w:pos="3369"/>
        </w:tabs>
      </w:pPr>
      <w:r w:rsidRPr="00F279C6">
        <w:rPr>
          <w:noProof/>
          <w:lang w:eastAsia="en-IN"/>
        </w:rPr>
        <w:drawing>
          <wp:inline distT="0" distB="0" distL="0" distR="0" wp14:anchorId="4023901C" wp14:editId="6AA6740B">
            <wp:extent cx="4953000" cy="2009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3000" cy="2009775"/>
                    </a:xfrm>
                    <a:prstGeom prst="rect">
                      <a:avLst/>
                    </a:prstGeom>
                  </pic:spPr>
                </pic:pic>
              </a:graphicData>
            </a:graphic>
          </wp:inline>
        </w:drawing>
      </w:r>
    </w:p>
    <w:p w14:paraId="76B9E2A8" w14:textId="77777777" w:rsidR="00F279C6" w:rsidRDefault="00F279C6" w:rsidP="00F9120F">
      <w:pPr>
        <w:tabs>
          <w:tab w:val="left" w:pos="3369"/>
        </w:tabs>
        <w:jc w:val="center"/>
      </w:pPr>
      <w:r>
        <w:t>Project-6</w:t>
      </w:r>
    </w:p>
    <w:p w14:paraId="543934CD" w14:textId="77777777" w:rsidR="00F9120F" w:rsidRDefault="00F9120F" w:rsidP="00F9120F">
      <w:pPr>
        <w:tabs>
          <w:tab w:val="left" w:pos="3369"/>
        </w:tabs>
      </w:pPr>
      <w:r>
        <w:t>Design a web page by demonstrating the usage of HTML list type attribute – “a”</w:t>
      </w:r>
    </w:p>
    <w:p w14:paraId="31AB7A5C" w14:textId="77777777" w:rsidR="00F9120F" w:rsidRDefault="00F9120F" w:rsidP="00F9120F">
      <w:pPr>
        <w:tabs>
          <w:tab w:val="left" w:pos="3369"/>
        </w:tabs>
      </w:pPr>
      <w:r>
        <w:t>&lt;!DOCTYPE html&gt;</w:t>
      </w:r>
    </w:p>
    <w:p w14:paraId="1A81E5C1" w14:textId="77777777" w:rsidR="00F9120F" w:rsidRDefault="00F9120F" w:rsidP="00F9120F">
      <w:pPr>
        <w:tabs>
          <w:tab w:val="left" w:pos="3369"/>
        </w:tabs>
      </w:pPr>
      <w:r>
        <w:t>&lt;html lang="en"&gt;</w:t>
      </w:r>
    </w:p>
    <w:p w14:paraId="0457D7C9" w14:textId="77777777" w:rsidR="00F9120F" w:rsidRDefault="00F9120F" w:rsidP="00F9120F">
      <w:pPr>
        <w:tabs>
          <w:tab w:val="left" w:pos="3369"/>
        </w:tabs>
      </w:pPr>
      <w:r>
        <w:t>&lt;head&gt;</w:t>
      </w:r>
    </w:p>
    <w:p w14:paraId="38FDF61D" w14:textId="77777777" w:rsidR="00F9120F" w:rsidRDefault="00F9120F" w:rsidP="00F9120F">
      <w:pPr>
        <w:tabs>
          <w:tab w:val="left" w:pos="3369"/>
        </w:tabs>
      </w:pPr>
      <w:r>
        <w:t xml:space="preserve">    &lt;meta charset="UTF-8"&gt;</w:t>
      </w:r>
    </w:p>
    <w:p w14:paraId="01D783F1" w14:textId="77777777" w:rsidR="00F9120F" w:rsidRDefault="00F9120F" w:rsidP="00F9120F">
      <w:pPr>
        <w:tabs>
          <w:tab w:val="left" w:pos="3369"/>
        </w:tabs>
      </w:pPr>
      <w:r>
        <w:t xml:space="preserve">    &lt;meta name="viewport" content="width=device-width, initial-scale=1.0"&gt;</w:t>
      </w:r>
    </w:p>
    <w:p w14:paraId="43ED5A04" w14:textId="77777777" w:rsidR="00F9120F" w:rsidRDefault="00F9120F" w:rsidP="00F9120F">
      <w:pPr>
        <w:tabs>
          <w:tab w:val="left" w:pos="3369"/>
        </w:tabs>
      </w:pPr>
      <w:r>
        <w:t xml:space="preserve">    &lt;title&gt;HTML List Type Attribute: a&lt;/title&gt;</w:t>
      </w:r>
    </w:p>
    <w:p w14:paraId="03A31E68" w14:textId="77777777" w:rsidR="00F9120F" w:rsidRDefault="00F9120F" w:rsidP="00F9120F">
      <w:pPr>
        <w:tabs>
          <w:tab w:val="left" w:pos="3369"/>
        </w:tabs>
      </w:pPr>
      <w:r>
        <w:t>&lt;/head&gt;</w:t>
      </w:r>
    </w:p>
    <w:p w14:paraId="23D222D2" w14:textId="77777777" w:rsidR="00F9120F" w:rsidRDefault="00F9120F" w:rsidP="00F9120F">
      <w:pPr>
        <w:tabs>
          <w:tab w:val="left" w:pos="3369"/>
        </w:tabs>
      </w:pPr>
      <w:r>
        <w:t>&lt;body&gt;</w:t>
      </w:r>
    </w:p>
    <w:p w14:paraId="2D54B7D8" w14:textId="332664A6" w:rsidR="00F9120F" w:rsidRDefault="00F9120F" w:rsidP="00F9120F">
      <w:pPr>
        <w:tabs>
          <w:tab w:val="left" w:pos="3369"/>
        </w:tabs>
      </w:pPr>
      <w:r>
        <w:t>&lt;h1&gt;HTML Ordered List with Type "a"&lt;/h1&gt;</w:t>
      </w:r>
    </w:p>
    <w:p w14:paraId="5CE4CA53" w14:textId="783C67FC" w:rsidR="00F9120F" w:rsidRDefault="00F9120F" w:rsidP="00F9120F">
      <w:pPr>
        <w:tabs>
          <w:tab w:val="left" w:pos="3369"/>
        </w:tabs>
      </w:pPr>
      <w:r>
        <w:t xml:space="preserve">    &lt;p&gt;The following list uses the &lt;code&gt;type="a"&lt;/code&gt; attribute to display lowercase alphabetical numbering for the list items.&lt;/p&gt;</w:t>
      </w:r>
    </w:p>
    <w:p w14:paraId="4794AC0D" w14:textId="2749CFEE" w:rsidR="00F9120F" w:rsidRDefault="00F9120F" w:rsidP="00F9120F">
      <w:pPr>
        <w:tabs>
          <w:tab w:val="left" w:pos="3369"/>
        </w:tabs>
      </w:pPr>
      <w:r>
        <w:t xml:space="preserve">    &lt;!-- Ordered List with Type "a" (Lowercase letters) --&gt;</w:t>
      </w:r>
    </w:p>
    <w:p w14:paraId="2D994A96" w14:textId="77777777" w:rsidR="00F9120F" w:rsidRDefault="00F9120F" w:rsidP="00F9120F">
      <w:pPr>
        <w:tabs>
          <w:tab w:val="left" w:pos="3369"/>
        </w:tabs>
      </w:pPr>
      <w:r>
        <w:t xml:space="preserve">    &lt;ol type="a"&gt;</w:t>
      </w:r>
    </w:p>
    <w:p w14:paraId="6CCF2A7D" w14:textId="77777777" w:rsidR="00F9120F" w:rsidRDefault="00F9120F" w:rsidP="00F9120F">
      <w:pPr>
        <w:tabs>
          <w:tab w:val="left" w:pos="3369"/>
        </w:tabs>
      </w:pPr>
      <w:r>
        <w:t xml:space="preserve">        &lt;li&gt;Apples&lt;/li&gt;</w:t>
      </w:r>
    </w:p>
    <w:p w14:paraId="629E00FC" w14:textId="77777777" w:rsidR="00F9120F" w:rsidRDefault="00F9120F" w:rsidP="00F9120F">
      <w:pPr>
        <w:tabs>
          <w:tab w:val="left" w:pos="3369"/>
        </w:tabs>
      </w:pPr>
      <w:r>
        <w:t xml:space="preserve">        &lt;li&gt;Bananas&lt;/li&gt;</w:t>
      </w:r>
    </w:p>
    <w:p w14:paraId="62989BE3" w14:textId="77777777" w:rsidR="00F9120F" w:rsidRDefault="00F9120F" w:rsidP="00F9120F">
      <w:pPr>
        <w:tabs>
          <w:tab w:val="left" w:pos="3369"/>
        </w:tabs>
      </w:pPr>
      <w:r>
        <w:t xml:space="preserve">        &lt;li&gt;Cherries&lt;/li&gt;</w:t>
      </w:r>
    </w:p>
    <w:p w14:paraId="13A1333A" w14:textId="77777777" w:rsidR="00F9120F" w:rsidRDefault="00F9120F" w:rsidP="00F9120F">
      <w:pPr>
        <w:tabs>
          <w:tab w:val="left" w:pos="3369"/>
        </w:tabs>
      </w:pPr>
      <w:r>
        <w:t xml:space="preserve">        &lt;li&gt;Dates&lt;/li&gt;</w:t>
      </w:r>
    </w:p>
    <w:p w14:paraId="2A36F0CB" w14:textId="77777777" w:rsidR="00F9120F" w:rsidRDefault="00F9120F" w:rsidP="00F9120F">
      <w:pPr>
        <w:tabs>
          <w:tab w:val="left" w:pos="3369"/>
        </w:tabs>
      </w:pPr>
      <w:r>
        <w:t xml:space="preserve">    &lt;/ol&gt;</w:t>
      </w:r>
    </w:p>
    <w:p w14:paraId="278ECE25" w14:textId="55BAA863" w:rsidR="00F9120F" w:rsidRDefault="00F9120F" w:rsidP="00F9120F">
      <w:pPr>
        <w:tabs>
          <w:tab w:val="left" w:pos="3369"/>
        </w:tabs>
      </w:pPr>
      <w:r>
        <w:t>&lt;/body&gt;</w:t>
      </w:r>
    </w:p>
    <w:p w14:paraId="2C872388" w14:textId="77777777" w:rsidR="00F9120F" w:rsidRDefault="00F9120F" w:rsidP="00F9120F">
      <w:pPr>
        <w:tabs>
          <w:tab w:val="left" w:pos="3369"/>
        </w:tabs>
      </w:pPr>
      <w:r>
        <w:t>&lt;/html&gt;</w:t>
      </w:r>
    </w:p>
    <w:p w14:paraId="576AD3D3" w14:textId="77777777" w:rsidR="00F9120F" w:rsidRDefault="00F9120F" w:rsidP="00F9120F">
      <w:pPr>
        <w:tabs>
          <w:tab w:val="left" w:pos="3369"/>
        </w:tabs>
      </w:pPr>
      <w:r>
        <w:t>Output:</w:t>
      </w:r>
    </w:p>
    <w:p w14:paraId="384D2111" w14:textId="77777777" w:rsidR="00F9120F" w:rsidRDefault="00F9120F" w:rsidP="00F9120F">
      <w:pPr>
        <w:tabs>
          <w:tab w:val="left" w:pos="3369"/>
        </w:tabs>
      </w:pPr>
      <w:r w:rsidRPr="00F9120F">
        <w:rPr>
          <w:noProof/>
          <w:lang w:eastAsia="en-IN"/>
        </w:rPr>
        <w:drawing>
          <wp:inline distT="0" distB="0" distL="0" distR="0" wp14:anchorId="06AA009A" wp14:editId="42E5B690">
            <wp:extent cx="5731510" cy="21920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92020"/>
                    </a:xfrm>
                    <a:prstGeom prst="rect">
                      <a:avLst/>
                    </a:prstGeom>
                  </pic:spPr>
                </pic:pic>
              </a:graphicData>
            </a:graphic>
          </wp:inline>
        </w:drawing>
      </w:r>
    </w:p>
    <w:p w14:paraId="01FA53BC" w14:textId="77777777" w:rsidR="00F9120F" w:rsidRDefault="00F9120F" w:rsidP="00F9120F">
      <w:pPr>
        <w:tabs>
          <w:tab w:val="left" w:pos="3369"/>
        </w:tabs>
        <w:jc w:val="center"/>
      </w:pPr>
      <w:r>
        <w:t>Project-7</w:t>
      </w:r>
    </w:p>
    <w:p w14:paraId="7B6AFC81" w14:textId="77777777" w:rsidR="00F9120F" w:rsidRDefault="00F9120F" w:rsidP="00F9120F">
      <w:pPr>
        <w:tabs>
          <w:tab w:val="left" w:pos="3369"/>
        </w:tabs>
      </w:pPr>
      <w:r>
        <w:t>Design a web page by demonstrating the usage of HTML list type attribute – “I”</w:t>
      </w:r>
    </w:p>
    <w:p w14:paraId="5265DD52" w14:textId="77777777" w:rsidR="00F9120F" w:rsidRDefault="00F9120F" w:rsidP="00F9120F">
      <w:pPr>
        <w:tabs>
          <w:tab w:val="left" w:pos="3369"/>
        </w:tabs>
      </w:pPr>
      <w:r>
        <w:t>&lt;!DOCTYPE html&gt;</w:t>
      </w:r>
    </w:p>
    <w:p w14:paraId="28E87852" w14:textId="77777777" w:rsidR="00F9120F" w:rsidRDefault="00F9120F" w:rsidP="00F9120F">
      <w:pPr>
        <w:tabs>
          <w:tab w:val="left" w:pos="3369"/>
        </w:tabs>
      </w:pPr>
      <w:r>
        <w:t>&lt;html lang="en"&gt;</w:t>
      </w:r>
    </w:p>
    <w:p w14:paraId="795C99FB" w14:textId="77777777" w:rsidR="00F9120F" w:rsidRDefault="00F9120F" w:rsidP="00F9120F">
      <w:pPr>
        <w:tabs>
          <w:tab w:val="left" w:pos="3369"/>
        </w:tabs>
      </w:pPr>
      <w:r>
        <w:t>&lt;head&gt;</w:t>
      </w:r>
    </w:p>
    <w:p w14:paraId="708C3B3A" w14:textId="77777777" w:rsidR="00F9120F" w:rsidRDefault="00F9120F" w:rsidP="00F9120F">
      <w:pPr>
        <w:tabs>
          <w:tab w:val="left" w:pos="3369"/>
        </w:tabs>
      </w:pPr>
      <w:r>
        <w:t xml:space="preserve">    &lt;meta charset="UTF-8"&gt;</w:t>
      </w:r>
    </w:p>
    <w:p w14:paraId="4EC90273" w14:textId="77777777" w:rsidR="00F9120F" w:rsidRDefault="00F9120F" w:rsidP="00F9120F">
      <w:pPr>
        <w:tabs>
          <w:tab w:val="left" w:pos="3369"/>
        </w:tabs>
      </w:pPr>
      <w:r>
        <w:t xml:space="preserve">    &lt;meta name="viewport" content="width=device-width, initial-scale=1.0"&gt;</w:t>
      </w:r>
    </w:p>
    <w:p w14:paraId="106FE2A7" w14:textId="77777777" w:rsidR="00F9120F" w:rsidRDefault="00F9120F" w:rsidP="00F9120F">
      <w:pPr>
        <w:tabs>
          <w:tab w:val="left" w:pos="3369"/>
        </w:tabs>
      </w:pPr>
      <w:r>
        <w:t xml:space="preserve">    &lt;title&gt;HTML List Type Attribute: I&lt;/title&gt;</w:t>
      </w:r>
    </w:p>
    <w:p w14:paraId="2F56D139" w14:textId="77777777" w:rsidR="00F9120F" w:rsidRDefault="00F9120F" w:rsidP="00F9120F">
      <w:pPr>
        <w:tabs>
          <w:tab w:val="left" w:pos="3369"/>
        </w:tabs>
      </w:pPr>
      <w:r>
        <w:t>&lt;/head&gt;</w:t>
      </w:r>
    </w:p>
    <w:p w14:paraId="30A54629" w14:textId="77777777" w:rsidR="00F9120F" w:rsidRDefault="00F9120F" w:rsidP="00F9120F">
      <w:pPr>
        <w:tabs>
          <w:tab w:val="left" w:pos="3369"/>
        </w:tabs>
      </w:pPr>
      <w:r>
        <w:t>&lt;body&gt;</w:t>
      </w:r>
    </w:p>
    <w:p w14:paraId="2E7B106B" w14:textId="71004939" w:rsidR="00F9120F" w:rsidRDefault="00F9120F" w:rsidP="00F9120F">
      <w:pPr>
        <w:tabs>
          <w:tab w:val="left" w:pos="3369"/>
        </w:tabs>
      </w:pPr>
      <w:r>
        <w:t xml:space="preserve"> &lt;h1&gt;HTML Ordered List with Type "I"&lt;/h1&gt;</w:t>
      </w:r>
    </w:p>
    <w:p w14:paraId="031B55E9" w14:textId="3A90468B" w:rsidR="00F9120F" w:rsidRDefault="00F9120F" w:rsidP="00F9120F">
      <w:pPr>
        <w:tabs>
          <w:tab w:val="left" w:pos="3369"/>
        </w:tabs>
      </w:pPr>
      <w:r>
        <w:t xml:space="preserve">        &lt;p&gt;The following list uses the &lt;code&gt;type="I"&lt;/code&gt; attribute to display uppercase Roman numerals for the list items.&lt;/p&gt;</w:t>
      </w:r>
    </w:p>
    <w:p w14:paraId="17A3A772" w14:textId="4850BD88" w:rsidR="00F9120F" w:rsidRDefault="00F9120F" w:rsidP="00F9120F">
      <w:pPr>
        <w:tabs>
          <w:tab w:val="left" w:pos="3369"/>
        </w:tabs>
      </w:pPr>
      <w:r>
        <w:t xml:space="preserve">      &lt;!-- Ordered List with Type "I" (Uppercase Roman Numerals) --&gt;</w:t>
      </w:r>
    </w:p>
    <w:p w14:paraId="7C5B7C94" w14:textId="77777777" w:rsidR="00F9120F" w:rsidRDefault="00F9120F" w:rsidP="00F9120F">
      <w:pPr>
        <w:tabs>
          <w:tab w:val="left" w:pos="3369"/>
        </w:tabs>
      </w:pPr>
      <w:r>
        <w:t xml:space="preserve">    &lt;ol type="I"&gt;</w:t>
      </w:r>
    </w:p>
    <w:p w14:paraId="5CC7347F" w14:textId="77777777" w:rsidR="00F9120F" w:rsidRDefault="00F9120F" w:rsidP="00F9120F">
      <w:pPr>
        <w:tabs>
          <w:tab w:val="left" w:pos="3369"/>
        </w:tabs>
      </w:pPr>
      <w:r>
        <w:t xml:space="preserve">        &lt;li&gt;Introduction&lt;/li&gt;</w:t>
      </w:r>
    </w:p>
    <w:p w14:paraId="6135DA5B" w14:textId="77777777" w:rsidR="00F9120F" w:rsidRDefault="00F9120F" w:rsidP="00F9120F">
      <w:pPr>
        <w:tabs>
          <w:tab w:val="left" w:pos="3369"/>
        </w:tabs>
      </w:pPr>
      <w:r>
        <w:t xml:space="preserve">        &lt;li&gt;Chapter One: Basics&lt;/li&gt;</w:t>
      </w:r>
    </w:p>
    <w:p w14:paraId="6A06B650" w14:textId="77777777" w:rsidR="00F9120F" w:rsidRDefault="00F9120F" w:rsidP="00F9120F">
      <w:pPr>
        <w:tabs>
          <w:tab w:val="left" w:pos="3369"/>
        </w:tabs>
      </w:pPr>
      <w:r>
        <w:t xml:space="preserve">        &lt;li&gt;Chapter Two: Advanced Concepts&lt;/li&gt;</w:t>
      </w:r>
    </w:p>
    <w:p w14:paraId="1E8D126D" w14:textId="77777777" w:rsidR="00F9120F" w:rsidRDefault="00F9120F" w:rsidP="00F9120F">
      <w:pPr>
        <w:tabs>
          <w:tab w:val="left" w:pos="3369"/>
        </w:tabs>
      </w:pPr>
      <w:r>
        <w:t xml:space="preserve">        &lt;li&gt;Conclusion&lt;/li&gt;</w:t>
      </w:r>
    </w:p>
    <w:p w14:paraId="2508A0A3" w14:textId="77777777" w:rsidR="00F9120F" w:rsidRDefault="00F9120F" w:rsidP="00F9120F">
      <w:pPr>
        <w:tabs>
          <w:tab w:val="left" w:pos="3369"/>
        </w:tabs>
      </w:pPr>
      <w:r>
        <w:t xml:space="preserve">    &lt;/ol&gt;</w:t>
      </w:r>
    </w:p>
    <w:p w14:paraId="501AEC00" w14:textId="5C83DD47" w:rsidR="00F9120F" w:rsidRDefault="00F9120F" w:rsidP="00F9120F">
      <w:pPr>
        <w:tabs>
          <w:tab w:val="left" w:pos="3369"/>
        </w:tabs>
      </w:pPr>
      <w:r>
        <w:t>&lt;/body&gt;</w:t>
      </w:r>
    </w:p>
    <w:p w14:paraId="33DCA7AC" w14:textId="77777777" w:rsidR="00F9120F" w:rsidRDefault="00F9120F" w:rsidP="00F9120F">
      <w:pPr>
        <w:tabs>
          <w:tab w:val="left" w:pos="3369"/>
        </w:tabs>
      </w:pPr>
      <w:r>
        <w:t>&lt;/html&gt;</w:t>
      </w:r>
    </w:p>
    <w:p w14:paraId="33194C00" w14:textId="77777777" w:rsidR="00F9120F" w:rsidRDefault="00F9120F" w:rsidP="00F9120F">
      <w:pPr>
        <w:tabs>
          <w:tab w:val="left" w:pos="3369"/>
        </w:tabs>
      </w:pPr>
      <w:r>
        <w:t>Output:</w:t>
      </w:r>
    </w:p>
    <w:p w14:paraId="6C855FA8" w14:textId="77777777" w:rsidR="00F9120F" w:rsidRDefault="00F9120F" w:rsidP="00F9120F">
      <w:pPr>
        <w:tabs>
          <w:tab w:val="left" w:pos="3369"/>
        </w:tabs>
      </w:pPr>
      <w:r w:rsidRPr="00F9120F">
        <w:rPr>
          <w:noProof/>
          <w:lang w:eastAsia="en-IN"/>
        </w:rPr>
        <w:drawing>
          <wp:inline distT="0" distB="0" distL="0" distR="0" wp14:anchorId="01998902" wp14:editId="50214725">
            <wp:extent cx="4924425" cy="1962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4425" cy="1962150"/>
                    </a:xfrm>
                    <a:prstGeom prst="rect">
                      <a:avLst/>
                    </a:prstGeom>
                  </pic:spPr>
                </pic:pic>
              </a:graphicData>
            </a:graphic>
          </wp:inline>
        </w:drawing>
      </w:r>
    </w:p>
    <w:p w14:paraId="53B3B10F" w14:textId="77777777" w:rsidR="00F9120F" w:rsidRDefault="00F9120F" w:rsidP="00F9120F">
      <w:pPr>
        <w:tabs>
          <w:tab w:val="left" w:pos="3369"/>
        </w:tabs>
        <w:jc w:val="center"/>
      </w:pPr>
      <w:r>
        <w:t>Project-8</w:t>
      </w:r>
    </w:p>
    <w:p w14:paraId="2F9C5E33" w14:textId="77777777" w:rsidR="00F9120F" w:rsidRDefault="00F9120F" w:rsidP="00F9120F">
      <w:pPr>
        <w:tabs>
          <w:tab w:val="left" w:pos="3369"/>
        </w:tabs>
      </w:pPr>
      <w:r>
        <w:t>Design a web page by demonstrating the usage of HTML list type attribute – “i”</w:t>
      </w:r>
    </w:p>
    <w:p w14:paraId="1CD68486" w14:textId="77777777" w:rsidR="00F9120F" w:rsidRDefault="00F9120F" w:rsidP="00F9120F">
      <w:pPr>
        <w:tabs>
          <w:tab w:val="left" w:pos="3369"/>
        </w:tabs>
      </w:pPr>
      <w:r>
        <w:t>&lt;!DOCTYPE html&gt;</w:t>
      </w:r>
    </w:p>
    <w:p w14:paraId="6CA6D2C8" w14:textId="77777777" w:rsidR="00F9120F" w:rsidRDefault="00F9120F" w:rsidP="00F9120F">
      <w:pPr>
        <w:tabs>
          <w:tab w:val="left" w:pos="3369"/>
        </w:tabs>
      </w:pPr>
      <w:r>
        <w:t>&lt;html lang="en"&gt;</w:t>
      </w:r>
    </w:p>
    <w:p w14:paraId="56F13525" w14:textId="77777777" w:rsidR="00F9120F" w:rsidRDefault="00F9120F" w:rsidP="00F9120F">
      <w:pPr>
        <w:tabs>
          <w:tab w:val="left" w:pos="3369"/>
        </w:tabs>
      </w:pPr>
      <w:r>
        <w:t>&lt;head&gt;</w:t>
      </w:r>
    </w:p>
    <w:p w14:paraId="7E90BB42" w14:textId="77777777" w:rsidR="00F9120F" w:rsidRDefault="00F9120F" w:rsidP="00F9120F">
      <w:pPr>
        <w:tabs>
          <w:tab w:val="left" w:pos="3369"/>
        </w:tabs>
      </w:pPr>
      <w:r>
        <w:t xml:space="preserve">    &lt;meta charset="UTF-8"&gt;</w:t>
      </w:r>
    </w:p>
    <w:p w14:paraId="116CC59F" w14:textId="77777777" w:rsidR="00F9120F" w:rsidRDefault="00F9120F" w:rsidP="00F9120F">
      <w:pPr>
        <w:tabs>
          <w:tab w:val="left" w:pos="3369"/>
        </w:tabs>
      </w:pPr>
      <w:r>
        <w:t xml:space="preserve">    &lt;meta name="viewport" content="width=device-width, initial-scale=1.0"&gt;</w:t>
      </w:r>
    </w:p>
    <w:p w14:paraId="14E614F2" w14:textId="77777777" w:rsidR="00F9120F" w:rsidRDefault="00F9120F" w:rsidP="00F9120F">
      <w:pPr>
        <w:tabs>
          <w:tab w:val="left" w:pos="3369"/>
        </w:tabs>
      </w:pPr>
      <w:r>
        <w:t xml:space="preserve">    &lt;title&gt;HTML List Type Attribute: i&lt;/title&gt;</w:t>
      </w:r>
    </w:p>
    <w:p w14:paraId="59BE3385" w14:textId="77777777" w:rsidR="00F9120F" w:rsidRDefault="00F9120F" w:rsidP="00F9120F">
      <w:pPr>
        <w:tabs>
          <w:tab w:val="left" w:pos="3369"/>
        </w:tabs>
      </w:pPr>
      <w:r>
        <w:t>&lt;/head&gt;</w:t>
      </w:r>
    </w:p>
    <w:p w14:paraId="70CB6A94" w14:textId="77777777" w:rsidR="00F9120F" w:rsidRDefault="00F9120F" w:rsidP="00F9120F">
      <w:pPr>
        <w:tabs>
          <w:tab w:val="left" w:pos="3369"/>
        </w:tabs>
      </w:pPr>
      <w:r>
        <w:t>&lt;body&gt;</w:t>
      </w:r>
    </w:p>
    <w:p w14:paraId="7E699F42" w14:textId="0393BEDA" w:rsidR="00F9120F" w:rsidRDefault="00F9120F" w:rsidP="00F9120F">
      <w:pPr>
        <w:tabs>
          <w:tab w:val="left" w:pos="3369"/>
        </w:tabs>
      </w:pPr>
      <w:r>
        <w:t>&lt;h1&gt;HTML Ordered List with Type "i"&lt;/h1&gt;</w:t>
      </w:r>
    </w:p>
    <w:p w14:paraId="361CEF8F" w14:textId="77A328DD" w:rsidR="00F9120F" w:rsidRDefault="00F9120F" w:rsidP="00F9120F">
      <w:pPr>
        <w:tabs>
          <w:tab w:val="left" w:pos="3369"/>
        </w:tabs>
      </w:pPr>
      <w:r>
        <w:t xml:space="preserve">    &lt;p&gt;The following list uses the &lt;code&gt;type="i"&lt;/code&gt; attribute to display lowercase Roman numerals for the list items.&lt;/p&gt;</w:t>
      </w:r>
    </w:p>
    <w:p w14:paraId="33FDCF77" w14:textId="1628BA8E" w:rsidR="00F9120F" w:rsidRDefault="00F9120F" w:rsidP="00F9120F">
      <w:pPr>
        <w:tabs>
          <w:tab w:val="left" w:pos="3369"/>
        </w:tabs>
      </w:pPr>
      <w:r>
        <w:t xml:space="preserve">     &lt;!-- Ordered List with Type "i" (Lowercase Roman Numerals) --&gt;</w:t>
      </w:r>
    </w:p>
    <w:p w14:paraId="2B0CDDF3" w14:textId="77777777" w:rsidR="00F9120F" w:rsidRDefault="00F9120F" w:rsidP="00F9120F">
      <w:pPr>
        <w:tabs>
          <w:tab w:val="left" w:pos="3369"/>
        </w:tabs>
      </w:pPr>
      <w:r>
        <w:t xml:space="preserve">    &lt;ol type="i"&gt;</w:t>
      </w:r>
    </w:p>
    <w:p w14:paraId="27AB8553" w14:textId="77777777" w:rsidR="00F9120F" w:rsidRDefault="00F9120F" w:rsidP="00F9120F">
      <w:pPr>
        <w:tabs>
          <w:tab w:val="left" w:pos="3369"/>
        </w:tabs>
      </w:pPr>
      <w:r>
        <w:t xml:space="preserve">        &lt;li&gt;Introduction&lt;/li&gt;</w:t>
      </w:r>
    </w:p>
    <w:p w14:paraId="7A269704" w14:textId="77777777" w:rsidR="00F9120F" w:rsidRDefault="00F9120F" w:rsidP="00F9120F">
      <w:pPr>
        <w:tabs>
          <w:tab w:val="left" w:pos="3369"/>
        </w:tabs>
      </w:pPr>
      <w:r>
        <w:t xml:space="preserve">        &lt;li&gt;Overview of the Project&lt;/li&gt;</w:t>
      </w:r>
    </w:p>
    <w:p w14:paraId="357C7ACD" w14:textId="77777777" w:rsidR="00F9120F" w:rsidRDefault="00F9120F" w:rsidP="00F9120F">
      <w:pPr>
        <w:tabs>
          <w:tab w:val="left" w:pos="3369"/>
        </w:tabs>
      </w:pPr>
      <w:r>
        <w:t xml:space="preserve">        &lt;li&gt;Implementation Details&lt;/li&gt;</w:t>
      </w:r>
    </w:p>
    <w:p w14:paraId="037FD82D" w14:textId="77777777" w:rsidR="00F9120F" w:rsidRDefault="00F9120F" w:rsidP="00F9120F">
      <w:pPr>
        <w:tabs>
          <w:tab w:val="left" w:pos="3369"/>
        </w:tabs>
      </w:pPr>
      <w:r>
        <w:t xml:space="preserve">        &lt;li&gt;Conclusion and Future Work&lt;/li&gt;</w:t>
      </w:r>
    </w:p>
    <w:p w14:paraId="19519BA8" w14:textId="77777777" w:rsidR="001A45B2" w:rsidRDefault="00F9120F" w:rsidP="00F9120F">
      <w:pPr>
        <w:tabs>
          <w:tab w:val="left" w:pos="3369"/>
        </w:tabs>
      </w:pPr>
      <w:r>
        <w:t xml:space="preserve">    &lt;/ol&gt;</w:t>
      </w:r>
    </w:p>
    <w:p w14:paraId="29B07051" w14:textId="51FAB07D" w:rsidR="00F9120F" w:rsidRDefault="00F9120F" w:rsidP="00F9120F">
      <w:pPr>
        <w:tabs>
          <w:tab w:val="left" w:pos="3369"/>
        </w:tabs>
      </w:pPr>
      <w:r>
        <w:t>&lt;/body&gt;</w:t>
      </w:r>
    </w:p>
    <w:p w14:paraId="70D19A3B" w14:textId="77777777" w:rsidR="00F9120F" w:rsidRDefault="00F9120F" w:rsidP="00F9120F">
      <w:pPr>
        <w:tabs>
          <w:tab w:val="left" w:pos="3369"/>
        </w:tabs>
      </w:pPr>
      <w:r>
        <w:t>&lt;/html&gt;</w:t>
      </w:r>
    </w:p>
    <w:p w14:paraId="3416BC3A" w14:textId="77777777" w:rsidR="00F9120F" w:rsidRDefault="00F9120F" w:rsidP="00F9120F">
      <w:pPr>
        <w:tabs>
          <w:tab w:val="left" w:pos="3369"/>
        </w:tabs>
      </w:pPr>
      <w:r>
        <w:t>Output:</w:t>
      </w:r>
    </w:p>
    <w:p w14:paraId="673FBB09" w14:textId="77777777" w:rsidR="00F9120F" w:rsidRDefault="00F9120F" w:rsidP="00F9120F">
      <w:pPr>
        <w:tabs>
          <w:tab w:val="left" w:pos="3369"/>
        </w:tabs>
      </w:pPr>
      <w:r w:rsidRPr="00F9120F">
        <w:rPr>
          <w:noProof/>
          <w:lang w:eastAsia="en-IN"/>
        </w:rPr>
        <w:drawing>
          <wp:inline distT="0" distB="0" distL="0" distR="0" wp14:anchorId="30680317" wp14:editId="214B5376">
            <wp:extent cx="5731510" cy="24091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09190"/>
                    </a:xfrm>
                    <a:prstGeom prst="rect">
                      <a:avLst/>
                    </a:prstGeom>
                  </pic:spPr>
                </pic:pic>
              </a:graphicData>
            </a:graphic>
          </wp:inline>
        </w:drawing>
      </w:r>
    </w:p>
    <w:p w14:paraId="12F72A6E" w14:textId="77777777" w:rsidR="00F9120F" w:rsidRDefault="00225269" w:rsidP="00225269">
      <w:pPr>
        <w:tabs>
          <w:tab w:val="left" w:pos="3369"/>
        </w:tabs>
        <w:jc w:val="center"/>
      </w:pPr>
      <w:r>
        <w:t>Project-9</w:t>
      </w:r>
    </w:p>
    <w:p w14:paraId="2F236F7D" w14:textId="77777777" w:rsidR="00225269" w:rsidRDefault="00225269" w:rsidP="00225269">
      <w:pPr>
        <w:tabs>
          <w:tab w:val="left" w:pos="3369"/>
        </w:tabs>
      </w:pPr>
      <w:r>
        <w:t>Design a web page by demonstrating the usage of HTML list with start attribute</w:t>
      </w:r>
    </w:p>
    <w:p w14:paraId="7D78EAB8" w14:textId="77777777" w:rsidR="00225269" w:rsidRDefault="00225269" w:rsidP="00225269">
      <w:pPr>
        <w:tabs>
          <w:tab w:val="left" w:pos="3369"/>
        </w:tabs>
      </w:pPr>
      <w:r>
        <w:t>&lt;!DOCTYPE html&gt;</w:t>
      </w:r>
    </w:p>
    <w:p w14:paraId="22D18CA8" w14:textId="77777777" w:rsidR="00225269" w:rsidRDefault="00225269" w:rsidP="00225269">
      <w:pPr>
        <w:tabs>
          <w:tab w:val="left" w:pos="3369"/>
        </w:tabs>
      </w:pPr>
      <w:r>
        <w:t>&lt;html lang="en"&gt;</w:t>
      </w:r>
    </w:p>
    <w:p w14:paraId="5C0DCD97" w14:textId="77777777" w:rsidR="00225269" w:rsidRDefault="00225269" w:rsidP="00225269">
      <w:pPr>
        <w:tabs>
          <w:tab w:val="left" w:pos="3369"/>
        </w:tabs>
      </w:pPr>
      <w:r>
        <w:t>&lt;head&gt;</w:t>
      </w:r>
    </w:p>
    <w:p w14:paraId="1894FB6A" w14:textId="77777777" w:rsidR="00225269" w:rsidRDefault="00225269" w:rsidP="00225269">
      <w:pPr>
        <w:tabs>
          <w:tab w:val="left" w:pos="3369"/>
        </w:tabs>
      </w:pPr>
      <w:r>
        <w:t xml:space="preserve">    &lt;meta charset="UTF-8"&gt;</w:t>
      </w:r>
    </w:p>
    <w:p w14:paraId="267DD804" w14:textId="77777777" w:rsidR="00225269" w:rsidRDefault="00225269" w:rsidP="00225269">
      <w:pPr>
        <w:tabs>
          <w:tab w:val="left" w:pos="3369"/>
        </w:tabs>
      </w:pPr>
      <w:r>
        <w:t xml:space="preserve">    &lt;title&gt;HTML List with Start Attribute&lt;/title&gt;</w:t>
      </w:r>
    </w:p>
    <w:p w14:paraId="44D4E85F" w14:textId="77777777" w:rsidR="00225269" w:rsidRDefault="00225269" w:rsidP="00225269">
      <w:pPr>
        <w:tabs>
          <w:tab w:val="left" w:pos="3369"/>
        </w:tabs>
      </w:pPr>
      <w:r>
        <w:t xml:space="preserve">    &lt;style&gt;</w:t>
      </w:r>
    </w:p>
    <w:p w14:paraId="36E352F6" w14:textId="77777777" w:rsidR="00225269" w:rsidRDefault="00225269" w:rsidP="00225269">
      <w:pPr>
        <w:tabs>
          <w:tab w:val="left" w:pos="3369"/>
        </w:tabs>
      </w:pPr>
      <w:r>
        <w:t xml:space="preserve">        body {</w:t>
      </w:r>
    </w:p>
    <w:p w14:paraId="49F28806" w14:textId="77777777" w:rsidR="00225269" w:rsidRDefault="00225269" w:rsidP="00225269">
      <w:pPr>
        <w:tabs>
          <w:tab w:val="left" w:pos="3369"/>
        </w:tabs>
      </w:pPr>
      <w:r>
        <w:t xml:space="preserve">            font-family: Arial, sans-serif;</w:t>
      </w:r>
    </w:p>
    <w:p w14:paraId="78593427" w14:textId="77777777" w:rsidR="00225269" w:rsidRDefault="00225269" w:rsidP="00225269">
      <w:pPr>
        <w:tabs>
          <w:tab w:val="left" w:pos="3369"/>
        </w:tabs>
      </w:pPr>
      <w:r>
        <w:t xml:space="preserve">            margin: 30px;</w:t>
      </w:r>
    </w:p>
    <w:p w14:paraId="1132C48A" w14:textId="77777777" w:rsidR="00225269" w:rsidRDefault="00225269" w:rsidP="00225269">
      <w:pPr>
        <w:tabs>
          <w:tab w:val="left" w:pos="3369"/>
        </w:tabs>
      </w:pPr>
      <w:r>
        <w:t xml:space="preserve">            background-color: #f9f9f9;</w:t>
      </w:r>
    </w:p>
    <w:p w14:paraId="63AAAC16" w14:textId="77777777" w:rsidR="00225269" w:rsidRDefault="00225269" w:rsidP="00225269">
      <w:pPr>
        <w:tabs>
          <w:tab w:val="left" w:pos="3369"/>
        </w:tabs>
      </w:pPr>
      <w:r>
        <w:t xml:space="preserve">        }</w:t>
      </w:r>
    </w:p>
    <w:p w14:paraId="2598AC8C" w14:textId="77777777" w:rsidR="00225269" w:rsidRDefault="00225269" w:rsidP="00225269">
      <w:pPr>
        <w:tabs>
          <w:tab w:val="left" w:pos="3369"/>
        </w:tabs>
      </w:pPr>
      <w:r>
        <w:t xml:space="preserve">        h1 {</w:t>
      </w:r>
    </w:p>
    <w:p w14:paraId="6D20478E" w14:textId="77777777" w:rsidR="00225269" w:rsidRDefault="00225269" w:rsidP="00225269">
      <w:pPr>
        <w:tabs>
          <w:tab w:val="left" w:pos="3369"/>
        </w:tabs>
      </w:pPr>
      <w:r>
        <w:t xml:space="preserve">            color: #333;</w:t>
      </w:r>
    </w:p>
    <w:p w14:paraId="0A66047B" w14:textId="77777777" w:rsidR="00225269" w:rsidRDefault="00225269" w:rsidP="00225269">
      <w:pPr>
        <w:tabs>
          <w:tab w:val="left" w:pos="3369"/>
        </w:tabs>
      </w:pPr>
      <w:r>
        <w:t xml:space="preserve">        }</w:t>
      </w:r>
    </w:p>
    <w:p w14:paraId="06C699C2" w14:textId="77777777" w:rsidR="00225269" w:rsidRDefault="00225269" w:rsidP="00225269">
      <w:pPr>
        <w:tabs>
          <w:tab w:val="left" w:pos="3369"/>
        </w:tabs>
      </w:pPr>
      <w:r>
        <w:t xml:space="preserve">        section {</w:t>
      </w:r>
    </w:p>
    <w:p w14:paraId="0C056E5D" w14:textId="77777777" w:rsidR="00225269" w:rsidRDefault="00225269" w:rsidP="00225269">
      <w:pPr>
        <w:tabs>
          <w:tab w:val="left" w:pos="3369"/>
        </w:tabs>
      </w:pPr>
      <w:r>
        <w:t xml:space="preserve">            background-color: #fff;</w:t>
      </w:r>
    </w:p>
    <w:p w14:paraId="476792D1" w14:textId="77777777" w:rsidR="00225269" w:rsidRDefault="00225269" w:rsidP="00225269">
      <w:pPr>
        <w:tabs>
          <w:tab w:val="left" w:pos="3369"/>
        </w:tabs>
      </w:pPr>
      <w:r>
        <w:t xml:space="preserve">            padding: 20px;</w:t>
      </w:r>
    </w:p>
    <w:p w14:paraId="6B783C22" w14:textId="77777777" w:rsidR="00225269" w:rsidRDefault="00225269" w:rsidP="00225269">
      <w:pPr>
        <w:tabs>
          <w:tab w:val="left" w:pos="3369"/>
        </w:tabs>
      </w:pPr>
      <w:r>
        <w:t xml:space="preserve">            border-radius: 8px;</w:t>
      </w:r>
    </w:p>
    <w:p w14:paraId="7EA7C6E1" w14:textId="77777777" w:rsidR="00225269" w:rsidRDefault="00225269" w:rsidP="00225269">
      <w:pPr>
        <w:tabs>
          <w:tab w:val="left" w:pos="3369"/>
        </w:tabs>
      </w:pPr>
      <w:r>
        <w:t xml:space="preserve">            box-shadow: 0 0 10px rgba(0,0,0,0.1);</w:t>
      </w:r>
    </w:p>
    <w:p w14:paraId="0585A08D" w14:textId="77777777" w:rsidR="00225269" w:rsidRDefault="00225269" w:rsidP="00225269">
      <w:pPr>
        <w:tabs>
          <w:tab w:val="left" w:pos="3369"/>
        </w:tabs>
      </w:pPr>
      <w:r>
        <w:t xml:space="preserve">        }</w:t>
      </w:r>
    </w:p>
    <w:p w14:paraId="726CE99B" w14:textId="77777777" w:rsidR="00225269" w:rsidRDefault="00225269" w:rsidP="00225269">
      <w:pPr>
        <w:tabs>
          <w:tab w:val="left" w:pos="3369"/>
        </w:tabs>
      </w:pPr>
      <w:r>
        <w:t xml:space="preserve">    &lt;/style&gt;</w:t>
      </w:r>
    </w:p>
    <w:p w14:paraId="574ADBD7" w14:textId="77777777" w:rsidR="00225269" w:rsidRDefault="00225269" w:rsidP="00225269">
      <w:pPr>
        <w:tabs>
          <w:tab w:val="left" w:pos="3369"/>
        </w:tabs>
      </w:pPr>
      <w:r>
        <w:t>&lt;/head&gt;</w:t>
      </w:r>
    </w:p>
    <w:p w14:paraId="6DE09CBF" w14:textId="77777777" w:rsidR="00225269" w:rsidRDefault="00225269" w:rsidP="00225269">
      <w:pPr>
        <w:tabs>
          <w:tab w:val="left" w:pos="3369"/>
        </w:tabs>
      </w:pPr>
      <w:r>
        <w:t>&lt;body&gt;</w:t>
      </w:r>
    </w:p>
    <w:p w14:paraId="212C6B28" w14:textId="210DD3AA" w:rsidR="00225269" w:rsidRDefault="00225269" w:rsidP="00225269">
      <w:pPr>
        <w:tabs>
          <w:tab w:val="left" w:pos="3369"/>
        </w:tabs>
      </w:pPr>
      <w:r>
        <w:t xml:space="preserve"> &lt;section&gt;</w:t>
      </w:r>
    </w:p>
    <w:p w14:paraId="4017A4B7" w14:textId="77777777" w:rsidR="00225269" w:rsidRDefault="00225269" w:rsidP="00225269">
      <w:pPr>
        <w:tabs>
          <w:tab w:val="left" w:pos="3369"/>
        </w:tabs>
      </w:pPr>
      <w:r>
        <w:t xml:space="preserve">        &lt;h1&gt;HTML List with Start Attribute&lt;/h1&gt;</w:t>
      </w:r>
    </w:p>
    <w:p w14:paraId="6616C962" w14:textId="77777777" w:rsidR="00225269" w:rsidRDefault="00225269" w:rsidP="00225269">
      <w:pPr>
        <w:tabs>
          <w:tab w:val="left" w:pos="3369"/>
        </w:tabs>
      </w:pPr>
      <w:r>
        <w:t xml:space="preserve">        &lt;p&gt;The &lt;code&gt;start&lt;/code&gt; attribute in an ordered list allows you to specify the starting number. Here's an example:&lt;/p&gt;</w:t>
      </w:r>
    </w:p>
    <w:p w14:paraId="7FF905F7" w14:textId="540F52E3" w:rsidR="00225269" w:rsidRDefault="00225269" w:rsidP="00225269">
      <w:pPr>
        <w:tabs>
          <w:tab w:val="left" w:pos="3369"/>
        </w:tabs>
      </w:pPr>
      <w:r>
        <w:t>&lt;h2&gt;Part 1&lt;/h2&gt;</w:t>
      </w:r>
    </w:p>
    <w:p w14:paraId="0F66C161" w14:textId="77777777" w:rsidR="00225269" w:rsidRDefault="00225269" w:rsidP="00225269">
      <w:pPr>
        <w:tabs>
          <w:tab w:val="left" w:pos="3369"/>
        </w:tabs>
      </w:pPr>
      <w:r>
        <w:t xml:space="preserve">        &lt;ol&gt;</w:t>
      </w:r>
    </w:p>
    <w:p w14:paraId="74156866" w14:textId="77777777" w:rsidR="00225269" w:rsidRDefault="00225269" w:rsidP="00225269">
      <w:pPr>
        <w:tabs>
          <w:tab w:val="left" w:pos="3369"/>
        </w:tabs>
      </w:pPr>
      <w:r>
        <w:t xml:space="preserve">            &lt;li&gt;Introduction to HTML&lt;/li&gt;</w:t>
      </w:r>
    </w:p>
    <w:p w14:paraId="7452F9CD" w14:textId="77777777" w:rsidR="00225269" w:rsidRDefault="00225269" w:rsidP="00225269">
      <w:pPr>
        <w:tabs>
          <w:tab w:val="left" w:pos="3369"/>
        </w:tabs>
      </w:pPr>
      <w:r>
        <w:t xml:space="preserve">            &lt;li&gt;HTML Elements&lt;/li&gt;</w:t>
      </w:r>
    </w:p>
    <w:p w14:paraId="2E462B47" w14:textId="77777777" w:rsidR="00225269" w:rsidRDefault="00225269" w:rsidP="00225269">
      <w:pPr>
        <w:tabs>
          <w:tab w:val="left" w:pos="3369"/>
        </w:tabs>
      </w:pPr>
      <w:r>
        <w:t xml:space="preserve">            &lt;li&gt;HTML Attributes&lt;/li&gt;</w:t>
      </w:r>
    </w:p>
    <w:p w14:paraId="54F71BBB" w14:textId="77777777" w:rsidR="00225269" w:rsidRDefault="00225269" w:rsidP="00225269">
      <w:pPr>
        <w:tabs>
          <w:tab w:val="left" w:pos="3369"/>
        </w:tabs>
      </w:pPr>
      <w:r>
        <w:t xml:space="preserve">        &lt;/ol&gt;</w:t>
      </w:r>
    </w:p>
    <w:p w14:paraId="578EAB61" w14:textId="08B1FA9A" w:rsidR="00225269" w:rsidRDefault="00225269" w:rsidP="00225269">
      <w:pPr>
        <w:tabs>
          <w:tab w:val="left" w:pos="3369"/>
        </w:tabs>
      </w:pPr>
      <w:r>
        <w:t>&lt;h2&gt;Part 2 (Starting from 4)&lt;/h2&gt;</w:t>
      </w:r>
    </w:p>
    <w:p w14:paraId="17519855" w14:textId="77777777" w:rsidR="00225269" w:rsidRDefault="00225269" w:rsidP="00225269">
      <w:pPr>
        <w:tabs>
          <w:tab w:val="left" w:pos="3369"/>
        </w:tabs>
      </w:pPr>
      <w:r>
        <w:t xml:space="preserve">        &lt;ol start="4"&gt;</w:t>
      </w:r>
    </w:p>
    <w:p w14:paraId="304DC487" w14:textId="77777777" w:rsidR="00225269" w:rsidRDefault="00225269" w:rsidP="00225269">
      <w:pPr>
        <w:tabs>
          <w:tab w:val="left" w:pos="3369"/>
        </w:tabs>
      </w:pPr>
      <w:r>
        <w:t xml:space="preserve">            &lt;li&gt;HTML Lists&lt;/li&gt;</w:t>
      </w:r>
    </w:p>
    <w:p w14:paraId="32794C1B" w14:textId="77777777" w:rsidR="00225269" w:rsidRDefault="00225269" w:rsidP="00225269">
      <w:pPr>
        <w:tabs>
          <w:tab w:val="left" w:pos="3369"/>
        </w:tabs>
      </w:pPr>
      <w:r>
        <w:t xml:space="preserve">            &lt;li&gt;HTML Forms&lt;/li&gt;</w:t>
      </w:r>
    </w:p>
    <w:p w14:paraId="72697236" w14:textId="77777777" w:rsidR="00225269" w:rsidRDefault="00225269" w:rsidP="00225269">
      <w:pPr>
        <w:tabs>
          <w:tab w:val="left" w:pos="3369"/>
        </w:tabs>
      </w:pPr>
      <w:r>
        <w:t xml:space="preserve">            &lt;li&gt;HTML Tables&lt;/li&gt;</w:t>
      </w:r>
    </w:p>
    <w:p w14:paraId="524F699E" w14:textId="77777777" w:rsidR="00225269" w:rsidRDefault="00225269" w:rsidP="00225269">
      <w:pPr>
        <w:tabs>
          <w:tab w:val="left" w:pos="3369"/>
        </w:tabs>
      </w:pPr>
      <w:r>
        <w:t xml:space="preserve">        &lt;/ol&gt;</w:t>
      </w:r>
    </w:p>
    <w:p w14:paraId="444EE426" w14:textId="77777777" w:rsidR="001A45B2" w:rsidRDefault="00225269" w:rsidP="00225269">
      <w:pPr>
        <w:tabs>
          <w:tab w:val="left" w:pos="3369"/>
        </w:tabs>
      </w:pPr>
      <w:r>
        <w:t xml:space="preserve">    &lt;/section&gt;</w:t>
      </w:r>
    </w:p>
    <w:p w14:paraId="3DF3A335" w14:textId="4E6CF063" w:rsidR="00225269" w:rsidRDefault="00225269" w:rsidP="00225269">
      <w:pPr>
        <w:tabs>
          <w:tab w:val="left" w:pos="3369"/>
        </w:tabs>
      </w:pPr>
      <w:r>
        <w:t>&lt;/body&gt;</w:t>
      </w:r>
    </w:p>
    <w:p w14:paraId="46C90D08" w14:textId="77777777" w:rsidR="00225269" w:rsidRDefault="00225269" w:rsidP="00225269">
      <w:pPr>
        <w:tabs>
          <w:tab w:val="left" w:pos="3369"/>
        </w:tabs>
      </w:pPr>
      <w:r>
        <w:t>&lt;/html&gt;</w:t>
      </w:r>
    </w:p>
    <w:p w14:paraId="2A05D183" w14:textId="77777777" w:rsidR="00225269" w:rsidRDefault="00225269" w:rsidP="00225269">
      <w:pPr>
        <w:tabs>
          <w:tab w:val="left" w:pos="3369"/>
        </w:tabs>
      </w:pPr>
      <w:r>
        <w:t>Output:</w:t>
      </w:r>
    </w:p>
    <w:p w14:paraId="3C434DC1" w14:textId="77777777" w:rsidR="00225269" w:rsidRDefault="00225269" w:rsidP="00225269">
      <w:pPr>
        <w:tabs>
          <w:tab w:val="left" w:pos="3369"/>
        </w:tabs>
      </w:pPr>
      <w:r w:rsidRPr="00225269">
        <w:rPr>
          <w:noProof/>
          <w:lang w:eastAsia="en-IN"/>
        </w:rPr>
        <w:drawing>
          <wp:inline distT="0" distB="0" distL="0" distR="0" wp14:anchorId="61CDA1FE" wp14:editId="7A2003E1">
            <wp:extent cx="456247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2475" cy="2505075"/>
                    </a:xfrm>
                    <a:prstGeom prst="rect">
                      <a:avLst/>
                    </a:prstGeom>
                  </pic:spPr>
                </pic:pic>
              </a:graphicData>
            </a:graphic>
          </wp:inline>
        </w:drawing>
      </w:r>
    </w:p>
    <w:p w14:paraId="7D0AC3AB" w14:textId="77777777" w:rsidR="00225269" w:rsidRDefault="00225269" w:rsidP="00225269">
      <w:pPr>
        <w:tabs>
          <w:tab w:val="left" w:pos="3369"/>
        </w:tabs>
        <w:jc w:val="center"/>
      </w:pPr>
      <w:r>
        <w:t>Project-10</w:t>
      </w:r>
    </w:p>
    <w:p w14:paraId="2101802B" w14:textId="77777777" w:rsidR="00225269" w:rsidRDefault="00225269" w:rsidP="00225269">
      <w:pPr>
        <w:tabs>
          <w:tab w:val="left" w:pos="3369"/>
        </w:tabs>
      </w:pPr>
      <w:r>
        <w:t>Design a web page by demonstrating the usage of HTML list type attribute – “square”</w:t>
      </w:r>
    </w:p>
    <w:p w14:paraId="519EADA3" w14:textId="77777777" w:rsidR="00225269" w:rsidRDefault="00225269" w:rsidP="00225269">
      <w:pPr>
        <w:tabs>
          <w:tab w:val="left" w:pos="3369"/>
        </w:tabs>
      </w:pPr>
      <w:r>
        <w:t>&lt;!DOCTYPE html&gt;</w:t>
      </w:r>
    </w:p>
    <w:p w14:paraId="4F783303" w14:textId="77777777" w:rsidR="00225269" w:rsidRDefault="00225269" w:rsidP="00225269">
      <w:pPr>
        <w:tabs>
          <w:tab w:val="left" w:pos="3369"/>
        </w:tabs>
      </w:pPr>
      <w:r>
        <w:t>&lt;html lang="en"&gt;</w:t>
      </w:r>
    </w:p>
    <w:p w14:paraId="5149CA0A" w14:textId="77777777" w:rsidR="00225269" w:rsidRDefault="00225269" w:rsidP="00225269">
      <w:pPr>
        <w:tabs>
          <w:tab w:val="left" w:pos="3369"/>
        </w:tabs>
      </w:pPr>
      <w:r>
        <w:t>&lt;head&gt;</w:t>
      </w:r>
    </w:p>
    <w:p w14:paraId="16D8B435" w14:textId="77777777" w:rsidR="00225269" w:rsidRDefault="00225269" w:rsidP="00225269">
      <w:pPr>
        <w:tabs>
          <w:tab w:val="left" w:pos="3369"/>
        </w:tabs>
      </w:pPr>
      <w:r>
        <w:t xml:space="preserve">    &lt;meta charset="UTF-8"&gt;</w:t>
      </w:r>
    </w:p>
    <w:p w14:paraId="12860F2D" w14:textId="77777777" w:rsidR="00225269" w:rsidRDefault="00225269" w:rsidP="00225269">
      <w:pPr>
        <w:tabs>
          <w:tab w:val="left" w:pos="3369"/>
        </w:tabs>
      </w:pPr>
      <w:r>
        <w:t xml:space="preserve">    &lt;title&gt;HTML List with Type Attribute – Square&lt;/title&gt;</w:t>
      </w:r>
    </w:p>
    <w:p w14:paraId="3C00F47C" w14:textId="77777777" w:rsidR="00225269" w:rsidRDefault="00225269" w:rsidP="00225269">
      <w:pPr>
        <w:tabs>
          <w:tab w:val="left" w:pos="3369"/>
        </w:tabs>
      </w:pPr>
      <w:r>
        <w:t xml:space="preserve">    &lt;style&gt;</w:t>
      </w:r>
    </w:p>
    <w:p w14:paraId="0BB0094C" w14:textId="77777777" w:rsidR="00225269" w:rsidRDefault="00225269" w:rsidP="00225269">
      <w:pPr>
        <w:tabs>
          <w:tab w:val="left" w:pos="3369"/>
        </w:tabs>
      </w:pPr>
      <w:r>
        <w:t xml:space="preserve">        body {</w:t>
      </w:r>
    </w:p>
    <w:p w14:paraId="7B6170B0" w14:textId="77777777" w:rsidR="00225269" w:rsidRDefault="00225269" w:rsidP="00225269">
      <w:pPr>
        <w:tabs>
          <w:tab w:val="left" w:pos="3369"/>
        </w:tabs>
      </w:pPr>
      <w:r>
        <w:t xml:space="preserve">            font-family: Arial, sans-serif;</w:t>
      </w:r>
    </w:p>
    <w:p w14:paraId="642D0619" w14:textId="77777777" w:rsidR="00225269" w:rsidRDefault="00225269" w:rsidP="00225269">
      <w:pPr>
        <w:tabs>
          <w:tab w:val="left" w:pos="3369"/>
        </w:tabs>
      </w:pPr>
      <w:r>
        <w:t xml:space="preserve">            margin: 30px;</w:t>
      </w:r>
    </w:p>
    <w:p w14:paraId="2E4FD828" w14:textId="77777777" w:rsidR="00225269" w:rsidRDefault="00225269" w:rsidP="00225269">
      <w:pPr>
        <w:tabs>
          <w:tab w:val="left" w:pos="3369"/>
        </w:tabs>
      </w:pPr>
      <w:r>
        <w:t xml:space="preserve">            background-color: #eef2f3;</w:t>
      </w:r>
    </w:p>
    <w:p w14:paraId="48243FA9" w14:textId="77777777" w:rsidR="00225269" w:rsidRDefault="00225269" w:rsidP="00225269">
      <w:pPr>
        <w:tabs>
          <w:tab w:val="left" w:pos="3369"/>
        </w:tabs>
      </w:pPr>
      <w:r>
        <w:t xml:space="preserve">        }</w:t>
      </w:r>
    </w:p>
    <w:p w14:paraId="31AB1B06" w14:textId="77777777" w:rsidR="00225269" w:rsidRDefault="00225269" w:rsidP="00225269">
      <w:pPr>
        <w:tabs>
          <w:tab w:val="left" w:pos="3369"/>
        </w:tabs>
      </w:pPr>
      <w:r>
        <w:t xml:space="preserve">        h1 {</w:t>
      </w:r>
    </w:p>
    <w:p w14:paraId="0C388CD9" w14:textId="77777777" w:rsidR="00225269" w:rsidRDefault="00225269" w:rsidP="00225269">
      <w:pPr>
        <w:tabs>
          <w:tab w:val="left" w:pos="3369"/>
        </w:tabs>
      </w:pPr>
      <w:r>
        <w:t xml:space="preserve">            color: #2c3e50;</w:t>
      </w:r>
    </w:p>
    <w:p w14:paraId="7080283C" w14:textId="77777777" w:rsidR="00225269" w:rsidRDefault="00225269" w:rsidP="00225269">
      <w:pPr>
        <w:tabs>
          <w:tab w:val="left" w:pos="3369"/>
        </w:tabs>
      </w:pPr>
      <w:r>
        <w:t xml:space="preserve">        }</w:t>
      </w:r>
    </w:p>
    <w:p w14:paraId="7F9489F8" w14:textId="77777777" w:rsidR="00225269" w:rsidRDefault="00225269" w:rsidP="00225269">
      <w:pPr>
        <w:tabs>
          <w:tab w:val="left" w:pos="3369"/>
        </w:tabs>
      </w:pPr>
      <w:r>
        <w:t xml:space="preserve">        section {</w:t>
      </w:r>
    </w:p>
    <w:p w14:paraId="007DD8D2" w14:textId="77777777" w:rsidR="00225269" w:rsidRDefault="00225269" w:rsidP="00225269">
      <w:pPr>
        <w:tabs>
          <w:tab w:val="left" w:pos="3369"/>
        </w:tabs>
      </w:pPr>
      <w:r>
        <w:t xml:space="preserve">            background-color: #ffffff;</w:t>
      </w:r>
    </w:p>
    <w:p w14:paraId="76F3AF27" w14:textId="77777777" w:rsidR="00225269" w:rsidRDefault="00225269" w:rsidP="00225269">
      <w:pPr>
        <w:tabs>
          <w:tab w:val="left" w:pos="3369"/>
        </w:tabs>
      </w:pPr>
      <w:r>
        <w:t xml:space="preserve">            padding: 20px;</w:t>
      </w:r>
    </w:p>
    <w:p w14:paraId="7D935437" w14:textId="77777777" w:rsidR="00225269" w:rsidRDefault="00225269" w:rsidP="00225269">
      <w:pPr>
        <w:tabs>
          <w:tab w:val="left" w:pos="3369"/>
        </w:tabs>
      </w:pPr>
      <w:r>
        <w:t xml:space="preserve">            border-radius: 8px;</w:t>
      </w:r>
    </w:p>
    <w:p w14:paraId="1812C0B0" w14:textId="77777777" w:rsidR="00225269" w:rsidRDefault="00225269" w:rsidP="00225269">
      <w:pPr>
        <w:tabs>
          <w:tab w:val="left" w:pos="3369"/>
        </w:tabs>
      </w:pPr>
      <w:r>
        <w:t xml:space="preserve">            max-width: 600px;</w:t>
      </w:r>
    </w:p>
    <w:p w14:paraId="2276D969" w14:textId="77777777" w:rsidR="00225269" w:rsidRDefault="00225269" w:rsidP="00225269">
      <w:pPr>
        <w:tabs>
          <w:tab w:val="left" w:pos="3369"/>
        </w:tabs>
      </w:pPr>
      <w:r>
        <w:t xml:space="preserve">            box-shadow: 0 0 8px rgba(0, 0, 0, 0.1);</w:t>
      </w:r>
    </w:p>
    <w:p w14:paraId="447F50D5" w14:textId="77777777" w:rsidR="00225269" w:rsidRDefault="00225269" w:rsidP="00225269">
      <w:pPr>
        <w:tabs>
          <w:tab w:val="left" w:pos="3369"/>
        </w:tabs>
      </w:pPr>
      <w:r>
        <w:t xml:space="preserve">        }</w:t>
      </w:r>
    </w:p>
    <w:p w14:paraId="634CE45A" w14:textId="77777777" w:rsidR="00225269" w:rsidRDefault="00225269" w:rsidP="00225269">
      <w:pPr>
        <w:tabs>
          <w:tab w:val="left" w:pos="3369"/>
        </w:tabs>
      </w:pPr>
      <w:r>
        <w:t xml:space="preserve">        ul {</w:t>
      </w:r>
    </w:p>
    <w:p w14:paraId="17E13CE5" w14:textId="77777777" w:rsidR="00225269" w:rsidRDefault="00225269" w:rsidP="00225269">
      <w:pPr>
        <w:tabs>
          <w:tab w:val="left" w:pos="3369"/>
        </w:tabs>
      </w:pPr>
      <w:r>
        <w:t xml:space="preserve">            margin-top: 10px;</w:t>
      </w:r>
    </w:p>
    <w:p w14:paraId="36E9DBC2" w14:textId="77777777" w:rsidR="00225269" w:rsidRDefault="00225269" w:rsidP="00225269">
      <w:pPr>
        <w:tabs>
          <w:tab w:val="left" w:pos="3369"/>
        </w:tabs>
      </w:pPr>
      <w:r>
        <w:t xml:space="preserve">        }</w:t>
      </w:r>
    </w:p>
    <w:p w14:paraId="44A06EA7" w14:textId="77777777" w:rsidR="00225269" w:rsidRDefault="00225269" w:rsidP="00225269">
      <w:pPr>
        <w:tabs>
          <w:tab w:val="left" w:pos="3369"/>
        </w:tabs>
      </w:pPr>
      <w:r>
        <w:t xml:space="preserve">    &lt;/style&gt;</w:t>
      </w:r>
    </w:p>
    <w:p w14:paraId="59C1D9F4" w14:textId="77777777" w:rsidR="00225269" w:rsidRDefault="00225269" w:rsidP="00225269">
      <w:pPr>
        <w:tabs>
          <w:tab w:val="left" w:pos="3369"/>
        </w:tabs>
      </w:pPr>
      <w:r>
        <w:t>&lt;/head&gt;</w:t>
      </w:r>
    </w:p>
    <w:p w14:paraId="7CD344F2" w14:textId="77777777" w:rsidR="00225269" w:rsidRDefault="00225269" w:rsidP="00225269">
      <w:pPr>
        <w:tabs>
          <w:tab w:val="left" w:pos="3369"/>
        </w:tabs>
      </w:pPr>
      <w:r>
        <w:t>&lt;body&gt;</w:t>
      </w:r>
    </w:p>
    <w:p w14:paraId="241C2CB0" w14:textId="77777777" w:rsidR="001A45B2" w:rsidRDefault="00225269" w:rsidP="00225269">
      <w:pPr>
        <w:tabs>
          <w:tab w:val="left" w:pos="3369"/>
        </w:tabs>
      </w:pPr>
      <w:r>
        <w:t>&lt;section&gt;</w:t>
      </w:r>
    </w:p>
    <w:p w14:paraId="0447058C" w14:textId="77777777" w:rsidR="001A45B2" w:rsidRDefault="00225269" w:rsidP="00225269">
      <w:pPr>
        <w:tabs>
          <w:tab w:val="left" w:pos="3369"/>
        </w:tabs>
      </w:pPr>
      <w:r>
        <w:t>&lt;h1&gt;HTML List with &lt;code&gt;type="square"&lt;/code&gt;&lt;/h1&gt;</w:t>
      </w:r>
    </w:p>
    <w:p w14:paraId="0E5972F2" w14:textId="46D8BFE8" w:rsidR="00225269" w:rsidRDefault="00225269" w:rsidP="00225269">
      <w:pPr>
        <w:tabs>
          <w:tab w:val="left" w:pos="3369"/>
        </w:tabs>
      </w:pPr>
      <w:r>
        <w:t>&lt;p&gt;The &lt;code&gt;type&lt;/code&gt; attribute in an unordered list allows you to change the bullet style. Below is an example using &lt;code&gt;type="square"&lt;/code&gt;:&lt;/p&gt;</w:t>
      </w:r>
    </w:p>
    <w:p w14:paraId="1E7ACDE7" w14:textId="2DF56B90" w:rsidR="00225269" w:rsidRDefault="00225269" w:rsidP="00225269">
      <w:pPr>
        <w:tabs>
          <w:tab w:val="left" w:pos="3369"/>
        </w:tabs>
      </w:pPr>
      <w:r>
        <w:t>&lt;ul type="square"&gt;</w:t>
      </w:r>
    </w:p>
    <w:p w14:paraId="6839E9C9" w14:textId="33F306E9" w:rsidR="00225269" w:rsidRDefault="001A45B2" w:rsidP="00225269">
      <w:pPr>
        <w:tabs>
          <w:tab w:val="left" w:pos="3369"/>
        </w:tabs>
      </w:pPr>
      <w:r>
        <w:t xml:space="preserve">      </w:t>
      </w:r>
      <w:r w:rsidR="00225269">
        <w:t xml:space="preserve"> &lt;li&gt;HTML Basics&lt;/li&gt;</w:t>
      </w:r>
    </w:p>
    <w:p w14:paraId="10CAC02E" w14:textId="77777777" w:rsidR="00225269" w:rsidRDefault="00225269" w:rsidP="00225269">
      <w:pPr>
        <w:tabs>
          <w:tab w:val="left" w:pos="3369"/>
        </w:tabs>
      </w:pPr>
      <w:r>
        <w:t xml:space="preserve">            &lt;li&gt;CSS Styling&lt;/li&gt;</w:t>
      </w:r>
    </w:p>
    <w:p w14:paraId="4D3B575D" w14:textId="77777777" w:rsidR="00225269" w:rsidRDefault="00225269" w:rsidP="00225269">
      <w:pPr>
        <w:tabs>
          <w:tab w:val="left" w:pos="3369"/>
        </w:tabs>
      </w:pPr>
      <w:r>
        <w:t xml:space="preserve">            &lt;li&gt;JavaScript Essentials&lt;/li&gt;</w:t>
      </w:r>
    </w:p>
    <w:p w14:paraId="78935C87" w14:textId="77777777" w:rsidR="00225269" w:rsidRDefault="00225269" w:rsidP="00225269">
      <w:pPr>
        <w:tabs>
          <w:tab w:val="left" w:pos="3369"/>
        </w:tabs>
      </w:pPr>
      <w:r>
        <w:t xml:space="preserve">            &lt;li&gt;Responsive Design&lt;/li&gt;</w:t>
      </w:r>
    </w:p>
    <w:p w14:paraId="4851ADC4" w14:textId="77777777" w:rsidR="00225269" w:rsidRDefault="00225269" w:rsidP="00225269">
      <w:pPr>
        <w:tabs>
          <w:tab w:val="left" w:pos="3369"/>
        </w:tabs>
      </w:pPr>
      <w:r>
        <w:t xml:space="preserve">        &lt;/ul&gt;</w:t>
      </w:r>
    </w:p>
    <w:p w14:paraId="635F1C91" w14:textId="56149F27" w:rsidR="00225269" w:rsidRDefault="00225269" w:rsidP="00225269">
      <w:pPr>
        <w:tabs>
          <w:tab w:val="left" w:pos="3369"/>
        </w:tabs>
      </w:pPr>
      <w:r>
        <w:t>&lt;p&gt;Other options for the &lt;code&gt;type&lt;/code&gt; attribute include &lt;code&gt;disc&lt;/code&gt; (default) and &lt;code&gt;circle&lt;/code&gt;.&lt;/p&gt;</w:t>
      </w:r>
    </w:p>
    <w:p w14:paraId="52D7CD41" w14:textId="77777777" w:rsidR="00225269" w:rsidRDefault="00225269" w:rsidP="00225269">
      <w:pPr>
        <w:tabs>
          <w:tab w:val="left" w:pos="3369"/>
        </w:tabs>
      </w:pPr>
      <w:r>
        <w:t xml:space="preserve">    &lt;/section&gt;</w:t>
      </w:r>
    </w:p>
    <w:p w14:paraId="1D524625" w14:textId="290FCE3C" w:rsidR="00225269" w:rsidRDefault="00225269" w:rsidP="00225269">
      <w:pPr>
        <w:tabs>
          <w:tab w:val="left" w:pos="3369"/>
        </w:tabs>
      </w:pPr>
      <w:r>
        <w:t>&lt;/body&gt;</w:t>
      </w:r>
    </w:p>
    <w:p w14:paraId="7859A9EB" w14:textId="77777777" w:rsidR="00225269" w:rsidRDefault="00225269" w:rsidP="00225269">
      <w:pPr>
        <w:tabs>
          <w:tab w:val="left" w:pos="3369"/>
        </w:tabs>
      </w:pPr>
      <w:r>
        <w:t>&lt;/html&gt;</w:t>
      </w:r>
    </w:p>
    <w:p w14:paraId="22D88A38" w14:textId="77777777" w:rsidR="00225269" w:rsidRDefault="00225269" w:rsidP="00225269">
      <w:pPr>
        <w:tabs>
          <w:tab w:val="left" w:pos="3369"/>
        </w:tabs>
      </w:pPr>
      <w:r>
        <w:t>Output:</w:t>
      </w:r>
    </w:p>
    <w:p w14:paraId="683B44E8" w14:textId="77777777" w:rsidR="00225269" w:rsidRDefault="00225269" w:rsidP="00866066">
      <w:pPr>
        <w:tabs>
          <w:tab w:val="left" w:pos="3369"/>
        </w:tabs>
      </w:pPr>
      <w:r w:rsidRPr="00225269">
        <w:rPr>
          <w:noProof/>
          <w:lang w:eastAsia="en-IN"/>
        </w:rPr>
        <w:drawing>
          <wp:inline distT="0" distB="0" distL="0" distR="0" wp14:anchorId="47C170FF" wp14:editId="66A70807">
            <wp:extent cx="4029075" cy="866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075" cy="866775"/>
                    </a:xfrm>
                    <a:prstGeom prst="rect">
                      <a:avLst/>
                    </a:prstGeom>
                  </pic:spPr>
                </pic:pic>
              </a:graphicData>
            </a:graphic>
          </wp:inline>
        </w:drawing>
      </w:r>
    </w:p>
    <w:p w14:paraId="44CF6BD2" w14:textId="77777777" w:rsidR="00866066" w:rsidRDefault="00866066" w:rsidP="00866066">
      <w:pPr>
        <w:tabs>
          <w:tab w:val="left" w:pos="3369"/>
        </w:tabs>
        <w:jc w:val="center"/>
      </w:pPr>
      <w:r>
        <w:t>Project-11</w:t>
      </w:r>
    </w:p>
    <w:p w14:paraId="64683493" w14:textId="77777777" w:rsidR="00866066" w:rsidRDefault="00866066" w:rsidP="00866066">
      <w:pPr>
        <w:tabs>
          <w:tab w:val="left" w:pos="3369"/>
        </w:tabs>
      </w:pPr>
      <w:r>
        <w:t>. Design a web page by demonstrating the usage of HTML list type attribute – “circle”</w:t>
      </w:r>
    </w:p>
    <w:p w14:paraId="0CB5CAB7" w14:textId="77777777" w:rsidR="00866066" w:rsidRDefault="00866066" w:rsidP="00866066">
      <w:pPr>
        <w:tabs>
          <w:tab w:val="left" w:pos="3369"/>
        </w:tabs>
      </w:pPr>
      <w:r>
        <w:t>&lt;!DOCTYPE html&gt;</w:t>
      </w:r>
    </w:p>
    <w:p w14:paraId="352E83C1" w14:textId="77777777" w:rsidR="00866066" w:rsidRDefault="00866066" w:rsidP="00866066">
      <w:pPr>
        <w:tabs>
          <w:tab w:val="left" w:pos="3369"/>
        </w:tabs>
      </w:pPr>
      <w:r>
        <w:t>&lt;html lang="en"&gt;</w:t>
      </w:r>
    </w:p>
    <w:p w14:paraId="54816292" w14:textId="77777777" w:rsidR="00866066" w:rsidRDefault="00866066" w:rsidP="00866066">
      <w:pPr>
        <w:tabs>
          <w:tab w:val="left" w:pos="3369"/>
        </w:tabs>
      </w:pPr>
      <w:r>
        <w:t>&lt;head&gt;</w:t>
      </w:r>
    </w:p>
    <w:p w14:paraId="02AF649E" w14:textId="77777777" w:rsidR="00866066" w:rsidRDefault="00866066" w:rsidP="00866066">
      <w:pPr>
        <w:tabs>
          <w:tab w:val="left" w:pos="3369"/>
        </w:tabs>
      </w:pPr>
      <w:r>
        <w:t xml:space="preserve">    &lt;meta charset="UTF-8"&gt;</w:t>
      </w:r>
    </w:p>
    <w:p w14:paraId="1DB3B241" w14:textId="77777777" w:rsidR="00866066" w:rsidRDefault="00866066" w:rsidP="00866066">
      <w:pPr>
        <w:tabs>
          <w:tab w:val="left" w:pos="3369"/>
        </w:tabs>
      </w:pPr>
      <w:r>
        <w:t xml:space="preserve">    &lt;title&gt;HTML List with Type Attribute – Circle&lt;/title&gt;</w:t>
      </w:r>
    </w:p>
    <w:p w14:paraId="11CA2B94" w14:textId="77777777" w:rsidR="00866066" w:rsidRDefault="00866066" w:rsidP="00866066">
      <w:pPr>
        <w:tabs>
          <w:tab w:val="left" w:pos="3369"/>
        </w:tabs>
      </w:pPr>
      <w:r>
        <w:t xml:space="preserve">    &lt;style&gt;</w:t>
      </w:r>
    </w:p>
    <w:p w14:paraId="13F68D95" w14:textId="77777777" w:rsidR="00866066" w:rsidRDefault="00866066" w:rsidP="00866066">
      <w:pPr>
        <w:tabs>
          <w:tab w:val="left" w:pos="3369"/>
        </w:tabs>
      </w:pPr>
      <w:r>
        <w:t xml:space="preserve">        body {</w:t>
      </w:r>
    </w:p>
    <w:p w14:paraId="74A2452C" w14:textId="77777777" w:rsidR="00866066" w:rsidRDefault="00866066" w:rsidP="00866066">
      <w:pPr>
        <w:tabs>
          <w:tab w:val="left" w:pos="3369"/>
        </w:tabs>
      </w:pPr>
      <w:r>
        <w:t xml:space="preserve">            font-family: Verdana, sans-serif;</w:t>
      </w:r>
    </w:p>
    <w:p w14:paraId="1044A418" w14:textId="77777777" w:rsidR="00866066" w:rsidRDefault="00866066" w:rsidP="00866066">
      <w:pPr>
        <w:tabs>
          <w:tab w:val="left" w:pos="3369"/>
        </w:tabs>
      </w:pPr>
      <w:r>
        <w:t xml:space="preserve">            margin: 40px;</w:t>
      </w:r>
    </w:p>
    <w:p w14:paraId="3457F0FB" w14:textId="77777777" w:rsidR="00866066" w:rsidRDefault="00866066" w:rsidP="00866066">
      <w:pPr>
        <w:tabs>
          <w:tab w:val="left" w:pos="3369"/>
        </w:tabs>
      </w:pPr>
      <w:r>
        <w:t xml:space="preserve">            background-color: #f0f8ff;</w:t>
      </w:r>
    </w:p>
    <w:p w14:paraId="2CC492DE" w14:textId="77777777" w:rsidR="00866066" w:rsidRDefault="00866066" w:rsidP="00866066">
      <w:pPr>
        <w:tabs>
          <w:tab w:val="left" w:pos="3369"/>
        </w:tabs>
      </w:pPr>
      <w:r>
        <w:t xml:space="preserve">        }</w:t>
      </w:r>
    </w:p>
    <w:p w14:paraId="0707DA00" w14:textId="7AB13C12" w:rsidR="00866066" w:rsidRDefault="00866066" w:rsidP="00866066">
      <w:pPr>
        <w:tabs>
          <w:tab w:val="left" w:pos="3369"/>
        </w:tabs>
      </w:pPr>
      <w:r>
        <w:t xml:space="preserve">  section {</w:t>
      </w:r>
    </w:p>
    <w:p w14:paraId="5342E82C" w14:textId="77777777" w:rsidR="00866066" w:rsidRDefault="00866066" w:rsidP="00866066">
      <w:pPr>
        <w:tabs>
          <w:tab w:val="left" w:pos="3369"/>
        </w:tabs>
      </w:pPr>
      <w:r>
        <w:t xml:space="preserve">            background-color: #ffffff;</w:t>
      </w:r>
    </w:p>
    <w:p w14:paraId="48D1C656" w14:textId="77777777" w:rsidR="00866066" w:rsidRDefault="00866066" w:rsidP="00866066">
      <w:pPr>
        <w:tabs>
          <w:tab w:val="left" w:pos="3369"/>
        </w:tabs>
      </w:pPr>
      <w:r>
        <w:t xml:space="preserve">            border-radius: 10px;</w:t>
      </w:r>
    </w:p>
    <w:p w14:paraId="32B2AFBA" w14:textId="77777777" w:rsidR="00866066" w:rsidRDefault="00866066" w:rsidP="00866066">
      <w:pPr>
        <w:tabs>
          <w:tab w:val="left" w:pos="3369"/>
        </w:tabs>
      </w:pPr>
      <w:r>
        <w:t xml:space="preserve">            padding: 25px;</w:t>
      </w:r>
    </w:p>
    <w:p w14:paraId="0C0C4E49" w14:textId="77777777" w:rsidR="00866066" w:rsidRDefault="00866066" w:rsidP="00866066">
      <w:pPr>
        <w:tabs>
          <w:tab w:val="left" w:pos="3369"/>
        </w:tabs>
      </w:pPr>
      <w:r>
        <w:t xml:space="preserve">            box-shadow: 0 0 10px rgba(0,0,0,0.1);</w:t>
      </w:r>
    </w:p>
    <w:p w14:paraId="4F240695" w14:textId="77777777" w:rsidR="00866066" w:rsidRDefault="00866066" w:rsidP="00866066">
      <w:pPr>
        <w:tabs>
          <w:tab w:val="left" w:pos="3369"/>
        </w:tabs>
      </w:pPr>
      <w:r>
        <w:t xml:space="preserve">            max-width: 600px;</w:t>
      </w:r>
    </w:p>
    <w:p w14:paraId="341D6795" w14:textId="77777777" w:rsidR="00866066" w:rsidRDefault="00866066" w:rsidP="00866066">
      <w:pPr>
        <w:tabs>
          <w:tab w:val="left" w:pos="3369"/>
        </w:tabs>
      </w:pPr>
      <w:r>
        <w:t xml:space="preserve">        }</w:t>
      </w:r>
    </w:p>
    <w:p w14:paraId="2871F7A6" w14:textId="3446593D" w:rsidR="00866066" w:rsidRDefault="00866066" w:rsidP="00866066">
      <w:pPr>
        <w:tabs>
          <w:tab w:val="left" w:pos="3369"/>
        </w:tabs>
      </w:pPr>
      <w:r>
        <w:t xml:space="preserve">  h1 {</w:t>
      </w:r>
    </w:p>
    <w:p w14:paraId="373656E0" w14:textId="77777777" w:rsidR="00866066" w:rsidRDefault="00866066" w:rsidP="00866066">
      <w:pPr>
        <w:tabs>
          <w:tab w:val="left" w:pos="3369"/>
        </w:tabs>
      </w:pPr>
      <w:r>
        <w:t xml:space="preserve">            color: #333366;</w:t>
      </w:r>
    </w:p>
    <w:p w14:paraId="3AFFC728" w14:textId="77777777" w:rsidR="001A45B2" w:rsidRDefault="00866066" w:rsidP="00866066">
      <w:pPr>
        <w:tabs>
          <w:tab w:val="left" w:pos="3369"/>
        </w:tabs>
      </w:pPr>
      <w:r>
        <w:t xml:space="preserve">        }</w:t>
      </w:r>
    </w:p>
    <w:p w14:paraId="0AD2DB69" w14:textId="7B4FAF2A" w:rsidR="00866066" w:rsidRDefault="00866066" w:rsidP="00866066">
      <w:pPr>
        <w:tabs>
          <w:tab w:val="left" w:pos="3369"/>
        </w:tabs>
      </w:pPr>
      <w:r>
        <w:t>ul {</w:t>
      </w:r>
    </w:p>
    <w:p w14:paraId="5637F3D4" w14:textId="77777777" w:rsidR="00866066" w:rsidRDefault="00866066" w:rsidP="00866066">
      <w:pPr>
        <w:tabs>
          <w:tab w:val="left" w:pos="3369"/>
        </w:tabs>
      </w:pPr>
      <w:r>
        <w:t xml:space="preserve">            margin-top: 15px;</w:t>
      </w:r>
    </w:p>
    <w:p w14:paraId="3B91FE0F" w14:textId="77777777" w:rsidR="00866066" w:rsidRDefault="00866066" w:rsidP="00866066">
      <w:pPr>
        <w:tabs>
          <w:tab w:val="left" w:pos="3369"/>
        </w:tabs>
      </w:pPr>
      <w:r>
        <w:t xml:space="preserve">        }</w:t>
      </w:r>
    </w:p>
    <w:p w14:paraId="6ACC4A75" w14:textId="77777777" w:rsidR="00866066" w:rsidRDefault="00866066" w:rsidP="00866066">
      <w:pPr>
        <w:tabs>
          <w:tab w:val="left" w:pos="3369"/>
        </w:tabs>
      </w:pPr>
      <w:r>
        <w:t xml:space="preserve">    &lt;/style&gt;</w:t>
      </w:r>
    </w:p>
    <w:p w14:paraId="3A514F82" w14:textId="77777777" w:rsidR="00866066" w:rsidRDefault="00866066" w:rsidP="00866066">
      <w:pPr>
        <w:tabs>
          <w:tab w:val="left" w:pos="3369"/>
        </w:tabs>
      </w:pPr>
      <w:r>
        <w:t>&lt;/head&gt;</w:t>
      </w:r>
    </w:p>
    <w:p w14:paraId="18869BD2" w14:textId="77777777" w:rsidR="001A45B2" w:rsidRDefault="00866066" w:rsidP="00866066">
      <w:pPr>
        <w:tabs>
          <w:tab w:val="left" w:pos="3369"/>
        </w:tabs>
      </w:pPr>
      <w:r>
        <w:t>&lt;body&gt;</w:t>
      </w:r>
    </w:p>
    <w:p w14:paraId="571AFF88" w14:textId="61230BBF" w:rsidR="00866066" w:rsidRDefault="00866066" w:rsidP="00866066">
      <w:pPr>
        <w:tabs>
          <w:tab w:val="left" w:pos="3369"/>
        </w:tabs>
      </w:pPr>
      <w:r>
        <w:t xml:space="preserve"> &lt;section&gt;</w:t>
      </w:r>
    </w:p>
    <w:p w14:paraId="41C9DC86" w14:textId="77777777" w:rsidR="00866066" w:rsidRDefault="00866066" w:rsidP="00866066">
      <w:pPr>
        <w:tabs>
          <w:tab w:val="left" w:pos="3369"/>
        </w:tabs>
      </w:pPr>
      <w:r>
        <w:t xml:space="preserve">        &lt;h1&gt;HTML List with &lt;code&gt;type="circle"&lt;/code&gt;&lt;/h1&gt;</w:t>
      </w:r>
    </w:p>
    <w:p w14:paraId="781DCB88" w14:textId="77777777" w:rsidR="00866066" w:rsidRDefault="00866066" w:rsidP="00866066">
      <w:pPr>
        <w:tabs>
          <w:tab w:val="left" w:pos="3369"/>
        </w:tabs>
      </w:pPr>
      <w:r>
        <w:t xml:space="preserve">        &lt;p&gt;The &lt;code&gt;type&lt;/code&gt; attribute in an unordered list specifies the bullet style. Here's how &lt;code&gt;type="circle"&lt;/code&gt; works:&lt;/p&gt;</w:t>
      </w:r>
    </w:p>
    <w:p w14:paraId="2AD19652" w14:textId="6FE7FBB5" w:rsidR="00866066" w:rsidRDefault="00866066" w:rsidP="00866066">
      <w:pPr>
        <w:tabs>
          <w:tab w:val="left" w:pos="3369"/>
        </w:tabs>
      </w:pPr>
      <w:r>
        <w:t xml:space="preserve">  &lt;ul type="circle"&gt;</w:t>
      </w:r>
    </w:p>
    <w:p w14:paraId="45807F63" w14:textId="77777777" w:rsidR="00866066" w:rsidRDefault="00866066" w:rsidP="00866066">
      <w:pPr>
        <w:tabs>
          <w:tab w:val="left" w:pos="3369"/>
        </w:tabs>
      </w:pPr>
      <w:r>
        <w:t xml:space="preserve">            &lt;li&gt;Introduction to Web Development&lt;/li&gt;</w:t>
      </w:r>
    </w:p>
    <w:p w14:paraId="6DA3CA42" w14:textId="77777777" w:rsidR="00866066" w:rsidRDefault="00866066" w:rsidP="00866066">
      <w:pPr>
        <w:tabs>
          <w:tab w:val="left" w:pos="3369"/>
        </w:tabs>
      </w:pPr>
      <w:r>
        <w:t xml:space="preserve">            &lt;li&gt;HTML Structure&lt;/li&gt;</w:t>
      </w:r>
    </w:p>
    <w:p w14:paraId="3F934940" w14:textId="77777777" w:rsidR="00866066" w:rsidRDefault="00866066" w:rsidP="00866066">
      <w:pPr>
        <w:tabs>
          <w:tab w:val="left" w:pos="3369"/>
        </w:tabs>
      </w:pPr>
      <w:r>
        <w:t xml:space="preserve">            &lt;li&gt;Working with CSS&lt;/li&gt;</w:t>
      </w:r>
    </w:p>
    <w:p w14:paraId="106DFF15" w14:textId="77777777" w:rsidR="00866066" w:rsidRDefault="00866066" w:rsidP="00866066">
      <w:pPr>
        <w:tabs>
          <w:tab w:val="left" w:pos="3369"/>
        </w:tabs>
      </w:pPr>
      <w:r>
        <w:t xml:space="preserve">            &lt;li&gt;JavaScript Basics&lt;/li&gt;</w:t>
      </w:r>
    </w:p>
    <w:p w14:paraId="66DF9282" w14:textId="77777777" w:rsidR="00866066" w:rsidRDefault="00866066" w:rsidP="00866066">
      <w:pPr>
        <w:tabs>
          <w:tab w:val="left" w:pos="3369"/>
        </w:tabs>
      </w:pPr>
      <w:r>
        <w:t xml:space="preserve">        &lt;/ul&gt;</w:t>
      </w:r>
    </w:p>
    <w:p w14:paraId="054F9A63" w14:textId="1633A9E3" w:rsidR="00866066" w:rsidRDefault="00866066" w:rsidP="00866066">
      <w:pPr>
        <w:tabs>
          <w:tab w:val="left" w:pos="3369"/>
        </w:tabs>
      </w:pPr>
      <w:r>
        <w:t>&lt;p&gt;Other list bullet styles include &lt;code&gt;disc&lt;/code&gt; (default) and &lt;code&gt;square&lt;/code&gt;.&lt;/p&gt;</w:t>
      </w:r>
    </w:p>
    <w:p w14:paraId="1C9FB7DC" w14:textId="77777777" w:rsidR="001A45B2" w:rsidRDefault="00866066" w:rsidP="00866066">
      <w:pPr>
        <w:tabs>
          <w:tab w:val="left" w:pos="3369"/>
        </w:tabs>
      </w:pPr>
      <w:r>
        <w:t xml:space="preserve">    &lt;/section&gt;</w:t>
      </w:r>
    </w:p>
    <w:p w14:paraId="7E2FD306" w14:textId="66D536AF" w:rsidR="00866066" w:rsidRDefault="00866066" w:rsidP="00866066">
      <w:pPr>
        <w:tabs>
          <w:tab w:val="left" w:pos="3369"/>
        </w:tabs>
      </w:pPr>
      <w:r>
        <w:t>&lt;/body&gt;</w:t>
      </w:r>
    </w:p>
    <w:p w14:paraId="0BBF8512" w14:textId="77777777" w:rsidR="00866066" w:rsidRDefault="00866066" w:rsidP="00866066">
      <w:pPr>
        <w:tabs>
          <w:tab w:val="left" w:pos="3369"/>
        </w:tabs>
      </w:pPr>
      <w:r>
        <w:t>&lt;/html&gt;</w:t>
      </w:r>
    </w:p>
    <w:p w14:paraId="4D60A8A1" w14:textId="77777777" w:rsidR="00866066" w:rsidRDefault="00866066" w:rsidP="00866066">
      <w:pPr>
        <w:tabs>
          <w:tab w:val="left" w:pos="3369"/>
        </w:tabs>
      </w:pPr>
      <w:r>
        <w:t>Output:</w:t>
      </w:r>
    </w:p>
    <w:p w14:paraId="1031FEF5" w14:textId="77777777" w:rsidR="00866066" w:rsidRDefault="00866066" w:rsidP="00866066">
      <w:pPr>
        <w:tabs>
          <w:tab w:val="left" w:pos="3369"/>
        </w:tabs>
      </w:pPr>
      <w:r w:rsidRPr="00866066">
        <w:rPr>
          <w:noProof/>
          <w:lang w:eastAsia="en-IN"/>
        </w:rPr>
        <w:drawing>
          <wp:inline distT="0" distB="0" distL="0" distR="0" wp14:anchorId="47189FF1" wp14:editId="00B1B78D">
            <wp:extent cx="4428352" cy="1647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7523" cy="1669843"/>
                    </a:xfrm>
                    <a:prstGeom prst="rect">
                      <a:avLst/>
                    </a:prstGeom>
                  </pic:spPr>
                </pic:pic>
              </a:graphicData>
            </a:graphic>
          </wp:inline>
        </w:drawing>
      </w:r>
    </w:p>
    <w:p w14:paraId="690EC801" w14:textId="77777777" w:rsidR="00866066" w:rsidRDefault="00866066" w:rsidP="00866066">
      <w:pPr>
        <w:tabs>
          <w:tab w:val="left" w:pos="3369"/>
        </w:tabs>
        <w:jc w:val="center"/>
      </w:pPr>
      <w:r>
        <w:t>Project-12</w:t>
      </w:r>
    </w:p>
    <w:p w14:paraId="771BC7BE" w14:textId="77777777" w:rsidR="00866066" w:rsidRDefault="00866066" w:rsidP="00866066">
      <w:pPr>
        <w:tabs>
          <w:tab w:val="left" w:pos="3369"/>
        </w:tabs>
      </w:pPr>
      <w:r>
        <w:t>Design a web page by demonstrating the usage of HTML list type attribute – “disc”</w:t>
      </w:r>
    </w:p>
    <w:p w14:paraId="7FCACE1D" w14:textId="77777777" w:rsidR="00866066" w:rsidRDefault="00866066" w:rsidP="00866066">
      <w:pPr>
        <w:tabs>
          <w:tab w:val="left" w:pos="3369"/>
        </w:tabs>
      </w:pPr>
      <w:r>
        <w:t>&lt;!DOCTYPE html&gt;</w:t>
      </w:r>
    </w:p>
    <w:p w14:paraId="225225C0" w14:textId="77777777" w:rsidR="00866066" w:rsidRDefault="00866066" w:rsidP="00866066">
      <w:pPr>
        <w:tabs>
          <w:tab w:val="left" w:pos="3369"/>
        </w:tabs>
      </w:pPr>
      <w:r>
        <w:t>&lt;html lang="en"&gt;</w:t>
      </w:r>
    </w:p>
    <w:p w14:paraId="447EE9ED" w14:textId="77777777" w:rsidR="00866066" w:rsidRDefault="00866066" w:rsidP="00866066">
      <w:pPr>
        <w:tabs>
          <w:tab w:val="left" w:pos="3369"/>
        </w:tabs>
      </w:pPr>
      <w:r>
        <w:t>&lt;head&gt;</w:t>
      </w:r>
    </w:p>
    <w:p w14:paraId="53E10542" w14:textId="77777777" w:rsidR="00866066" w:rsidRDefault="00866066" w:rsidP="00866066">
      <w:pPr>
        <w:tabs>
          <w:tab w:val="left" w:pos="3369"/>
        </w:tabs>
      </w:pPr>
      <w:r>
        <w:t xml:space="preserve">    &lt;meta charset="UTF-8"&gt;</w:t>
      </w:r>
    </w:p>
    <w:p w14:paraId="7A939ED9" w14:textId="77777777" w:rsidR="00866066" w:rsidRDefault="00866066" w:rsidP="00866066">
      <w:pPr>
        <w:tabs>
          <w:tab w:val="left" w:pos="3369"/>
        </w:tabs>
      </w:pPr>
      <w:r>
        <w:t xml:space="preserve">    &lt;title&gt;HTML List with Type Attribute – Disc&lt;/title&gt;</w:t>
      </w:r>
    </w:p>
    <w:p w14:paraId="0C41DDED" w14:textId="77777777" w:rsidR="00866066" w:rsidRDefault="00866066" w:rsidP="00866066">
      <w:pPr>
        <w:tabs>
          <w:tab w:val="left" w:pos="3369"/>
        </w:tabs>
      </w:pPr>
      <w:r>
        <w:t xml:space="preserve">    &lt;style&gt;</w:t>
      </w:r>
    </w:p>
    <w:p w14:paraId="55EB8093" w14:textId="77777777" w:rsidR="00866066" w:rsidRDefault="00866066" w:rsidP="00866066">
      <w:pPr>
        <w:tabs>
          <w:tab w:val="left" w:pos="3369"/>
        </w:tabs>
      </w:pPr>
      <w:r>
        <w:t xml:space="preserve">        body {</w:t>
      </w:r>
    </w:p>
    <w:p w14:paraId="46B05913" w14:textId="77777777" w:rsidR="00866066" w:rsidRDefault="00866066" w:rsidP="00866066">
      <w:pPr>
        <w:tabs>
          <w:tab w:val="left" w:pos="3369"/>
        </w:tabs>
      </w:pPr>
      <w:r>
        <w:t xml:space="preserve">            font-family: 'Segoe UI', Tahoma, Geneva, Verdana, sans-serif;</w:t>
      </w:r>
    </w:p>
    <w:p w14:paraId="7656074A" w14:textId="77777777" w:rsidR="00866066" w:rsidRDefault="00866066" w:rsidP="00866066">
      <w:pPr>
        <w:tabs>
          <w:tab w:val="left" w:pos="3369"/>
        </w:tabs>
      </w:pPr>
      <w:r>
        <w:t xml:space="preserve">            margin: 40px;</w:t>
      </w:r>
    </w:p>
    <w:p w14:paraId="5D629678" w14:textId="77777777" w:rsidR="00866066" w:rsidRDefault="00866066" w:rsidP="00866066">
      <w:pPr>
        <w:tabs>
          <w:tab w:val="left" w:pos="3369"/>
        </w:tabs>
      </w:pPr>
      <w:r>
        <w:t xml:space="preserve">            background-color: #f3f4f6;</w:t>
      </w:r>
    </w:p>
    <w:p w14:paraId="2A336BB6" w14:textId="77777777" w:rsidR="00866066" w:rsidRDefault="00866066" w:rsidP="00866066">
      <w:pPr>
        <w:tabs>
          <w:tab w:val="left" w:pos="3369"/>
        </w:tabs>
      </w:pPr>
      <w:r>
        <w:t xml:space="preserve">        }</w:t>
      </w:r>
    </w:p>
    <w:p w14:paraId="58A9069A" w14:textId="30CCB015" w:rsidR="00866066" w:rsidRDefault="00866066" w:rsidP="00866066">
      <w:pPr>
        <w:tabs>
          <w:tab w:val="left" w:pos="3369"/>
        </w:tabs>
      </w:pPr>
      <w:r>
        <w:t xml:space="preserve"> section {</w:t>
      </w:r>
    </w:p>
    <w:p w14:paraId="676F1676" w14:textId="77777777" w:rsidR="00866066" w:rsidRDefault="00866066" w:rsidP="00866066">
      <w:pPr>
        <w:tabs>
          <w:tab w:val="left" w:pos="3369"/>
        </w:tabs>
      </w:pPr>
      <w:r>
        <w:t xml:space="preserve">            background-color: #ffffff;</w:t>
      </w:r>
    </w:p>
    <w:p w14:paraId="2BBDA8E0" w14:textId="77777777" w:rsidR="00866066" w:rsidRDefault="00866066" w:rsidP="00866066">
      <w:pPr>
        <w:tabs>
          <w:tab w:val="left" w:pos="3369"/>
        </w:tabs>
      </w:pPr>
      <w:r>
        <w:t xml:space="preserve">            border-radius: 12px;</w:t>
      </w:r>
    </w:p>
    <w:p w14:paraId="26046474" w14:textId="77777777" w:rsidR="00866066" w:rsidRDefault="00866066" w:rsidP="00866066">
      <w:pPr>
        <w:tabs>
          <w:tab w:val="left" w:pos="3369"/>
        </w:tabs>
      </w:pPr>
      <w:r>
        <w:t xml:space="preserve">            padding: 30px;</w:t>
      </w:r>
    </w:p>
    <w:p w14:paraId="118E9022" w14:textId="77777777" w:rsidR="00866066" w:rsidRDefault="00866066" w:rsidP="00866066">
      <w:pPr>
        <w:tabs>
          <w:tab w:val="left" w:pos="3369"/>
        </w:tabs>
      </w:pPr>
      <w:r>
        <w:t xml:space="preserve">            box-shadow: 0 4px 12px rgba(0,0,0,0.1);</w:t>
      </w:r>
    </w:p>
    <w:p w14:paraId="253C2199" w14:textId="77777777" w:rsidR="00866066" w:rsidRDefault="00866066" w:rsidP="00866066">
      <w:pPr>
        <w:tabs>
          <w:tab w:val="left" w:pos="3369"/>
        </w:tabs>
      </w:pPr>
      <w:r>
        <w:t xml:space="preserve">            max-width: 600px;</w:t>
      </w:r>
    </w:p>
    <w:p w14:paraId="0EE1BBBC" w14:textId="77777777" w:rsidR="00866066" w:rsidRDefault="00866066" w:rsidP="00866066">
      <w:pPr>
        <w:tabs>
          <w:tab w:val="left" w:pos="3369"/>
        </w:tabs>
      </w:pPr>
      <w:r>
        <w:t xml:space="preserve">        }</w:t>
      </w:r>
    </w:p>
    <w:p w14:paraId="63C7865A" w14:textId="742E8813" w:rsidR="00866066" w:rsidRDefault="00866066" w:rsidP="00866066">
      <w:pPr>
        <w:tabs>
          <w:tab w:val="left" w:pos="3369"/>
        </w:tabs>
      </w:pPr>
      <w:r>
        <w:t>h1 {</w:t>
      </w:r>
    </w:p>
    <w:p w14:paraId="787A1A2F" w14:textId="77777777" w:rsidR="00866066" w:rsidRDefault="00866066" w:rsidP="00866066">
      <w:pPr>
        <w:tabs>
          <w:tab w:val="left" w:pos="3369"/>
        </w:tabs>
      </w:pPr>
      <w:r>
        <w:t xml:space="preserve">            color: #2c3e50;</w:t>
      </w:r>
    </w:p>
    <w:p w14:paraId="7F4B8810" w14:textId="77777777" w:rsidR="00866066" w:rsidRDefault="00866066" w:rsidP="00866066">
      <w:pPr>
        <w:tabs>
          <w:tab w:val="left" w:pos="3369"/>
        </w:tabs>
      </w:pPr>
      <w:r>
        <w:t xml:space="preserve">            font-size: 28px;</w:t>
      </w:r>
    </w:p>
    <w:p w14:paraId="0FAFCBEC" w14:textId="77777777" w:rsidR="00866066" w:rsidRDefault="00866066" w:rsidP="00866066">
      <w:pPr>
        <w:tabs>
          <w:tab w:val="left" w:pos="3369"/>
        </w:tabs>
      </w:pPr>
      <w:r>
        <w:t xml:space="preserve">        }</w:t>
      </w:r>
    </w:p>
    <w:p w14:paraId="2B418CF3" w14:textId="61E44C5F" w:rsidR="00866066" w:rsidRDefault="00866066" w:rsidP="00866066">
      <w:pPr>
        <w:tabs>
          <w:tab w:val="left" w:pos="3369"/>
        </w:tabs>
      </w:pPr>
      <w:r>
        <w:t xml:space="preserve">  ul {</w:t>
      </w:r>
    </w:p>
    <w:p w14:paraId="0CC905E5" w14:textId="77777777" w:rsidR="00866066" w:rsidRDefault="00866066" w:rsidP="00866066">
      <w:pPr>
        <w:tabs>
          <w:tab w:val="left" w:pos="3369"/>
        </w:tabs>
      </w:pPr>
      <w:r>
        <w:t xml:space="preserve">            margin-top: 15px;</w:t>
      </w:r>
    </w:p>
    <w:p w14:paraId="16F3DDD6" w14:textId="77777777" w:rsidR="00866066" w:rsidRDefault="00866066" w:rsidP="00866066">
      <w:pPr>
        <w:tabs>
          <w:tab w:val="left" w:pos="3369"/>
        </w:tabs>
      </w:pPr>
      <w:r>
        <w:t xml:space="preserve">            padding-left: 20px;</w:t>
      </w:r>
    </w:p>
    <w:p w14:paraId="249224B3" w14:textId="77777777" w:rsidR="00866066" w:rsidRDefault="00866066" w:rsidP="00866066">
      <w:pPr>
        <w:tabs>
          <w:tab w:val="left" w:pos="3369"/>
        </w:tabs>
      </w:pPr>
      <w:r>
        <w:t xml:space="preserve">        }</w:t>
      </w:r>
    </w:p>
    <w:p w14:paraId="1596A539" w14:textId="77777777" w:rsidR="00866066" w:rsidRDefault="00866066" w:rsidP="00866066">
      <w:pPr>
        <w:tabs>
          <w:tab w:val="left" w:pos="3369"/>
        </w:tabs>
      </w:pPr>
      <w:r>
        <w:t xml:space="preserve">    &lt;/style&gt;</w:t>
      </w:r>
    </w:p>
    <w:p w14:paraId="4F4D260A" w14:textId="77777777" w:rsidR="00866066" w:rsidRDefault="00866066" w:rsidP="00866066">
      <w:pPr>
        <w:tabs>
          <w:tab w:val="left" w:pos="3369"/>
        </w:tabs>
      </w:pPr>
      <w:r>
        <w:t>&lt;/head&gt;</w:t>
      </w:r>
    </w:p>
    <w:p w14:paraId="5DB93F86" w14:textId="77777777" w:rsidR="00866066" w:rsidRDefault="00866066" w:rsidP="00866066">
      <w:pPr>
        <w:tabs>
          <w:tab w:val="left" w:pos="3369"/>
        </w:tabs>
      </w:pPr>
      <w:r>
        <w:t>&lt;body&gt;</w:t>
      </w:r>
    </w:p>
    <w:p w14:paraId="34EAA6C8" w14:textId="59C02A69" w:rsidR="00866066" w:rsidRDefault="00866066" w:rsidP="00866066">
      <w:pPr>
        <w:tabs>
          <w:tab w:val="left" w:pos="3369"/>
        </w:tabs>
      </w:pPr>
      <w:r>
        <w:t>&lt;section&gt;</w:t>
      </w:r>
    </w:p>
    <w:p w14:paraId="290D1A0E" w14:textId="77777777" w:rsidR="00866066" w:rsidRDefault="00866066" w:rsidP="00866066">
      <w:pPr>
        <w:tabs>
          <w:tab w:val="left" w:pos="3369"/>
        </w:tabs>
      </w:pPr>
      <w:r>
        <w:t xml:space="preserve">        &lt;h1&gt;HTML List with &lt;code&gt;type="disc"&lt;/code&gt;&lt;/h1&gt;</w:t>
      </w:r>
    </w:p>
    <w:p w14:paraId="76AD44ED" w14:textId="77777777" w:rsidR="00866066" w:rsidRDefault="00866066" w:rsidP="00866066">
      <w:pPr>
        <w:tabs>
          <w:tab w:val="left" w:pos="3369"/>
        </w:tabs>
      </w:pPr>
      <w:r>
        <w:t xml:space="preserve">        &lt;p&gt;The &lt;code&gt;type&lt;/code&gt; attribute in an unordered list defines the bullet style. The default bullet style is &lt;code&gt;disc&lt;/code&gt;, but let's demonstrate it explicitly:&lt;/p&gt;</w:t>
      </w:r>
    </w:p>
    <w:p w14:paraId="05DC24B9" w14:textId="74AF1B03" w:rsidR="00866066" w:rsidRDefault="00866066" w:rsidP="00866066">
      <w:pPr>
        <w:tabs>
          <w:tab w:val="left" w:pos="3369"/>
        </w:tabs>
      </w:pPr>
      <w:r>
        <w:t>&lt;ul type="disc"&gt;</w:t>
      </w:r>
    </w:p>
    <w:p w14:paraId="69797597" w14:textId="77777777" w:rsidR="00866066" w:rsidRDefault="00866066" w:rsidP="00866066">
      <w:pPr>
        <w:tabs>
          <w:tab w:val="left" w:pos="3369"/>
        </w:tabs>
      </w:pPr>
      <w:r>
        <w:t xml:space="preserve">            &lt;li&gt;Introduction to HTML&lt;/li&gt;</w:t>
      </w:r>
    </w:p>
    <w:p w14:paraId="73A11E62" w14:textId="77777777" w:rsidR="00866066" w:rsidRDefault="00866066" w:rsidP="00866066">
      <w:pPr>
        <w:tabs>
          <w:tab w:val="left" w:pos="3369"/>
        </w:tabs>
      </w:pPr>
      <w:r>
        <w:t xml:space="preserve">            &lt;li&gt;Learning CSS Basics&lt;/li&gt;</w:t>
      </w:r>
    </w:p>
    <w:p w14:paraId="07179176" w14:textId="77777777" w:rsidR="00866066" w:rsidRDefault="00866066" w:rsidP="00866066">
      <w:pPr>
        <w:tabs>
          <w:tab w:val="left" w:pos="3369"/>
        </w:tabs>
      </w:pPr>
      <w:r>
        <w:t xml:space="preserve">            &lt;li&gt;JavaScript Fundamentals&lt;/li&gt;</w:t>
      </w:r>
    </w:p>
    <w:p w14:paraId="2E341916" w14:textId="77777777" w:rsidR="00866066" w:rsidRDefault="00866066" w:rsidP="00866066">
      <w:pPr>
        <w:tabs>
          <w:tab w:val="left" w:pos="3369"/>
        </w:tabs>
      </w:pPr>
      <w:r>
        <w:t xml:space="preserve">            &lt;li&gt;Understanding the DOM&lt;/li&gt;</w:t>
      </w:r>
    </w:p>
    <w:p w14:paraId="3DBE0608" w14:textId="77777777" w:rsidR="001A45B2" w:rsidRDefault="00866066" w:rsidP="00866066">
      <w:pPr>
        <w:tabs>
          <w:tab w:val="left" w:pos="3369"/>
        </w:tabs>
      </w:pPr>
      <w:r>
        <w:t xml:space="preserve">        &lt;/ul&gt;</w:t>
      </w:r>
    </w:p>
    <w:p w14:paraId="5B7702AD" w14:textId="6D85B6AD" w:rsidR="00866066" w:rsidRDefault="00866066" w:rsidP="00866066">
      <w:pPr>
        <w:tabs>
          <w:tab w:val="left" w:pos="3369"/>
        </w:tabs>
      </w:pPr>
      <w:r>
        <w:t xml:space="preserve"> &lt;p&gt;Other bullet styles include &lt;code&gt;circle&lt;/code&gt; and &lt;code&gt;square&lt;/code&gt;.&lt;/p&gt;</w:t>
      </w:r>
    </w:p>
    <w:p w14:paraId="4CD1A1D3" w14:textId="77777777" w:rsidR="001A45B2" w:rsidRDefault="00866066" w:rsidP="00866066">
      <w:pPr>
        <w:tabs>
          <w:tab w:val="left" w:pos="3369"/>
        </w:tabs>
      </w:pPr>
      <w:r>
        <w:t xml:space="preserve">    &lt;/section&gt;</w:t>
      </w:r>
    </w:p>
    <w:p w14:paraId="14A19BEC" w14:textId="261D4AF7" w:rsidR="00866066" w:rsidRDefault="00866066" w:rsidP="00866066">
      <w:pPr>
        <w:tabs>
          <w:tab w:val="left" w:pos="3369"/>
        </w:tabs>
      </w:pPr>
      <w:r>
        <w:t>&lt;/body&gt;</w:t>
      </w:r>
    </w:p>
    <w:p w14:paraId="16E767A1" w14:textId="77777777" w:rsidR="00866066" w:rsidRDefault="00866066" w:rsidP="00866066">
      <w:pPr>
        <w:tabs>
          <w:tab w:val="left" w:pos="3369"/>
        </w:tabs>
      </w:pPr>
      <w:r>
        <w:t>&lt;/html&gt;</w:t>
      </w:r>
    </w:p>
    <w:p w14:paraId="467F5C7C" w14:textId="77777777" w:rsidR="00866066" w:rsidRDefault="00866066" w:rsidP="00866066">
      <w:pPr>
        <w:tabs>
          <w:tab w:val="left" w:pos="3369"/>
        </w:tabs>
      </w:pPr>
      <w:r>
        <w:t>Output:</w:t>
      </w:r>
    </w:p>
    <w:p w14:paraId="1F0BE873" w14:textId="77777777" w:rsidR="00866066" w:rsidRDefault="00866066" w:rsidP="00866066">
      <w:pPr>
        <w:tabs>
          <w:tab w:val="left" w:pos="3369"/>
        </w:tabs>
      </w:pPr>
      <w:r w:rsidRPr="00866066">
        <w:rPr>
          <w:noProof/>
          <w:lang w:eastAsia="en-IN"/>
        </w:rPr>
        <w:drawing>
          <wp:inline distT="0" distB="0" distL="0" distR="0" wp14:anchorId="60DFE4A7" wp14:editId="089570FA">
            <wp:extent cx="4514850" cy="2000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4850" cy="2000250"/>
                    </a:xfrm>
                    <a:prstGeom prst="rect">
                      <a:avLst/>
                    </a:prstGeom>
                  </pic:spPr>
                </pic:pic>
              </a:graphicData>
            </a:graphic>
          </wp:inline>
        </w:drawing>
      </w:r>
    </w:p>
    <w:p w14:paraId="26E150BB" w14:textId="77777777" w:rsidR="00866066" w:rsidRDefault="00866066" w:rsidP="00866066">
      <w:pPr>
        <w:tabs>
          <w:tab w:val="left" w:pos="3369"/>
        </w:tabs>
        <w:jc w:val="center"/>
      </w:pPr>
      <w:r>
        <w:t>Project-13</w:t>
      </w:r>
    </w:p>
    <w:p w14:paraId="2CE2DE51" w14:textId="77777777" w:rsidR="00866066" w:rsidRDefault="00866066" w:rsidP="00866066">
      <w:pPr>
        <w:tabs>
          <w:tab w:val="left" w:pos="3369"/>
        </w:tabs>
      </w:pPr>
      <w:r>
        <w:t>Design a web page by demonstrating the usage of HTML list type attribute – “none”</w:t>
      </w:r>
    </w:p>
    <w:p w14:paraId="16778EBD" w14:textId="77777777" w:rsidR="00866066" w:rsidRDefault="00866066" w:rsidP="00866066">
      <w:pPr>
        <w:tabs>
          <w:tab w:val="left" w:pos="3369"/>
        </w:tabs>
      </w:pPr>
      <w:r>
        <w:t>&lt;!DOCTYPE html&gt;</w:t>
      </w:r>
    </w:p>
    <w:p w14:paraId="03AB9CD0" w14:textId="77777777" w:rsidR="00866066" w:rsidRDefault="00866066" w:rsidP="00866066">
      <w:pPr>
        <w:tabs>
          <w:tab w:val="left" w:pos="3369"/>
        </w:tabs>
      </w:pPr>
      <w:r>
        <w:t>&lt;html lang="en"&gt;</w:t>
      </w:r>
    </w:p>
    <w:p w14:paraId="69AB9B38" w14:textId="77777777" w:rsidR="00866066" w:rsidRDefault="00866066" w:rsidP="00866066">
      <w:pPr>
        <w:tabs>
          <w:tab w:val="left" w:pos="3369"/>
        </w:tabs>
      </w:pPr>
      <w:r>
        <w:t>&lt;head&gt;</w:t>
      </w:r>
    </w:p>
    <w:p w14:paraId="776EB45E" w14:textId="77777777" w:rsidR="00866066" w:rsidRDefault="00866066" w:rsidP="00866066">
      <w:pPr>
        <w:tabs>
          <w:tab w:val="left" w:pos="3369"/>
        </w:tabs>
      </w:pPr>
      <w:r>
        <w:t xml:space="preserve">    &lt;meta charset="UTF-8"&gt;</w:t>
      </w:r>
    </w:p>
    <w:p w14:paraId="6D0A721B" w14:textId="77777777" w:rsidR="00866066" w:rsidRDefault="00866066" w:rsidP="00866066">
      <w:pPr>
        <w:tabs>
          <w:tab w:val="left" w:pos="3369"/>
        </w:tabs>
      </w:pPr>
      <w:r>
        <w:t xml:space="preserve">    &lt;title&gt;HTML List with Type Attribute – None&lt;/title&gt;</w:t>
      </w:r>
    </w:p>
    <w:p w14:paraId="44C86EAB" w14:textId="77777777" w:rsidR="00866066" w:rsidRDefault="00866066" w:rsidP="00866066">
      <w:pPr>
        <w:tabs>
          <w:tab w:val="left" w:pos="3369"/>
        </w:tabs>
      </w:pPr>
      <w:r>
        <w:t xml:space="preserve">    &lt;style&gt;</w:t>
      </w:r>
    </w:p>
    <w:p w14:paraId="584A6F82" w14:textId="77777777" w:rsidR="00866066" w:rsidRDefault="00866066" w:rsidP="00866066">
      <w:pPr>
        <w:tabs>
          <w:tab w:val="left" w:pos="3369"/>
        </w:tabs>
      </w:pPr>
      <w:r>
        <w:t xml:space="preserve">        body {</w:t>
      </w:r>
    </w:p>
    <w:p w14:paraId="3AA4C2D1" w14:textId="77777777" w:rsidR="00866066" w:rsidRDefault="00866066" w:rsidP="00866066">
      <w:pPr>
        <w:tabs>
          <w:tab w:val="left" w:pos="3369"/>
        </w:tabs>
      </w:pPr>
      <w:r>
        <w:t xml:space="preserve">            font-family: Arial, sans-serif;</w:t>
      </w:r>
    </w:p>
    <w:p w14:paraId="5DD297AD" w14:textId="77777777" w:rsidR="00866066" w:rsidRDefault="00866066" w:rsidP="00866066">
      <w:pPr>
        <w:tabs>
          <w:tab w:val="left" w:pos="3369"/>
        </w:tabs>
      </w:pPr>
      <w:r>
        <w:t xml:space="preserve">            margin: 40px;</w:t>
      </w:r>
    </w:p>
    <w:p w14:paraId="7311BA2F" w14:textId="77777777" w:rsidR="00866066" w:rsidRDefault="00866066" w:rsidP="00866066">
      <w:pPr>
        <w:tabs>
          <w:tab w:val="left" w:pos="3369"/>
        </w:tabs>
      </w:pPr>
      <w:r>
        <w:t xml:space="preserve">            background-color: #f4f6f9;</w:t>
      </w:r>
    </w:p>
    <w:p w14:paraId="0A20A453" w14:textId="77777777" w:rsidR="00866066" w:rsidRDefault="00866066" w:rsidP="00866066">
      <w:pPr>
        <w:tabs>
          <w:tab w:val="left" w:pos="3369"/>
        </w:tabs>
      </w:pPr>
      <w:r>
        <w:t xml:space="preserve">        }</w:t>
      </w:r>
    </w:p>
    <w:p w14:paraId="16643637" w14:textId="01EB499C" w:rsidR="00866066" w:rsidRDefault="00866066" w:rsidP="00866066">
      <w:pPr>
        <w:tabs>
          <w:tab w:val="left" w:pos="3369"/>
        </w:tabs>
      </w:pPr>
      <w:r>
        <w:t xml:space="preserve"> section {</w:t>
      </w:r>
    </w:p>
    <w:p w14:paraId="1D80A2F1" w14:textId="77777777" w:rsidR="00866066" w:rsidRDefault="00866066" w:rsidP="00866066">
      <w:pPr>
        <w:tabs>
          <w:tab w:val="left" w:pos="3369"/>
        </w:tabs>
      </w:pPr>
      <w:r>
        <w:t xml:space="preserve">            background-color: #ffffff;</w:t>
      </w:r>
    </w:p>
    <w:p w14:paraId="6AF7AB8C" w14:textId="77777777" w:rsidR="00866066" w:rsidRDefault="00866066" w:rsidP="00866066">
      <w:pPr>
        <w:tabs>
          <w:tab w:val="left" w:pos="3369"/>
        </w:tabs>
      </w:pPr>
      <w:r>
        <w:t xml:space="preserve">            border-radius: 12px;</w:t>
      </w:r>
    </w:p>
    <w:p w14:paraId="3A7D1C4F" w14:textId="77777777" w:rsidR="00866066" w:rsidRDefault="00866066" w:rsidP="00866066">
      <w:pPr>
        <w:tabs>
          <w:tab w:val="left" w:pos="3369"/>
        </w:tabs>
      </w:pPr>
      <w:r>
        <w:t xml:space="preserve">            padding: 30px;</w:t>
      </w:r>
    </w:p>
    <w:p w14:paraId="6CB3E5AD" w14:textId="77777777" w:rsidR="00866066" w:rsidRDefault="00866066" w:rsidP="00866066">
      <w:pPr>
        <w:tabs>
          <w:tab w:val="left" w:pos="3369"/>
        </w:tabs>
      </w:pPr>
      <w:r>
        <w:t xml:space="preserve">            box-shadow: 0 4px 10px rgba(0,0,0,0.1);</w:t>
      </w:r>
    </w:p>
    <w:p w14:paraId="4C7F1C07" w14:textId="77777777" w:rsidR="00866066" w:rsidRDefault="00866066" w:rsidP="00866066">
      <w:pPr>
        <w:tabs>
          <w:tab w:val="left" w:pos="3369"/>
        </w:tabs>
      </w:pPr>
      <w:r>
        <w:t xml:space="preserve">            max-width: 650px;</w:t>
      </w:r>
    </w:p>
    <w:p w14:paraId="43630DE3" w14:textId="77777777" w:rsidR="00866066" w:rsidRDefault="00866066" w:rsidP="00866066">
      <w:pPr>
        <w:tabs>
          <w:tab w:val="left" w:pos="3369"/>
        </w:tabs>
      </w:pPr>
      <w:r>
        <w:t xml:space="preserve">        }</w:t>
      </w:r>
    </w:p>
    <w:p w14:paraId="2BCD8462" w14:textId="75A9053F" w:rsidR="00866066" w:rsidRDefault="00866066" w:rsidP="00866066">
      <w:pPr>
        <w:tabs>
          <w:tab w:val="left" w:pos="3369"/>
        </w:tabs>
      </w:pPr>
      <w:r>
        <w:t xml:space="preserve"> h1 {</w:t>
      </w:r>
    </w:p>
    <w:p w14:paraId="065C5B5A" w14:textId="77777777" w:rsidR="00866066" w:rsidRDefault="00866066" w:rsidP="00866066">
      <w:pPr>
        <w:tabs>
          <w:tab w:val="left" w:pos="3369"/>
        </w:tabs>
      </w:pPr>
      <w:r>
        <w:t xml:space="preserve">            color: #2c3e50;</w:t>
      </w:r>
    </w:p>
    <w:p w14:paraId="20294491" w14:textId="77777777" w:rsidR="00866066" w:rsidRDefault="00866066" w:rsidP="00866066">
      <w:pPr>
        <w:tabs>
          <w:tab w:val="left" w:pos="3369"/>
        </w:tabs>
      </w:pPr>
      <w:r>
        <w:t xml:space="preserve">            font-size: 28px;</w:t>
      </w:r>
    </w:p>
    <w:p w14:paraId="6A384358" w14:textId="77777777" w:rsidR="00866066" w:rsidRDefault="00866066" w:rsidP="00866066">
      <w:pPr>
        <w:tabs>
          <w:tab w:val="left" w:pos="3369"/>
        </w:tabs>
      </w:pPr>
      <w:r>
        <w:t xml:space="preserve">        }</w:t>
      </w:r>
    </w:p>
    <w:p w14:paraId="3F10660F" w14:textId="6954EEA9" w:rsidR="00866066" w:rsidRDefault="00866066" w:rsidP="00866066">
      <w:pPr>
        <w:tabs>
          <w:tab w:val="left" w:pos="3369"/>
        </w:tabs>
      </w:pPr>
      <w:r>
        <w:t>ul {</w:t>
      </w:r>
    </w:p>
    <w:p w14:paraId="7328282F" w14:textId="77777777" w:rsidR="00866066" w:rsidRDefault="00866066" w:rsidP="00866066">
      <w:pPr>
        <w:tabs>
          <w:tab w:val="left" w:pos="3369"/>
        </w:tabs>
      </w:pPr>
      <w:r>
        <w:t xml:space="preserve">            margin-top: 20px;</w:t>
      </w:r>
    </w:p>
    <w:p w14:paraId="669A9200" w14:textId="77777777" w:rsidR="00866066" w:rsidRDefault="00866066" w:rsidP="00866066">
      <w:pPr>
        <w:tabs>
          <w:tab w:val="left" w:pos="3369"/>
        </w:tabs>
      </w:pPr>
      <w:r>
        <w:t xml:space="preserve">            padding-left: 20px;</w:t>
      </w:r>
    </w:p>
    <w:p w14:paraId="52DFFED0" w14:textId="77777777" w:rsidR="00866066" w:rsidRDefault="00866066" w:rsidP="00866066">
      <w:pPr>
        <w:tabs>
          <w:tab w:val="left" w:pos="3369"/>
        </w:tabs>
      </w:pPr>
      <w:r>
        <w:t xml:space="preserve">        }</w:t>
      </w:r>
    </w:p>
    <w:p w14:paraId="763F5238" w14:textId="77777777" w:rsidR="00866066" w:rsidRDefault="00866066" w:rsidP="00866066">
      <w:pPr>
        <w:tabs>
          <w:tab w:val="left" w:pos="3369"/>
        </w:tabs>
      </w:pPr>
      <w:r>
        <w:t xml:space="preserve">    &lt;/style&gt;</w:t>
      </w:r>
    </w:p>
    <w:p w14:paraId="76421451" w14:textId="77777777" w:rsidR="00866066" w:rsidRDefault="00866066" w:rsidP="00866066">
      <w:pPr>
        <w:tabs>
          <w:tab w:val="left" w:pos="3369"/>
        </w:tabs>
      </w:pPr>
      <w:r>
        <w:t>&lt;/head&gt;</w:t>
      </w:r>
    </w:p>
    <w:p w14:paraId="5F207BC9" w14:textId="77777777" w:rsidR="001A45B2" w:rsidRDefault="00866066" w:rsidP="00866066">
      <w:pPr>
        <w:tabs>
          <w:tab w:val="left" w:pos="3369"/>
        </w:tabs>
      </w:pPr>
      <w:r>
        <w:t>&lt;body&gt;</w:t>
      </w:r>
    </w:p>
    <w:p w14:paraId="332D2721" w14:textId="192C9A19" w:rsidR="00866066" w:rsidRDefault="00866066" w:rsidP="00866066">
      <w:pPr>
        <w:tabs>
          <w:tab w:val="left" w:pos="3369"/>
        </w:tabs>
      </w:pPr>
      <w:r>
        <w:t>&lt;section&gt;</w:t>
      </w:r>
    </w:p>
    <w:p w14:paraId="6642E9F0" w14:textId="77777777" w:rsidR="00866066" w:rsidRDefault="00866066" w:rsidP="00866066">
      <w:pPr>
        <w:tabs>
          <w:tab w:val="left" w:pos="3369"/>
        </w:tabs>
      </w:pPr>
      <w:r>
        <w:t xml:space="preserve">        &lt;h1&gt;HTML List with &lt;code&gt;type="none"&lt;/code&gt;&lt;/h1&gt;</w:t>
      </w:r>
    </w:p>
    <w:p w14:paraId="30158AEF" w14:textId="77777777" w:rsidR="00866066" w:rsidRDefault="00866066" w:rsidP="00866066">
      <w:pPr>
        <w:tabs>
          <w:tab w:val="left" w:pos="3369"/>
        </w:tabs>
      </w:pPr>
      <w:r>
        <w:t xml:space="preserve">        &lt;p&gt;The &lt;code&gt;type="none"&lt;/code&gt; attribute in an unordered list removes the default bullet points, making it a **bullet-less list**:&lt;/p&gt;</w:t>
      </w:r>
    </w:p>
    <w:p w14:paraId="4FC7CADD" w14:textId="26895089" w:rsidR="00866066" w:rsidRDefault="00866066" w:rsidP="00866066">
      <w:pPr>
        <w:tabs>
          <w:tab w:val="left" w:pos="3369"/>
        </w:tabs>
      </w:pPr>
      <w:r>
        <w:t>&lt;ul type="none"&gt;</w:t>
      </w:r>
    </w:p>
    <w:p w14:paraId="3EBE6A4F" w14:textId="77777777" w:rsidR="00866066" w:rsidRDefault="00866066" w:rsidP="00866066">
      <w:pPr>
        <w:tabs>
          <w:tab w:val="left" w:pos="3369"/>
        </w:tabs>
      </w:pPr>
      <w:r>
        <w:t xml:space="preserve">            &lt;li&gt;Introduction to Web Development&lt;/li&gt;</w:t>
      </w:r>
    </w:p>
    <w:p w14:paraId="2A01335D" w14:textId="77777777" w:rsidR="00866066" w:rsidRDefault="00866066" w:rsidP="00866066">
      <w:pPr>
        <w:tabs>
          <w:tab w:val="left" w:pos="3369"/>
        </w:tabs>
      </w:pPr>
      <w:r>
        <w:t xml:space="preserve">            &lt;li&gt;HTML Basics&lt;/li&gt;</w:t>
      </w:r>
    </w:p>
    <w:p w14:paraId="0B1C4863" w14:textId="77777777" w:rsidR="00866066" w:rsidRDefault="00866066" w:rsidP="00866066">
      <w:pPr>
        <w:tabs>
          <w:tab w:val="left" w:pos="3369"/>
        </w:tabs>
      </w:pPr>
      <w:r>
        <w:t xml:space="preserve">            &lt;li&gt;CSS Styling&lt;/li&gt;</w:t>
      </w:r>
    </w:p>
    <w:p w14:paraId="5711AA06" w14:textId="77777777" w:rsidR="00866066" w:rsidRDefault="00866066" w:rsidP="00866066">
      <w:pPr>
        <w:tabs>
          <w:tab w:val="left" w:pos="3369"/>
        </w:tabs>
      </w:pPr>
      <w:r>
        <w:t xml:space="preserve">            &lt;li&gt;JavaScript Programming&lt;/li&gt;</w:t>
      </w:r>
    </w:p>
    <w:p w14:paraId="5BB47A86" w14:textId="77777777" w:rsidR="00866066" w:rsidRDefault="00866066" w:rsidP="00866066">
      <w:pPr>
        <w:tabs>
          <w:tab w:val="left" w:pos="3369"/>
        </w:tabs>
      </w:pPr>
      <w:r>
        <w:t xml:space="preserve">        &lt;/ul&gt;</w:t>
      </w:r>
    </w:p>
    <w:p w14:paraId="21C5F6BC" w14:textId="518EFAAC" w:rsidR="00866066" w:rsidRDefault="00866066" w:rsidP="00866066">
      <w:pPr>
        <w:tabs>
          <w:tab w:val="left" w:pos="3369"/>
        </w:tabs>
      </w:pPr>
      <w:r>
        <w:t xml:space="preserve"> &lt;p&gt;For modern web design, it is recommended to use CSS to remove the bullets for better flexibility and HTML5 compliance.&lt;/p&gt;</w:t>
      </w:r>
    </w:p>
    <w:p w14:paraId="4297596C" w14:textId="77777777" w:rsidR="00866066" w:rsidRDefault="00866066" w:rsidP="00866066">
      <w:pPr>
        <w:tabs>
          <w:tab w:val="left" w:pos="3369"/>
        </w:tabs>
      </w:pPr>
      <w:r>
        <w:t xml:space="preserve">    &lt;/section&gt;</w:t>
      </w:r>
    </w:p>
    <w:p w14:paraId="2F67DCFE" w14:textId="06109724" w:rsidR="00866066" w:rsidRDefault="00866066" w:rsidP="00866066">
      <w:pPr>
        <w:tabs>
          <w:tab w:val="left" w:pos="3369"/>
        </w:tabs>
      </w:pPr>
      <w:r>
        <w:t>&lt;/body&gt;</w:t>
      </w:r>
    </w:p>
    <w:p w14:paraId="3E95BB4A" w14:textId="77777777" w:rsidR="00866066" w:rsidRDefault="00866066" w:rsidP="00866066">
      <w:pPr>
        <w:tabs>
          <w:tab w:val="left" w:pos="3369"/>
        </w:tabs>
      </w:pPr>
      <w:r>
        <w:t>&lt;/html&gt;</w:t>
      </w:r>
    </w:p>
    <w:p w14:paraId="113ED682" w14:textId="77777777" w:rsidR="00866066" w:rsidRDefault="00866066" w:rsidP="00866066">
      <w:pPr>
        <w:tabs>
          <w:tab w:val="left" w:pos="3369"/>
        </w:tabs>
      </w:pPr>
      <w:r>
        <w:t>Output:</w:t>
      </w:r>
    </w:p>
    <w:p w14:paraId="32B7FDC9" w14:textId="00E5BA34" w:rsidR="00866066" w:rsidRDefault="00866066" w:rsidP="00D50FFD">
      <w:pPr>
        <w:tabs>
          <w:tab w:val="left" w:pos="3369"/>
        </w:tabs>
        <w:jc w:val="center"/>
      </w:pPr>
      <w:r w:rsidRPr="00866066">
        <w:rPr>
          <w:noProof/>
          <w:lang w:eastAsia="en-IN"/>
        </w:rPr>
        <w:drawing>
          <wp:inline distT="0" distB="0" distL="0" distR="0" wp14:anchorId="132BB842" wp14:editId="2AF41D42">
            <wp:extent cx="4162425" cy="1343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1343025"/>
                    </a:xfrm>
                    <a:prstGeom prst="rect">
                      <a:avLst/>
                    </a:prstGeom>
                  </pic:spPr>
                </pic:pic>
              </a:graphicData>
            </a:graphic>
          </wp:inline>
        </w:drawing>
      </w:r>
    </w:p>
    <w:p w14:paraId="08251517" w14:textId="499350AB" w:rsidR="00D50FFD" w:rsidRDefault="00D50FFD" w:rsidP="00D50FFD">
      <w:pPr>
        <w:tabs>
          <w:tab w:val="left" w:pos="3369"/>
        </w:tabs>
        <w:jc w:val="center"/>
      </w:pPr>
      <w:r>
        <w:t>Project-14</w:t>
      </w:r>
    </w:p>
    <w:p w14:paraId="338A8504" w14:textId="2FC22E05" w:rsidR="00D50FFD" w:rsidRDefault="00D50FFD" w:rsidP="00D50FFD">
      <w:pPr>
        <w:tabs>
          <w:tab w:val="center" w:pos="4513"/>
        </w:tabs>
      </w:pPr>
      <w:r>
        <w:t>Design a web page by demonstrating the usage of Nested list in HTML</w:t>
      </w:r>
    </w:p>
    <w:p w14:paraId="0EF74C8E" w14:textId="77777777" w:rsidR="00D50FFD" w:rsidRDefault="00D50FFD" w:rsidP="00D50FFD">
      <w:pPr>
        <w:tabs>
          <w:tab w:val="center" w:pos="4513"/>
        </w:tabs>
      </w:pPr>
      <w:r>
        <w:t>&lt;!DOCTYPE html&gt;</w:t>
      </w:r>
    </w:p>
    <w:p w14:paraId="4040A200" w14:textId="77777777" w:rsidR="00D50FFD" w:rsidRDefault="00D50FFD" w:rsidP="00D50FFD">
      <w:pPr>
        <w:tabs>
          <w:tab w:val="center" w:pos="4513"/>
        </w:tabs>
      </w:pPr>
      <w:r>
        <w:t>&lt;html lang="en"&gt;</w:t>
      </w:r>
    </w:p>
    <w:p w14:paraId="0A93BF9B" w14:textId="77777777" w:rsidR="00D50FFD" w:rsidRDefault="00D50FFD" w:rsidP="00D50FFD">
      <w:pPr>
        <w:tabs>
          <w:tab w:val="center" w:pos="4513"/>
        </w:tabs>
      </w:pPr>
      <w:r>
        <w:t>&lt;head&gt;</w:t>
      </w:r>
    </w:p>
    <w:p w14:paraId="612A5C79" w14:textId="77777777" w:rsidR="00D50FFD" w:rsidRDefault="00D50FFD" w:rsidP="00D50FFD">
      <w:pPr>
        <w:tabs>
          <w:tab w:val="center" w:pos="4513"/>
        </w:tabs>
      </w:pPr>
      <w:r>
        <w:t xml:space="preserve">    &lt;meta charset="UTF-8"&gt;</w:t>
      </w:r>
    </w:p>
    <w:p w14:paraId="312A6C85" w14:textId="77777777" w:rsidR="00D50FFD" w:rsidRDefault="00D50FFD" w:rsidP="00D50FFD">
      <w:pPr>
        <w:tabs>
          <w:tab w:val="center" w:pos="4513"/>
        </w:tabs>
      </w:pPr>
      <w:r>
        <w:t xml:space="preserve">    &lt;meta name="viewport" content="width=device-width, initial-scale=1.0"&gt;</w:t>
      </w:r>
    </w:p>
    <w:p w14:paraId="4391E6A2" w14:textId="77777777" w:rsidR="00D50FFD" w:rsidRDefault="00D50FFD" w:rsidP="00D50FFD">
      <w:pPr>
        <w:tabs>
          <w:tab w:val="center" w:pos="4513"/>
        </w:tabs>
      </w:pPr>
      <w:r>
        <w:t xml:space="preserve">    &lt;title&gt;Nested List Example&lt;/title&gt;</w:t>
      </w:r>
    </w:p>
    <w:p w14:paraId="4F49B728" w14:textId="77777777" w:rsidR="00D50FFD" w:rsidRDefault="00D50FFD" w:rsidP="00D50FFD">
      <w:pPr>
        <w:tabs>
          <w:tab w:val="center" w:pos="4513"/>
        </w:tabs>
      </w:pPr>
      <w:r>
        <w:t xml:space="preserve">    &lt;style&gt;</w:t>
      </w:r>
    </w:p>
    <w:p w14:paraId="5A045F5C" w14:textId="77777777" w:rsidR="00D50FFD" w:rsidRDefault="00D50FFD" w:rsidP="00D50FFD">
      <w:pPr>
        <w:tabs>
          <w:tab w:val="center" w:pos="4513"/>
        </w:tabs>
      </w:pPr>
      <w:r>
        <w:t xml:space="preserve">        body {</w:t>
      </w:r>
    </w:p>
    <w:p w14:paraId="74CB207D" w14:textId="77777777" w:rsidR="00D50FFD" w:rsidRDefault="00D50FFD" w:rsidP="00D50FFD">
      <w:pPr>
        <w:tabs>
          <w:tab w:val="center" w:pos="4513"/>
        </w:tabs>
      </w:pPr>
      <w:r>
        <w:t xml:space="preserve">            font-family: Arial, sans-serif;</w:t>
      </w:r>
    </w:p>
    <w:p w14:paraId="2FAA53F9" w14:textId="77777777" w:rsidR="00D50FFD" w:rsidRDefault="00D50FFD" w:rsidP="00D50FFD">
      <w:pPr>
        <w:tabs>
          <w:tab w:val="center" w:pos="4513"/>
        </w:tabs>
      </w:pPr>
      <w:r>
        <w:t xml:space="preserve">            background-color: #f4f4f9;</w:t>
      </w:r>
    </w:p>
    <w:p w14:paraId="346434F9" w14:textId="77777777" w:rsidR="00D50FFD" w:rsidRDefault="00D50FFD" w:rsidP="00D50FFD">
      <w:pPr>
        <w:tabs>
          <w:tab w:val="center" w:pos="4513"/>
        </w:tabs>
      </w:pPr>
      <w:r>
        <w:t xml:space="preserve">            margin: 0;</w:t>
      </w:r>
    </w:p>
    <w:p w14:paraId="0351132C" w14:textId="77777777" w:rsidR="00D50FFD" w:rsidRDefault="00D50FFD" w:rsidP="00D50FFD">
      <w:pPr>
        <w:tabs>
          <w:tab w:val="center" w:pos="4513"/>
        </w:tabs>
      </w:pPr>
      <w:r>
        <w:t xml:space="preserve">            padding: 20px;</w:t>
      </w:r>
    </w:p>
    <w:p w14:paraId="585922E0" w14:textId="77777777" w:rsidR="00D50FFD" w:rsidRDefault="00D50FFD" w:rsidP="00D50FFD">
      <w:pPr>
        <w:tabs>
          <w:tab w:val="center" w:pos="4513"/>
        </w:tabs>
      </w:pPr>
      <w:r>
        <w:t xml:space="preserve">        }</w:t>
      </w:r>
    </w:p>
    <w:p w14:paraId="6E9BC570" w14:textId="77777777" w:rsidR="00D50FFD" w:rsidRDefault="00D50FFD" w:rsidP="00D50FFD">
      <w:pPr>
        <w:tabs>
          <w:tab w:val="center" w:pos="4513"/>
        </w:tabs>
      </w:pPr>
      <w:r>
        <w:t xml:space="preserve">        h1 {</w:t>
      </w:r>
    </w:p>
    <w:p w14:paraId="68F25744" w14:textId="77777777" w:rsidR="00D50FFD" w:rsidRDefault="00D50FFD" w:rsidP="00D50FFD">
      <w:pPr>
        <w:tabs>
          <w:tab w:val="center" w:pos="4513"/>
        </w:tabs>
      </w:pPr>
      <w:r>
        <w:t xml:space="preserve">            color: #333;</w:t>
      </w:r>
    </w:p>
    <w:p w14:paraId="340AB607" w14:textId="77777777" w:rsidR="00D50FFD" w:rsidRDefault="00D50FFD" w:rsidP="00D50FFD">
      <w:pPr>
        <w:tabs>
          <w:tab w:val="center" w:pos="4513"/>
        </w:tabs>
      </w:pPr>
      <w:r>
        <w:t xml:space="preserve">            text-align: center;</w:t>
      </w:r>
    </w:p>
    <w:p w14:paraId="19F5FAB8" w14:textId="77777777" w:rsidR="00D50FFD" w:rsidRDefault="00D50FFD" w:rsidP="00D50FFD">
      <w:pPr>
        <w:tabs>
          <w:tab w:val="center" w:pos="4513"/>
        </w:tabs>
      </w:pPr>
      <w:r>
        <w:t xml:space="preserve">        }</w:t>
      </w:r>
    </w:p>
    <w:p w14:paraId="0CA025F6" w14:textId="77777777" w:rsidR="00D50FFD" w:rsidRDefault="00D50FFD" w:rsidP="00D50FFD">
      <w:pPr>
        <w:tabs>
          <w:tab w:val="center" w:pos="4513"/>
        </w:tabs>
      </w:pPr>
      <w:r>
        <w:t xml:space="preserve">        .list-container {</w:t>
      </w:r>
    </w:p>
    <w:p w14:paraId="76DCFBEC" w14:textId="77777777" w:rsidR="00D50FFD" w:rsidRDefault="00D50FFD" w:rsidP="00D50FFD">
      <w:pPr>
        <w:tabs>
          <w:tab w:val="center" w:pos="4513"/>
        </w:tabs>
      </w:pPr>
      <w:r>
        <w:t xml:space="preserve">            background-color: #fff;</w:t>
      </w:r>
    </w:p>
    <w:p w14:paraId="16B9775C" w14:textId="77777777" w:rsidR="00D50FFD" w:rsidRDefault="00D50FFD" w:rsidP="00D50FFD">
      <w:pPr>
        <w:tabs>
          <w:tab w:val="center" w:pos="4513"/>
        </w:tabs>
      </w:pPr>
      <w:r>
        <w:t xml:space="preserve">            padding: 20px;</w:t>
      </w:r>
    </w:p>
    <w:p w14:paraId="6424CA2E" w14:textId="77777777" w:rsidR="00D50FFD" w:rsidRDefault="00D50FFD" w:rsidP="00D50FFD">
      <w:pPr>
        <w:tabs>
          <w:tab w:val="center" w:pos="4513"/>
        </w:tabs>
      </w:pPr>
      <w:r>
        <w:t xml:space="preserve">            border-radius: 8px;</w:t>
      </w:r>
    </w:p>
    <w:p w14:paraId="726D24AB" w14:textId="77777777" w:rsidR="00D50FFD" w:rsidRDefault="00D50FFD" w:rsidP="00D50FFD">
      <w:pPr>
        <w:tabs>
          <w:tab w:val="center" w:pos="4513"/>
        </w:tabs>
      </w:pPr>
      <w:r>
        <w:t xml:space="preserve">            box-shadow: 0 0 10px rgba(0, 0, 0, 0.1);</w:t>
      </w:r>
    </w:p>
    <w:p w14:paraId="6024ABC8" w14:textId="77777777" w:rsidR="00D50FFD" w:rsidRDefault="00D50FFD" w:rsidP="00D50FFD">
      <w:pPr>
        <w:tabs>
          <w:tab w:val="center" w:pos="4513"/>
        </w:tabs>
      </w:pPr>
      <w:r>
        <w:t xml:space="preserve">        }</w:t>
      </w:r>
    </w:p>
    <w:p w14:paraId="79DEF4A4" w14:textId="77777777" w:rsidR="00D50FFD" w:rsidRDefault="00D50FFD" w:rsidP="00D50FFD">
      <w:pPr>
        <w:tabs>
          <w:tab w:val="center" w:pos="4513"/>
        </w:tabs>
      </w:pPr>
      <w:r>
        <w:t xml:space="preserve">        ul {</w:t>
      </w:r>
    </w:p>
    <w:p w14:paraId="795C2160" w14:textId="77777777" w:rsidR="00D50FFD" w:rsidRDefault="00D50FFD" w:rsidP="00D50FFD">
      <w:pPr>
        <w:tabs>
          <w:tab w:val="center" w:pos="4513"/>
        </w:tabs>
      </w:pPr>
      <w:r>
        <w:t xml:space="preserve">            list-style-type: none;</w:t>
      </w:r>
    </w:p>
    <w:p w14:paraId="5E794BFF" w14:textId="77777777" w:rsidR="00D50FFD" w:rsidRDefault="00D50FFD" w:rsidP="00D50FFD">
      <w:pPr>
        <w:tabs>
          <w:tab w:val="center" w:pos="4513"/>
        </w:tabs>
      </w:pPr>
      <w:r>
        <w:t xml:space="preserve">            padding-left: 20px;</w:t>
      </w:r>
    </w:p>
    <w:p w14:paraId="6E6553AB" w14:textId="77777777" w:rsidR="00D50FFD" w:rsidRDefault="00D50FFD" w:rsidP="00D50FFD">
      <w:pPr>
        <w:tabs>
          <w:tab w:val="center" w:pos="4513"/>
        </w:tabs>
      </w:pPr>
      <w:r>
        <w:t xml:space="preserve">        }</w:t>
      </w:r>
    </w:p>
    <w:p w14:paraId="4047C5C0" w14:textId="77777777" w:rsidR="00D50FFD" w:rsidRDefault="00D50FFD" w:rsidP="00D50FFD">
      <w:pPr>
        <w:tabs>
          <w:tab w:val="center" w:pos="4513"/>
        </w:tabs>
      </w:pPr>
      <w:r>
        <w:t xml:space="preserve">        li {</w:t>
      </w:r>
    </w:p>
    <w:p w14:paraId="1C7A2FB1" w14:textId="77777777" w:rsidR="00D50FFD" w:rsidRDefault="00D50FFD" w:rsidP="00D50FFD">
      <w:pPr>
        <w:tabs>
          <w:tab w:val="center" w:pos="4513"/>
        </w:tabs>
      </w:pPr>
      <w:r>
        <w:t xml:space="preserve">            margin: 8px 0;</w:t>
      </w:r>
    </w:p>
    <w:p w14:paraId="16846415" w14:textId="77777777" w:rsidR="00D50FFD" w:rsidRDefault="00D50FFD" w:rsidP="00D50FFD">
      <w:pPr>
        <w:tabs>
          <w:tab w:val="center" w:pos="4513"/>
        </w:tabs>
      </w:pPr>
      <w:r>
        <w:t xml:space="preserve">            font-size: 18px;</w:t>
      </w:r>
    </w:p>
    <w:p w14:paraId="700037BE" w14:textId="77777777" w:rsidR="00D50FFD" w:rsidRDefault="00D50FFD" w:rsidP="00D50FFD">
      <w:pPr>
        <w:tabs>
          <w:tab w:val="center" w:pos="4513"/>
        </w:tabs>
      </w:pPr>
      <w:r>
        <w:t xml:space="preserve">        }</w:t>
      </w:r>
    </w:p>
    <w:p w14:paraId="5367641E" w14:textId="77777777" w:rsidR="00D50FFD" w:rsidRDefault="00D50FFD" w:rsidP="00D50FFD">
      <w:pPr>
        <w:tabs>
          <w:tab w:val="center" w:pos="4513"/>
        </w:tabs>
      </w:pPr>
      <w:r>
        <w:t xml:space="preserve">        li &gt; ul {</w:t>
      </w:r>
    </w:p>
    <w:p w14:paraId="4078A28C" w14:textId="77777777" w:rsidR="00D50FFD" w:rsidRDefault="00D50FFD" w:rsidP="00D50FFD">
      <w:pPr>
        <w:tabs>
          <w:tab w:val="center" w:pos="4513"/>
        </w:tabs>
      </w:pPr>
      <w:r>
        <w:t xml:space="preserve">            margin-top: 10px;</w:t>
      </w:r>
    </w:p>
    <w:p w14:paraId="6F00B1EB" w14:textId="77777777" w:rsidR="00D50FFD" w:rsidRDefault="00D50FFD" w:rsidP="00D50FFD">
      <w:pPr>
        <w:tabs>
          <w:tab w:val="center" w:pos="4513"/>
        </w:tabs>
      </w:pPr>
      <w:r>
        <w:t xml:space="preserve">            list-style-type: circle;</w:t>
      </w:r>
    </w:p>
    <w:p w14:paraId="08B67524" w14:textId="77777777" w:rsidR="00D50FFD" w:rsidRDefault="00D50FFD" w:rsidP="00D50FFD">
      <w:pPr>
        <w:tabs>
          <w:tab w:val="center" w:pos="4513"/>
        </w:tabs>
      </w:pPr>
      <w:r>
        <w:t xml:space="preserve">        }</w:t>
      </w:r>
    </w:p>
    <w:p w14:paraId="5AB8A7CA" w14:textId="77777777" w:rsidR="00D50FFD" w:rsidRDefault="00D50FFD" w:rsidP="00D50FFD">
      <w:pPr>
        <w:tabs>
          <w:tab w:val="center" w:pos="4513"/>
        </w:tabs>
      </w:pPr>
      <w:r>
        <w:t xml:space="preserve">        li &gt; ul &gt; li {</w:t>
      </w:r>
    </w:p>
    <w:p w14:paraId="7909D5AF" w14:textId="77777777" w:rsidR="00D50FFD" w:rsidRDefault="00D50FFD" w:rsidP="00D50FFD">
      <w:pPr>
        <w:tabs>
          <w:tab w:val="center" w:pos="4513"/>
        </w:tabs>
      </w:pPr>
      <w:r>
        <w:t xml:space="preserve">            font-size: 16px;</w:t>
      </w:r>
    </w:p>
    <w:p w14:paraId="09578A98" w14:textId="77777777" w:rsidR="00D50FFD" w:rsidRDefault="00D50FFD" w:rsidP="00D50FFD">
      <w:pPr>
        <w:tabs>
          <w:tab w:val="center" w:pos="4513"/>
        </w:tabs>
      </w:pPr>
      <w:r>
        <w:t xml:space="preserve">        }</w:t>
      </w:r>
    </w:p>
    <w:p w14:paraId="7E6CB1F8" w14:textId="77777777" w:rsidR="00D50FFD" w:rsidRDefault="00D50FFD" w:rsidP="00D50FFD">
      <w:pPr>
        <w:tabs>
          <w:tab w:val="center" w:pos="4513"/>
        </w:tabs>
      </w:pPr>
      <w:r>
        <w:t xml:space="preserve">    &lt;/style&gt;</w:t>
      </w:r>
    </w:p>
    <w:p w14:paraId="2AF4859C" w14:textId="77777777" w:rsidR="00D50FFD" w:rsidRDefault="00D50FFD" w:rsidP="00D50FFD">
      <w:pPr>
        <w:tabs>
          <w:tab w:val="center" w:pos="4513"/>
        </w:tabs>
      </w:pPr>
      <w:r>
        <w:t>&lt;/head&gt;</w:t>
      </w:r>
    </w:p>
    <w:p w14:paraId="01B677BC" w14:textId="77777777" w:rsidR="00D50FFD" w:rsidRDefault="00D50FFD" w:rsidP="00D50FFD">
      <w:pPr>
        <w:tabs>
          <w:tab w:val="center" w:pos="4513"/>
        </w:tabs>
      </w:pPr>
      <w:r>
        <w:t>&lt;body&gt;</w:t>
      </w:r>
    </w:p>
    <w:p w14:paraId="501C1467" w14:textId="77777777" w:rsidR="00D50FFD" w:rsidRDefault="00D50FFD" w:rsidP="00D50FFD">
      <w:pPr>
        <w:tabs>
          <w:tab w:val="center" w:pos="4513"/>
        </w:tabs>
      </w:pPr>
      <w:r>
        <w:t xml:space="preserve">    &lt;h1&gt;Nested List Example&lt;/h1&gt;</w:t>
      </w:r>
    </w:p>
    <w:p w14:paraId="60479A98" w14:textId="77777777" w:rsidR="00D50FFD" w:rsidRDefault="00D50FFD" w:rsidP="00D50FFD">
      <w:pPr>
        <w:tabs>
          <w:tab w:val="center" w:pos="4513"/>
        </w:tabs>
      </w:pPr>
      <w:r>
        <w:t xml:space="preserve">    &lt;div class="list-container"&gt;</w:t>
      </w:r>
    </w:p>
    <w:p w14:paraId="3602AEA2" w14:textId="77777777" w:rsidR="00D50FFD" w:rsidRDefault="00D50FFD" w:rsidP="00D50FFD">
      <w:pPr>
        <w:tabs>
          <w:tab w:val="center" w:pos="4513"/>
        </w:tabs>
      </w:pPr>
      <w:r>
        <w:t xml:space="preserve">        &lt;ul&gt;</w:t>
      </w:r>
    </w:p>
    <w:p w14:paraId="1FF24888" w14:textId="77777777" w:rsidR="00D50FFD" w:rsidRDefault="00D50FFD" w:rsidP="00D50FFD">
      <w:pPr>
        <w:tabs>
          <w:tab w:val="center" w:pos="4513"/>
        </w:tabs>
      </w:pPr>
      <w:r>
        <w:t xml:space="preserve">            &lt;li&gt;Home&lt;/li&gt;</w:t>
      </w:r>
    </w:p>
    <w:p w14:paraId="2CD54E6B" w14:textId="77777777" w:rsidR="00D50FFD" w:rsidRDefault="00D50FFD" w:rsidP="00D50FFD">
      <w:pPr>
        <w:tabs>
          <w:tab w:val="center" w:pos="4513"/>
        </w:tabs>
      </w:pPr>
      <w:r>
        <w:t xml:space="preserve">            &lt;li&gt;About Us&lt;/li&gt;</w:t>
      </w:r>
    </w:p>
    <w:p w14:paraId="0E2E1D84" w14:textId="77777777" w:rsidR="00D50FFD" w:rsidRDefault="00D50FFD" w:rsidP="00D50FFD">
      <w:pPr>
        <w:tabs>
          <w:tab w:val="center" w:pos="4513"/>
        </w:tabs>
      </w:pPr>
      <w:r>
        <w:t xml:space="preserve">            &lt;li&gt;Services</w:t>
      </w:r>
    </w:p>
    <w:p w14:paraId="1A2EFEBD" w14:textId="77777777" w:rsidR="00D50FFD" w:rsidRDefault="00D50FFD" w:rsidP="00D50FFD">
      <w:pPr>
        <w:tabs>
          <w:tab w:val="center" w:pos="4513"/>
        </w:tabs>
      </w:pPr>
      <w:r>
        <w:t xml:space="preserve">                &lt;ul&gt;</w:t>
      </w:r>
    </w:p>
    <w:p w14:paraId="17EF4B77" w14:textId="77777777" w:rsidR="00D50FFD" w:rsidRDefault="00D50FFD" w:rsidP="00D50FFD">
      <w:pPr>
        <w:tabs>
          <w:tab w:val="center" w:pos="4513"/>
        </w:tabs>
      </w:pPr>
      <w:r>
        <w:t xml:space="preserve">                    &lt;li&gt;Web Development&lt;/li&gt;</w:t>
      </w:r>
    </w:p>
    <w:p w14:paraId="522ECD8D" w14:textId="77777777" w:rsidR="00D50FFD" w:rsidRDefault="00D50FFD" w:rsidP="00D50FFD">
      <w:pPr>
        <w:tabs>
          <w:tab w:val="center" w:pos="4513"/>
        </w:tabs>
      </w:pPr>
      <w:r>
        <w:t xml:space="preserve">                    &lt;li&gt;App Development</w:t>
      </w:r>
    </w:p>
    <w:p w14:paraId="68907256" w14:textId="77777777" w:rsidR="00D50FFD" w:rsidRDefault="00D50FFD" w:rsidP="00D50FFD">
      <w:pPr>
        <w:tabs>
          <w:tab w:val="center" w:pos="4513"/>
        </w:tabs>
      </w:pPr>
      <w:r>
        <w:t xml:space="preserve">                        &lt;ul&gt;</w:t>
      </w:r>
    </w:p>
    <w:p w14:paraId="087F3E76" w14:textId="77777777" w:rsidR="00D50FFD" w:rsidRDefault="00D50FFD" w:rsidP="00D50FFD">
      <w:pPr>
        <w:tabs>
          <w:tab w:val="center" w:pos="4513"/>
        </w:tabs>
      </w:pPr>
      <w:r>
        <w:t xml:space="preserve">                            &lt;li&gt;Android&lt;/li&gt;</w:t>
      </w:r>
    </w:p>
    <w:p w14:paraId="148BF9F4" w14:textId="77777777" w:rsidR="00D50FFD" w:rsidRDefault="00D50FFD" w:rsidP="00D50FFD">
      <w:pPr>
        <w:tabs>
          <w:tab w:val="center" w:pos="4513"/>
        </w:tabs>
      </w:pPr>
      <w:r>
        <w:t xml:space="preserve">                            &lt;li&gt;iOS&lt;/li&gt;</w:t>
      </w:r>
    </w:p>
    <w:p w14:paraId="5900CB3F" w14:textId="77777777" w:rsidR="00D50FFD" w:rsidRDefault="00D50FFD" w:rsidP="00D50FFD">
      <w:pPr>
        <w:tabs>
          <w:tab w:val="center" w:pos="4513"/>
        </w:tabs>
      </w:pPr>
      <w:r>
        <w:t xml:space="preserve">                        &lt;/ul&gt;</w:t>
      </w:r>
    </w:p>
    <w:p w14:paraId="0E822647" w14:textId="77777777" w:rsidR="00D50FFD" w:rsidRDefault="00D50FFD" w:rsidP="00D50FFD">
      <w:pPr>
        <w:tabs>
          <w:tab w:val="center" w:pos="4513"/>
        </w:tabs>
      </w:pPr>
      <w:r>
        <w:t xml:space="preserve">                    &lt;/li&gt;</w:t>
      </w:r>
    </w:p>
    <w:p w14:paraId="320324F8" w14:textId="77777777" w:rsidR="00D50FFD" w:rsidRDefault="00D50FFD" w:rsidP="00D50FFD">
      <w:pPr>
        <w:tabs>
          <w:tab w:val="center" w:pos="4513"/>
        </w:tabs>
      </w:pPr>
      <w:r>
        <w:t xml:space="preserve">                    &lt;li&gt;Graphic Design&lt;/li&gt;</w:t>
      </w:r>
    </w:p>
    <w:p w14:paraId="3DAE1A42" w14:textId="77777777" w:rsidR="00D50FFD" w:rsidRDefault="00D50FFD" w:rsidP="00D50FFD">
      <w:pPr>
        <w:tabs>
          <w:tab w:val="center" w:pos="4513"/>
        </w:tabs>
      </w:pPr>
      <w:r>
        <w:t xml:space="preserve">                &lt;/ul&gt;</w:t>
      </w:r>
    </w:p>
    <w:p w14:paraId="5B32197C" w14:textId="77777777" w:rsidR="00D50FFD" w:rsidRDefault="00D50FFD" w:rsidP="00D50FFD">
      <w:pPr>
        <w:tabs>
          <w:tab w:val="center" w:pos="4513"/>
        </w:tabs>
      </w:pPr>
      <w:r>
        <w:t xml:space="preserve">            &lt;/li&gt;</w:t>
      </w:r>
    </w:p>
    <w:p w14:paraId="2C089D23" w14:textId="77777777" w:rsidR="00D50FFD" w:rsidRDefault="00D50FFD" w:rsidP="00D50FFD">
      <w:pPr>
        <w:tabs>
          <w:tab w:val="center" w:pos="4513"/>
        </w:tabs>
      </w:pPr>
      <w:r>
        <w:t xml:space="preserve">            &lt;li&gt;Portfolio&lt;/li&gt;</w:t>
      </w:r>
    </w:p>
    <w:p w14:paraId="6181218D" w14:textId="77777777" w:rsidR="00D50FFD" w:rsidRDefault="00D50FFD" w:rsidP="00D50FFD">
      <w:pPr>
        <w:tabs>
          <w:tab w:val="center" w:pos="4513"/>
        </w:tabs>
      </w:pPr>
      <w:r>
        <w:t xml:space="preserve">            &lt;li&gt;Contact&lt;/li&gt;</w:t>
      </w:r>
    </w:p>
    <w:p w14:paraId="31F11642" w14:textId="77777777" w:rsidR="00D50FFD" w:rsidRDefault="00D50FFD" w:rsidP="00D50FFD">
      <w:pPr>
        <w:tabs>
          <w:tab w:val="center" w:pos="4513"/>
        </w:tabs>
      </w:pPr>
      <w:r>
        <w:t xml:space="preserve">        &lt;/ul&gt;</w:t>
      </w:r>
    </w:p>
    <w:p w14:paraId="08EFBB5F" w14:textId="77777777" w:rsidR="00D50FFD" w:rsidRDefault="00D50FFD" w:rsidP="00D50FFD">
      <w:pPr>
        <w:tabs>
          <w:tab w:val="center" w:pos="4513"/>
        </w:tabs>
      </w:pPr>
      <w:r>
        <w:t xml:space="preserve">    &lt;/div&gt;</w:t>
      </w:r>
    </w:p>
    <w:p w14:paraId="6FF3D35F" w14:textId="77777777" w:rsidR="00D50FFD" w:rsidRDefault="00D50FFD" w:rsidP="00D50FFD">
      <w:pPr>
        <w:tabs>
          <w:tab w:val="center" w:pos="4513"/>
        </w:tabs>
      </w:pPr>
      <w:r>
        <w:t>&lt;/body&gt;</w:t>
      </w:r>
    </w:p>
    <w:p w14:paraId="476C36C7" w14:textId="2ACAF25C" w:rsidR="00D50FFD" w:rsidRDefault="00D50FFD" w:rsidP="00D50FFD">
      <w:pPr>
        <w:tabs>
          <w:tab w:val="center" w:pos="4513"/>
        </w:tabs>
      </w:pPr>
      <w:r>
        <w:t>&lt;/html&gt;</w:t>
      </w:r>
    </w:p>
    <w:p w14:paraId="46C070F0" w14:textId="08774964" w:rsidR="00D50FFD" w:rsidRDefault="00D50FFD" w:rsidP="00D50FFD">
      <w:pPr>
        <w:tabs>
          <w:tab w:val="center" w:pos="4513"/>
        </w:tabs>
      </w:pPr>
      <w:r>
        <w:t>Output:</w:t>
      </w:r>
    </w:p>
    <w:p w14:paraId="634727FE" w14:textId="2D0B9524" w:rsidR="00D50FFD" w:rsidRDefault="00D50FFD" w:rsidP="00D50FFD">
      <w:pPr>
        <w:tabs>
          <w:tab w:val="center" w:pos="4513"/>
        </w:tabs>
      </w:pPr>
      <w:r w:rsidRPr="00D50FFD">
        <w:rPr>
          <w:noProof/>
          <w:lang w:eastAsia="en-IN"/>
        </w:rPr>
        <w:drawing>
          <wp:inline distT="0" distB="0" distL="0" distR="0" wp14:anchorId="382201D3" wp14:editId="11D9411D">
            <wp:extent cx="4248150" cy="2019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8150" cy="2019300"/>
                    </a:xfrm>
                    <a:prstGeom prst="rect">
                      <a:avLst/>
                    </a:prstGeom>
                  </pic:spPr>
                </pic:pic>
              </a:graphicData>
            </a:graphic>
          </wp:inline>
        </w:drawing>
      </w:r>
    </w:p>
    <w:p w14:paraId="30654D30" w14:textId="7835D6A0" w:rsidR="00D50FFD" w:rsidRDefault="00D50FFD" w:rsidP="00D50FFD">
      <w:pPr>
        <w:tabs>
          <w:tab w:val="center" w:pos="4513"/>
        </w:tabs>
        <w:jc w:val="center"/>
      </w:pPr>
      <w:r>
        <w:t>Project-15</w:t>
      </w:r>
    </w:p>
    <w:p w14:paraId="44779E41" w14:textId="59574C2C" w:rsidR="00D50FFD" w:rsidRDefault="00D50FFD" w:rsidP="00D50FFD">
      <w:pPr>
        <w:tabs>
          <w:tab w:val="center" w:pos="4513"/>
        </w:tabs>
      </w:pPr>
      <w:r>
        <w:t>Design a web page by demonstrating the usage of HTML Table tags.</w:t>
      </w:r>
    </w:p>
    <w:p w14:paraId="7F68B8D5" w14:textId="77777777" w:rsidR="00D50FFD" w:rsidRDefault="00D50FFD" w:rsidP="00D50FFD">
      <w:pPr>
        <w:tabs>
          <w:tab w:val="center" w:pos="4513"/>
        </w:tabs>
      </w:pPr>
      <w:r>
        <w:t>&lt;!DOCTYPE html&gt;</w:t>
      </w:r>
    </w:p>
    <w:p w14:paraId="6F87C47A" w14:textId="77777777" w:rsidR="00D50FFD" w:rsidRDefault="00D50FFD" w:rsidP="00D50FFD">
      <w:pPr>
        <w:tabs>
          <w:tab w:val="center" w:pos="4513"/>
        </w:tabs>
      </w:pPr>
      <w:r>
        <w:t>&lt;html lang="en"&gt;</w:t>
      </w:r>
    </w:p>
    <w:p w14:paraId="46897B53" w14:textId="77777777" w:rsidR="00D50FFD" w:rsidRDefault="00D50FFD" w:rsidP="00D50FFD">
      <w:pPr>
        <w:tabs>
          <w:tab w:val="center" w:pos="4513"/>
        </w:tabs>
      </w:pPr>
      <w:r>
        <w:t>&lt;head&gt;</w:t>
      </w:r>
    </w:p>
    <w:p w14:paraId="234CF47F" w14:textId="77777777" w:rsidR="00D50FFD" w:rsidRDefault="00D50FFD" w:rsidP="00D50FFD">
      <w:pPr>
        <w:tabs>
          <w:tab w:val="center" w:pos="4513"/>
        </w:tabs>
      </w:pPr>
      <w:r>
        <w:t xml:space="preserve">    &lt;meta charset="UTF-8"&gt;</w:t>
      </w:r>
    </w:p>
    <w:p w14:paraId="5A4C81B4" w14:textId="77777777" w:rsidR="00D50FFD" w:rsidRDefault="00D50FFD" w:rsidP="00D50FFD">
      <w:pPr>
        <w:tabs>
          <w:tab w:val="center" w:pos="4513"/>
        </w:tabs>
      </w:pPr>
      <w:r>
        <w:t xml:space="preserve">    &lt;meta name="viewport" content="width=device-width, initial-scale=1.0"&gt;</w:t>
      </w:r>
    </w:p>
    <w:p w14:paraId="4418C0DD" w14:textId="77777777" w:rsidR="00D50FFD" w:rsidRDefault="00D50FFD" w:rsidP="00D50FFD">
      <w:pPr>
        <w:tabs>
          <w:tab w:val="center" w:pos="4513"/>
        </w:tabs>
      </w:pPr>
      <w:r>
        <w:t xml:space="preserve">    &lt;title&gt;HTML Table Example&lt;/title&gt;</w:t>
      </w:r>
    </w:p>
    <w:p w14:paraId="04ABBC66" w14:textId="77777777" w:rsidR="00D50FFD" w:rsidRDefault="00D50FFD" w:rsidP="00D50FFD">
      <w:pPr>
        <w:tabs>
          <w:tab w:val="center" w:pos="4513"/>
        </w:tabs>
      </w:pPr>
      <w:r>
        <w:t xml:space="preserve">    &lt;style&gt;</w:t>
      </w:r>
    </w:p>
    <w:p w14:paraId="4B674DED" w14:textId="77777777" w:rsidR="00D50FFD" w:rsidRDefault="00D50FFD" w:rsidP="00D50FFD">
      <w:pPr>
        <w:tabs>
          <w:tab w:val="center" w:pos="4513"/>
        </w:tabs>
      </w:pPr>
      <w:r>
        <w:t xml:space="preserve">        body {</w:t>
      </w:r>
    </w:p>
    <w:p w14:paraId="552551C4" w14:textId="77777777" w:rsidR="00D50FFD" w:rsidRDefault="00D50FFD" w:rsidP="00D50FFD">
      <w:pPr>
        <w:tabs>
          <w:tab w:val="center" w:pos="4513"/>
        </w:tabs>
      </w:pPr>
      <w:r>
        <w:t xml:space="preserve">            font-family: Arial, sans-serif;</w:t>
      </w:r>
    </w:p>
    <w:p w14:paraId="13BEAFC9" w14:textId="77777777" w:rsidR="00D50FFD" w:rsidRDefault="00D50FFD" w:rsidP="00D50FFD">
      <w:pPr>
        <w:tabs>
          <w:tab w:val="center" w:pos="4513"/>
        </w:tabs>
      </w:pPr>
      <w:r>
        <w:t xml:space="preserve">            background-color: #f4f4f9;</w:t>
      </w:r>
    </w:p>
    <w:p w14:paraId="156A74DC" w14:textId="77777777" w:rsidR="00D50FFD" w:rsidRDefault="00D50FFD" w:rsidP="00D50FFD">
      <w:pPr>
        <w:tabs>
          <w:tab w:val="center" w:pos="4513"/>
        </w:tabs>
      </w:pPr>
      <w:r>
        <w:t xml:space="preserve">            margin: 0;</w:t>
      </w:r>
    </w:p>
    <w:p w14:paraId="3011D04C" w14:textId="77777777" w:rsidR="00D50FFD" w:rsidRDefault="00D50FFD" w:rsidP="00D50FFD">
      <w:pPr>
        <w:tabs>
          <w:tab w:val="center" w:pos="4513"/>
        </w:tabs>
      </w:pPr>
      <w:r>
        <w:t xml:space="preserve">            padding: 20px;</w:t>
      </w:r>
    </w:p>
    <w:p w14:paraId="3670CC2D" w14:textId="77777777" w:rsidR="00D50FFD" w:rsidRDefault="00D50FFD" w:rsidP="00D50FFD">
      <w:pPr>
        <w:tabs>
          <w:tab w:val="center" w:pos="4513"/>
        </w:tabs>
      </w:pPr>
      <w:r>
        <w:t xml:space="preserve">        }</w:t>
      </w:r>
    </w:p>
    <w:p w14:paraId="2055A8A6" w14:textId="77777777" w:rsidR="00D50FFD" w:rsidRDefault="00D50FFD" w:rsidP="00D50FFD">
      <w:pPr>
        <w:tabs>
          <w:tab w:val="center" w:pos="4513"/>
        </w:tabs>
      </w:pPr>
      <w:r>
        <w:t xml:space="preserve">        h1 {</w:t>
      </w:r>
    </w:p>
    <w:p w14:paraId="1133BB07" w14:textId="77777777" w:rsidR="00D50FFD" w:rsidRDefault="00D50FFD" w:rsidP="00D50FFD">
      <w:pPr>
        <w:tabs>
          <w:tab w:val="center" w:pos="4513"/>
        </w:tabs>
      </w:pPr>
      <w:r>
        <w:t xml:space="preserve">            color: #333;</w:t>
      </w:r>
    </w:p>
    <w:p w14:paraId="089AC367" w14:textId="77777777" w:rsidR="00D50FFD" w:rsidRDefault="00D50FFD" w:rsidP="00D50FFD">
      <w:pPr>
        <w:tabs>
          <w:tab w:val="center" w:pos="4513"/>
        </w:tabs>
      </w:pPr>
      <w:r>
        <w:t xml:space="preserve">            text-align: center;</w:t>
      </w:r>
    </w:p>
    <w:p w14:paraId="34470150" w14:textId="77777777" w:rsidR="00D50FFD" w:rsidRDefault="00D50FFD" w:rsidP="00D50FFD">
      <w:pPr>
        <w:tabs>
          <w:tab w:val="center" w:pos="4513"/>
        </w:tabs>
      </w:pPr>
      <w:r>
        <w:t xml:space="preserve">        }</w:t>
      </w:r>
    </w:p>
    <w:p w14:paraId="230A2B10" w14:textId="77777777" w:rsidR="00D50FFD" w:rsidRDefault="00D50FFD" w:rsidP="00D50FFD">
      <w:pPr>
        <w:tabs>
          <w:tab w:val="center" w:pos="4513"/>
        </w:tabs>
      </w:pPr>
      <w:r>
        <w:t xml:space="preserve">        .table-container {</w:t>
      </w:r>
    </w:p>
    <w:p w14:paraId="5822C5D9" w14:textId="77777777" w:rsidR="00D50FFD" w:rsidRDefault="00D50FFD" w:rsidP="00D50FFD">
      <w:pPr>
        <w:tabs>
          <w:tab w:val="center" w:pos="4513"/>
        </w:tabs>
      </w:pPr>
      <w:r>
        <w:t xml:space="preserve">            margin: 20px auto;</w:t>
      </w:r>
    </w:p>
    <w:p w14:paraId="490D0925" w14:textId="77777777" w:rsidR="00D50FFD" w:rsidRDefault="00D50FFD" w:rsidP="00D50FFD">
      <w:pPr>
        <w:tabs>
          <w:tab w:val="center" w:pos="4513"/>
        </w:tabs>
      </w:pPr>
      <w:r>
        <w:t xml:space="preserve">            width: 80%;</w:t>
      </w:r>
    </w:p>
    <w:p w14:paraId="1424BF30" w14:textId="77777777" w:rsidR="00D50FFD" w:rsidRDefault="00D50FFD" w:rsidP="00D50FFD">
      <w:pPr>
        <w:tabs>
          <w:tab w:val="center" w:pos="4513"/>
        </w:tabs>
      </w:pPr>
      <w:r>
        <w:t xml:space="preserve">            background-color: #fff;</w:t>
      </w:r>
    </w:p>
    <w:p w14:paraId="60C759BF" w14:textId="77777777" w:rsidR="00D50FFD" w:rsidRDefault="00D50FFD" w:rsidP="00D50FFD">
      <w:pPr>
        <w:tabs>
          <w:tab w:val="center" w:pos="4513"/>
        </w:tabs>
      </w:pPr>
      <w:r>
        <w:t xml:space="preserve">            padding: 20px;</w:t>
      </w:r>
    </w:p>
    <w:p w14:paraId="5ACACEE6" w14:textId="77777777" w:rsidR="00D50FFD" w:rsidRDefault="00D50FFD" w:rsidP="00D50FFD">
      <w:pPr>
        <w:tabs>
          <w:tab w:val="center" w:pos="4513"/>
        </w:tabs>
      </w:pPr>
      <w:r>
        <w:t xml:space="preserve">            border-radius: 8px;</w:t>
      </w:r>
    </w:p>
    <w:p w14:paraId="31703794" w14:textId="77777777" w:rsidR="00D50FFD" w:rsidRDefault="00D50FFD" w:rsidP="00D50FFD">
      <w:pPr>
        <w:tabs>
          <w:tab w:val="center" w:pos="4513"/>
        </w:tabs>
      </w:pPr>
      <w:r>
        <w:t xml:space="preserve">            box-shadow: 0 0 15px rgba(0, 0, 0, 0.1);</w:t>
      </w:r>
    </w:p>
    <w:p w14:paraId="3911036E" w14:textId="77777777" w:rsidR="00D50FFD" w:rsidRDefault="00D50FFD" w:rsidP="00D50FFD">
      <w:pPr>
        <w:tabs>
          <w:tab w:val="center" w:pos="4513"/>
        </w:tabs>
      </w:pPr>
      <w:r>
        <w:t xml:space="preserve">        }</w:t>
      </w:r>
    </w:p>
    <w:p w14:paraId="5CBD648E" w14:textId="77777777" w:rsidR="00D50FFD" w:rsidRDefault="00D50FFD" w:rsidP="00D50FFD">
      <w:pPr>
        <w:tabs>
          <w:tab w:val="center" w:pos="4513"/>
        </w:tabs>
      </w:pPr>
      <w:r>
        <w:t xml:space="preserve">        table {</w:t>
      </w:r>
    </w:p>
    <w:p w14:paraId="68C7945E" w14:textId="77777777" w:rsidR="00D50FFD" w:rsidRDefault="00D50FFD" w:rsidP="00D50FFD">
      <w:pPr>
        <w:tabs>
          <w:tab w:val="center" w:pos="4513"/>
        </w:tabs>
      </w:pPr>
      <w:r>
        <w:t xml:space="preserve">            width: 100%;</w:t>
      </w:r>
    </w:p>
    <w:p w14:paraId="4B93D2DC" w14:textId="77777777" w:rsidR="00D50FFD" w:rsidRDefault="00D50FFD" w:rsidP="00D50FFD">
      <w:pPr>
        <w:tabs>
          <w:tab w:val="center" w:pos="4513"/>
        </w:tabs>
      </w:pPr>
      <w:r>
        <w:t xml:space="preserve">            border-collapse: collapse;</w:t>
      </w:r>
    </w:p>
    <w:p w14:paraId="010D0D4E" w14:textId="77777777" w:rsidR="00D50FFD" w:rsidRDefault="00D50FFD" w:rsidP="00D50FFD">
      <w:pPr>
        <w:tabs>
          <w:tab w:val="center" w:pos="4513"/>
        </w:tabs>
      </w:pPr>
      <w:r>
        <w:t xml:space="preserve">        }</w:t>
      </w:r>
    </w:p>
    <w:p w14:paraId="6CC41278" w14:textId="77777777" w:rsidR="00D50FFD" w:rsidRDefault="00D50FFD" w:rsidP="00D50FFD">
      <w:pPr>
        <w:tabs>
          <w:tab w:val="center" w:pos="4513"/>
        </w:tabs>
      </w:pPr>
      <w:r>
        <w:t xml:space="preserve">        th, td {</w:t>
      </w:r>
    </w:p>
    <w:p w14:paraId="39057B15" w14:textId="77777777" w:rsidR="00D50FFD" w:rsidRDefault="00D50FFD" w:rsidP="00D50FFD">
      <w:pPr>
        <w:tabs>
          <w:tab w:val="center" w:pos="4513"/>
        </w:tabs>
      </w:pPr>
      <w:r>
        <w:t xml:space="preserve">            padding: 10px;</w:t>
      </w:r>
    </w:p>
    <w:p w14:paraId="224FB2D1" w14:textId="77777777" w:rsidR="00D50FFD" w:rsidRDefault="00D50FFD" w:rsidP="00D50FFD">
      <w:pPr>
        <w:tabs>
          <w:tab w:val="center" w:pos="4513"/>
        </w:tabs>
      </w:pPr>
      <w:r>
        <w:t xml:space="preserve">            text-align: left;</w:t>
      </w:r>
    </w:p>
    <w:p w14:paraId="668BBBC3" w14:textId="77777777" w:rsidR="00D50FFD" w:rsidRDefault="00D50FFD" w:rsidP="00D50FFD">
      <w:pPr>
        <w:tabs>
          <w:tab w:val="center" w:pos="4513"/>
        </w:tabs>
      </w:pPr>
      <w:r>
        <w:t xml:space="preserve">            border: 1px solid #ddd;</w:t>
      </w:r>
    </w:p>
    <w:p w14:paraId="19AF1EC1" w14:textId="77777777" w:rsidR="00D50FFD" w:rsidRDefault="00D50FFD" w:rsidP="00D50FFD">
      <w:pPr>
        <w:tabs>
          <w:tab w:val="center" w:pos="4513"/>
        </w:tabs>
      </w:pPr>
      <w:r>
        <w:t xml:space="preserve">        }</w:t>
      </w:r>
    </w:p>
    <w:p w14:paraId="6E3B8FB4" w14:textId="77777777" w:rsidR="00D50FFD" w:rsidRDefault="00D50FFD" w:rsidP="00D50FFD">
      <w:pPr>
        <w:tabs>
          <w:tab w:val="center" w:pos="4513"/>
        </w:tabs>
      </w:pPr>
      <w:r>
        <w:t xml:space="preserve">        th {</w:t>
      </w:r>
    </w:p>
    <w:p w14:paraId="7E04D211" w14:textId="77777777" w:rsidR="00D50FFD" w:rsidRDefault="00D50FFD" w:rsidP="00D50FFD">
      <w:pPr>
        <w:tabs>
          <w:tab w:val="center" w:pos="4513"/>
        </w:tabs>
      </w:pPr>
      <w:r>
        <w:t xml:space="preserve">            background-color: #4CAF50;</w:t>
      </w:r>
    </w:p>
    <w:p w14:paraId="19FBC2C0" w14:textId="77777777" w:rsidR="00D50FFD" w:rsidRDefault="00D50FFD" w:rsidP="00D50FFD">
      <w:pPr>
        <w:tabs>
          <w:tab w:val="center" w:pos="4513"/>
        </w:tabs>
      </w:pPr>
      <w:r>
        <w:t xml:space="preserve">            color: white;</w:t>
      </w:r>
    </w:p>
    <w:p w14:paraId="6A6AFADE" w14:textId="77777777" w:rsidR="00D50FFD" w:rsidRDefault="00D50FFD" w:rsidP="00D50FFD">
      <w:pPr>
        <w:tabs>
          <w:tab w:val="center" w:pos="4513"/>
        </w:tabs>
      </w:pPr>
      <w:r>
        <w:t xml:space="preserve">        }</w:t>
      </w:r>
    </w:p>
    <w:p w14:paraId="2526FC8E" w14:textId="77777777" w:rsidR="00D50FFD" w:rsidRDefault="00D50FFD" w:rsidP="00D50FFD">
      <w:pPr>
        <w:tabs>
          <w:tab w:val="center" w:pos="4513"/>
        </w:tabs>
      </w:pPr>
      <w:r>
        <w:t xml:space="preserve">        tr:nth-child(even) {</w:t>
      </w:r>
    </w:p>
    <w:p w14:paraId="63B38842" w14:textId="77777777" w:rsidR="00D50FFD" w:rsidRDefault="00D50FFD" w:rsidP="00D50FFD">
      <w:pPr>
        <w:tabs>
          <w:tab w:val="center" w:pos="4513"/>
        </w:tabs>
      </w:pPr>
      <w:r>
        <w:t xml:space="preserve">            background-color: #f2f2f2;</w:t>
      </w:r>
    </w:p>
    <w:p w14:paraId="797F4069" w14:textId="77777777" w:rsidR="00D50FFD" w:rsidRDefault="00D50FFD" w:rsidP="00D50FFD">
      <w:pPr>
        <w:tabs>
          <w:tab w:val="center" w:pos="4513"/>
        </w:tabs>
      </w:pPr>
      <w:r>
        <w:t xml:space="preserve">        }</w:t>
      </w:r>
    </w:p>
    <w:p w14:paraId="21D706B0" w14:textId="77777777" w:rsidR="00D50FFD" w:rsidRDefault="00D50FFD" w:rsidP="00D50FFD">
      <w:pPr>
        <w:tabs>
          <w:tab w:val="center" w:pos="4513"/>
        </w:tabs>
      </w:pPr>
      <w:r>
        <w:t xml:space="preserve">        tr:hover {</w:t>
      </w:r>
    </w:p>
    <w:p w14:paraId="5128623B" w14:textId="77777777" w:rsidR="00D50FFD" w:rsidRDefault="00D50FFD" w:rsidP="00D50FFD">
      <w:pPr>
        <w:tabs>
          <w:tab w:val="center" w:pos="4513"/>
        </w:tabs>
      </w:pPr>
      <w:r>
        <w:t xml:space="preserve">            background-color: #ddd;</w:t>
      </w:r>
    </w:p>
    <w:p w14:paraId="154D588A" w14:textId="77777777" w:rsidR="00D50FFD" w:rsidRDefault="00D50FFD" w:rsidP="00D50FFD">
      <w:pPr>
        <w:tabs>
          <w:tab w:val="center" w:pos="4513"/>
        </w:tabs>
      </w:pPr>
      <w:r>
        <w:t xml:space="preserve">        }</w:t>
      </w:r>
    </w:p>
    <w:p w14:paraId="534A5736" w14:textId="77777777" w:rsidR="00D50FFD" w:rsidRDefault="00D50FFD" w:rsidP="00D50FFD">
      <w:pPr>
        <w:tabs>
          <w:tab w:val="center" w:pos="4513"/>
        </w:tabs>
      </w:pPr>
      <w:r>
        <w:t xml:space="preserve">    &lt;/style&gt;</w:t>
      </w:r>
    </w:p>
    <w:p w14:paraId="66008B7B" w14:textId="77777777" w:rsidR="00D50FFD" w:rsidRDefault="00D50FFD" w:rsidP="00D50FFD">
      <w:pPr>
        <w:tabs>
          <w:tab w:val="center" w:pos="4513"/>
        </w:tabs>
      </w:pPr>
      <w:r>
        <w:t>&lt;/head&gt;</w:t>
      </w:r>
    </w:p>
    <w:p w14:paraId="3DF3D7DC" w14:textId="77777777" w:rsidR="00D50FFD" w:rsidRDefault="00D50FFD" w:rsidP="00D50FFD">
      <w:pPr>
        <w:tabs>
          <w:tab w:val="center" w:pos="4513"/>
        </w:tabs>
      </w:pPr>
      <w:r>
        <w:t>&lt;body&gt;</w:t>
      </w:r>
    </w:p>
    <w:p w14:paraId="4EACD528" w14:textId="77777777" w:rsidR="00D50FFD" w:rsidRDefault="00D50FFD" w:rsidP="00D50FFD">
      <w:pPr>
        <w:tabs>
          <w:tab w:val="center" w:pos="4513"/>
        </w:tabs>
      </w:pPr>
      <w:r>
        <w:t xml:space="preserve">    &lt;h1&gt;Student Data Table&lt;/h1&gt;</w:t>
      </w:r>
    </w:p>
    <w:p w14:paraId="577A4F40" w14:textId="77777777" w:rsidR="00D50FFD" w:rsidRDefault="00D50FFD" w:rsidP="00D50FFD">
      <w:pPr>
        <w:tabs>
          <w:tab w:val="center" w:pos="4513"/>
        </w:tabs>
      </w:pPr>
      <w:r>
        <w:t xml:space="preserve">    &lt;div class="table-container"&gt;</w:t>
      </w:r>
    </w:p>
    <w:p w14:paraId="0A3F1D6D" w14:textId="77777777" w:rsidR="00D50FFD" w:rsidRDefault="00D50FFD" w:rsidP="00D50FFD">
      <w:pPr>
        <w:tabs>
          <w:tab w:val="center" w:pos="4513"/>
        </w:tabs>
      </w:pPr>
      <w:r>
        <w:t xml:space="preserve">        &lt;table&gt;</w:t>
      </w:r>
    </w:p>
    <w:p w14:paraId="3258838A" w14:textId="77777777" w:rsidR="00D50FFD" w:rsidRDefault="00D50FFD" w:rsidP="00D50FFD">
      <w:pPr>
        <w:tabs>
          <w:tab w:val="center" w:pos="4513"/>
        </w:tabs>
      </w:pPr>
      <w:r>
        <w:t xml:space="preserve">            &lt;thead&gt;</w:t>
      </w:r>
    </w:p>
    <w:p w14:paraId="08BB0DAB" w14:textId="77777777" w:rsidR="00D50FFD" w:rsidRDefault="00D50FFD" w:rsidP="00D50FFD">
      <w:pPr>
        <w:tabs>
          <w:tab w:val="center" w:pos="4513"/>
        </w:tabs>
      </w:pPr>
      <w:r>
        <w:t xml:space="preserve">                &lt;tr&gt;</w:t>
      </w:r>
    </w:p>
    <w:p w14:paraId="0B080602" w14:textId="77777777" w:rsidR="00D50FFD" w:rsidRDefault="00D50FFD" w:rsidP="00D50FFD">
      <w:pPr>
        <w:tabs>
          <w:tab w:val="center" w:pos="4513"/>
        </w:tabs>
      </w:pPr>
      <w:r>
        <w:t xml:space="preserve">                    &lt;th&gt;Student ID&lt;/th&gt;</w:t>
      </w:r>
    </w:p>
    <w:p w14:paraId="4DDB26A2" w14:textId="77777777" w:rsidR="00D50FFD" w:rsidRDefault="00D50FFD" w:rsidP="00D50FFD">
      <w:pPr>
        <w:tabs>
          <w:tab w:val="center" w:pos="4513"/>
        </w:tabs>
      </w:pPr>
      <w:r>
        <w:t xml:space="preserve">                    &lt;th&gt;Name&lt;/th&gt;</w:t>
      </w:r>
    </w:p>
    <w:p w14:paraId="6B65FF9F" w14:textId="77777777" w:rsidR="00D50FFD" w:rsidRDefault="00D50FFD" w:rsidP="00D50FFD">
      <w:pPr>
        <w:tabs>
          <w:tab w:val="center" w:pos="4513"/>
        </w:tabs>
      </w:pPr>
      <w:r>
        <w:t xml:space="preserve">                    &lt;th&gt;Age&lt;/th&gt;</w:t>
      </w:r>
    </w:p>
    <w:p w14:paraId="430C70BF" w14:textId="77777777" w:rsidR="00D50FFD" w:rsidRDefault="00D50FFD" w:rsidP="00D50FFD">
      <w:pPr>
        <w:tabs>
          <w:tab w:val="center" w:pos="4513"/>
        </w:tabs>
      </w:pPr>
      <w:r>
        <w:t xml:space="preserve">                    &lt;th&gt;Grade&lt;/th&gt;</w:t>
      </w:r>
    </w:p>
    <w:p w14:paraId="4F4E1E23" w14:textId="77777777" w:rsidR="00D50FFD" w:rsidRDefault="00D50FFD" w:rsidP="00D50FFD">
      <w:pPr>
        <w:tabs>
          <w:tab w:val="center" w:pos="4513"/>
        </w:tabs>
      </w:pPr>
      <w:r>
        <w:t xml:space="preserve">                    &lt;th&gt;City&lt;/th&gt;</w:t>
      </w:r>
    </w:p>
    <w:p w14:paraId="02E6FAE3" w14:textId="77777777" w:rsidR="00D50FFD" w:rsidRDefault="00D50FFD" w:rsidP="00D50FFD">
      <w:pPr>
        <w:tabs>
          <w:tab w:val="center" w:pos="4513"/>
        </w:tabs>
      </w:pPr>
      <w:r>
        <w:t xml:space="preserve">                &lt;/tr&gt;</w:t>
      </w:r>
    </w:p>
    <w:p w14:paraId="72338598" w14:textId="77777777" w:rsidR="00D50FFD" w:rsidRDefault="00D50FFD" w:rsidP="00D50FFD">
      <w:pPr>
        <w:tabs>
          <w:tab w:val="center" w:pos="4513"/>
        </w:tabs>
      </w:pPr>
      <w:r>
        <w:t xml:space="preserve">            &lt;/thead&gt;</w:t>
      </w:r>
    </w:p>
    <w:p w14:paraId="3D98FBBA" w14:textId="77777777" w:rsidR="00D50FFD" w:rsidRDefault="00D50FFD" w:rsidP="00D50FFD">
      <w:pPr>
        <w:tabs>
          <w:tab w:val="center" w:pos="4513"/>
        </w:tabs>
      </w:pPr>
      <w:r>
        <w:t xml:space="preserve">            &lt;tbody&gt;</w:t>
      </w:r>
    </w:p>
    <w:p w14:paraId="30FDE184" w14:textId="77777777" w:rsidR="00D50FFD" w:rsidRDefault="00D50FFD" w:rsidP="00D50FFD">
      <w:pPr>
        <w:tabs>
          <w:tab w:val="center" w:pos="4513"/>
        </w:tabs>
      </w:pPr>
      <w:r>
        <w:t xml:space="preserve">                &lt;tr&gt;</w:t>
      </w:r>
    </w:p>
    <w:p w14:paraId="16C161B8" w14:textId="77777777" w:rsidR="00D50FFD" w:rsidRDefault="00D50FFD" w:rsidP="00D50FFD">
      <w:pPr>
        <w:tabs>
          <w:tab w:val="center" w:pos="4513"/>
        </w:tabs>
      </w:pPr>
      <w:r>
        <w:t xml:space="preserve">                    &lt;td&gt;101&lt;/td&gt;</w:t>
      </w:r>
    </w:p>
    <w:p w14:paraId="13CE7E61" w14:textId="77777777" w:rsidR="00D50FFD" w:rsidRDefault="00D50FFD" w:rsidP="00D50FFD">
      <w:pPr>
        <w:tabs>
          <w:tab w:val="center" w:pos="4513"/>
        </w:tabs>
      </w:pPr>
      <w:r>
        <w:t xml:space="preserve">                    &lt;td&gt;John Doe&lt;/td&gt;</w:t>
      </w:r>
    </w:p>
    <w:p w14:paraId="73D2FAFE" w14:textId="77777777" w:rsidR="00D50FFD" w:rsidRDefault="00D50FFD" w:rsidP="00D50FFD">
      <w:pPr>
        <w:tabs>
          <w:tab w:val="center" w:pos="4513"/>
        </w:tabs>
      </w:pPr>
      <w:r>
        <w:t xml:space="preserve">                    &lt;td&gt;20&lt;/td&gt;</w:t>
      </w:r>
    </w:p>
    <w:p w14:paraId="7FF3E578" w14:textId="77777777" w:rsidR="00D50FFD" w:rsidRDefault="00D50FFD" w:rsidP="00D50FFD">
      <w:pPr>
        <w:tabs>
          <w:tab w:val="center" w:pos="4513"/>
        </w:tabs>
      </w:pPr>
      <w:r>
        <w:t xml:space="preserve">                    &lt;td&gt;A&lt;/td&gt;</w:t>
      </w:r>
    </w:p>
    <w:p w14:paraId="4AB72EE5" w14:textId="77777777" w:rsidR="00D50FFD" w:rsidRDefault="00D50FFD" w:rsidP="00D50FFD">
      <w:pPr>
        <w:tabs>
          <w:tab w:val="center" w:pos="4513"/>
        </w:tabs>
      </w:pPr>
      <w:r>
        <w:t xml:space="preserve">                    &lt;td&gt;New York&lt;/td&gt;</w:t>
      </w:r>
    </w:p>
    <w:p w14:paraId="708EDC3B" w14:textId="77777777" w:rsidR="00D50FFD" w:rsidRDefault="00D50FFD" w:rsidP="00D50FFD">
      <w:pPr>
        <w:tabs>
          <w:tab w:val="center" w:pos="4513"/>
        </w:tabs>
      </w:pPr>
      <w:r>
        <w:t xml:space="preserve">                &lt;/tr&gt;</w:t>
      </w:r>
    </w:p>
    <w:p w14:paraId="33A3C9DB" w14:textId="77777777" w:rsidR="00D50FFD" w:rsidRDefault="00D50FFD" w:rsidP="00D50FFD">
      <w:pPr>
        <w:tabs>
          <w:tab w:val="center" w:pos="4513"/>
        </w:tabs>
      </w:pPr>
      <w:r>
        <w:t xml:space="preserve">                &lt;tr&gt;</w:t>
      </w:r>
    </w:p>
    <w:p w14:paraId="2D83AB4E" w14:textId="77777777" w:rsidR="00D50FFD" w:rsidRDefault="00D50FFD" w:rsidP="00D50FFD">
      <w:pPr>
        <w:tabs>
          <w:tab w:val="center" w:pos="4513"/>
        </w:tabs>
      </w:pPr>
      <w:r>
        <w:t xml:space="preserve">                    &lt;td&gt;102&lt;/td&gt;</w:t>
      </w:r>
    </w:p>
    <w:p w14:paraId="2F4F9386" w14:textId="77777777" w:rsidR="00D50FFD" w:rsidRDefault="00D50FFD" w:rsidP="00D50FFD">
      <w:pPr>
        <w:tabs>
          <w:tab w:val="center" w:pos="4513"/>
        </w:tabs>
      </w:pPr>
      <w:r>
        <w:t xml:space="preserve">                    &lt;td&gt;Jane Smith&lt;/td&gt;</w:t>
      </w:r>
    </w:p>
    <w:p w14:paraId="1ADB3A66" w14:textId="77777777" w:rsidR="00D50FFD" w:rsidRDefault="00D50FFD" w:rsidP="00D50FFD">
      <w:pPr>
        <w:tabs>
          <w:tab w:val="center" w:pos="4513"/>
        </w:tabs>
      </w:pPr>
      <w:r>
        <w:t xml:space="preserve">                    &lt;td&gt;22&lt;/td&gt;</w:t>
      </w:r>
    </w:p>
    <w:p w14:paraId="675C0FCD" w14:textId="77777777" w:rsidR="00D50FFD" w:rsidRDefault="00D50FFD" w:rsidP="00D50FFD">
      <w:pPr>
        <w:tabs>
          <w:tab w:val="center" w:pos="4513"/>
        </w:tabs>
      </w:pPr>
      <w:r>
        <w:t xml:space="preserve">                    &lt;td&gt;B&lt;/td&gt;</w:t>
      </w:r>
    </w:p>
    <w:p w14:paraId="51D726E1" w14:textId="77777777" w:rsidR="00D50FFD" w:rsidRDefault="00D50FFD" w:rsidP="00D50FFD">
      <w:pPr>
        <w:tabs>
          <w:tab w:val="center" w:pos="4513"/>
        </w:tabs>
      </w:pPr>
      <w:r>
        <w:t xml:space="preserve">                    &lt;td&gt;Los Angeles&lt;/td&gt;</w:t>
      </w:r>
    </w:p>
    <w:p w14:paraId="45FB65CC" w14:textId="77777777" w:rsidR="00D50FFD" w:rsidRDefault="00D50FFD" w:rsidP="00D50FFD">
      <w:pPr>
        <w:tabs>
          <w:tab w:val="center" w:pos="4513"/>
        </w:tabs>
      </w:pPr>
      <w:r>
        <w:t xml:space="preserve">                &lt;/tr&gt;</w:t>
      </w:r>
    </w:p>
    <w:p w14:paraId="587D17B4" w14:textId="77777777" w:rsidR="00D50FFD" w:rsidRDefault="00D50FFD" w:rsidP="00D50FFD">
      <w:pPr>
        <w:tabs>
          <w:tab w:val="center" w:pos="4513"/>
        </w:tabs>
      </w:pPr>
      <w:r>
        <w:t xml:space="preserve">                &lt;tr&gt;</w:t>
      </w:r>
    </w:p>
    <w:p w14:paraId="52033100" w14:textId="77777777" w:rsidR="00D50FFD" w:rsidRDefault="00D50FFD" w:rsidP="00D50FFD">
      <w:pPr>
        <w:tabs>
          <w:tab w:val="center" w:pos="4513"/>
        </w:tabs>
      </w:pPr>
      <w:r>
        <w:t xml:space="preserve">                    &lt;td&gt;103&lt;/td&gt;</w:t>
      </w:r>
    </w:p>
    <w:p w14:paraId="5F7BBA52" w14:textId="77777777" w:rsidR="00D50FFD" w:rsidRDefault="00D50FFD" w:rsidP="00D50FFD">
      <w:pPr>
        <w:tabs>
          <w:tab w:val="center" w:pos="4513"/>
        </w:tabs>
      </w:pPr>
      <w:r>
        <w:t xml:space="preserve">                    &lt;td&gt;Sam Brown&lt;/td&gt;</w:t>
      </w:r>
    </w:p>
    <w:p w14:paraId="28A7B628" w14:textId="77777777" w:rsidR="00D50FFD" w:rsidRDefault="00D50FFD" w:rsidP="00D50FFD">
      <w:pPr>
        <w:tabs>
          <w:tab w:val="center" w:pos="4513"/>
        </w:tabs>
      </w:pPr>
      <w:r>
        <w:t xml:space="preserve">                    &lt;td&gt;21&lt;/td&gt;</w:t>
      </w:r>
    </w:p>
    <w:p w14:paraId="4503D241" w14:textId="77777777" w:rsidR="00D50FFD" w:rsidRDefault="00D50FFD" w:rsidP="00D50FFD">
      <w:pPr>
        <w:tabs>
          <w:tab w:val="center" w:pos="4513"/>
        </w:tabs>
      </w:pPr>
      <w:r>
        <w:t xml:space="preserve">                    &lt;td&gt;A&lt;/td&gt;</w:t>
      </w:r>
    </w:p>
    <w:p w14:paraId="3EA5EA85" w14:textId="77777777" w:rsidR="00D50FFD" w:rsidRDefault="00D50FFD" w:rsidP="00D50FFD">
      <w:pPr>
        <w:tabs>
          <w:tab w:val="center" w:pos="4513"/>
        </w:tabs>
      </w:pPr>
      <w:r>
        <w:t xml:space="preserve">                    &lt;td&gt;Chicago&lt;/td&gt;</w:t>
      </w:r>
    </w:p>
    <w:p w14:paraId="7E22C129" w14:textId="77777777" w:rsidR="00D50FFD" w:rsidRDefault="00D50FFD" w:rsidP="00D50FFD">
      <w:pPr>
        <w:tabs>
          <w:tab w:val="center" w:pos="4513"/>
        </w:tabs>
      </w:pPr>
      <w:r>
        <w:t xml:space="preserve">                &lt;/tr&gt;</w:t>
      </w:r>
    </w:p>
    <w:p w14:paraId="165941BA" w14:textId="77777777" w:rsidR="00D50FFD" w:rsidRDefault="00D50FFD" w:rsidP="00D50FFD">
      <w:pPr>
        <w:tabs>
          <w:tab w:val="center" w:pos="4513"/>
        </w:tabs>
      </w:pPr>
      <w:r>
        <w:t xml:space="preserve">                &lt;tr&gt;</w:t>
      </w:r>
    </w:p>
    <w:p w14:paraId="793B2B8C" w14:textId="77777777" w:rsidR="00D50FFD" w:rsidRDefault="00D50FFD" w:rsidP="00D50FFD">
      <w:pPr>
        <w:tabs>
          <w:tab w:val="center" w:pos="4513"/>
        </w:tabs>
      </w:pPr>
      <w:r>
        <w:t xml:space="preserve">                    &lt;td&gt;104&lt;/td&gt;</w:t>
      </w:r>
    </w:p>
    <w:p w14:paraId="6E0295CA" w14:textId="77777777" w:rsidR="00D50FFD" w:rsidRDefault="00D50FFD" w:rsidP="00D50FFD">
      <w:pPr>
        <w:tabs>
          <w:tab w:val="center" w:pos="4513"/>
        </w:tabs>
      </w:pPr>
      <w:r>
        <w:t xml:space="preserve">                    &lt;td&gt;Emily Davis&lt;/td&gt;</w:t>
      </w:r>
    </w:p>
    <w:p w14:paraId="74395101" w14:textId="77777777" w:rsidR="00D50FFD" w:rsidRDefault="00D50FFD" w:rsidP="00D50FFD">
      <w:pPr>
        <w:tabs>
          <w:tab w:val="center" w:pos="4513"/>
        </w:tabs>
      </w:pPr>
      <w:r>
        <w:t xml:space="preserve">                    &lt;td&gt;23&lt;/td&gt;</w:t>
      </w:r>
    </w:p>
    <w:p w14:paraId="55E57F7C" w14:textId="77777777" w:rsidR="00D50FFD" w:rsidRDefault="00D50FFD" w:rsidP="00D50FFD">
      <w:pPr>
        <w:tabs>
          <w:tab w:val="center" w:pos="4513"/>
        </w:tabs>
      </w:pPr>
      <w:r>
        <w:t xml:space="preserve">                    &lt;td&gt;C&lt;/td&gt;</w:t>
      </w:r>
    </w:p>
    <w:p w14:paraId="60589615" w14:textId="77777777" w:rsidR="00D50FFD" w:rsidRDefault="00D50FFD" w:rsidP="00D50FFD">
      <w:pPr>
        <w:tabs>
          <w:tab w:val="center" w:pos="4513"/>
        </w:tabs>
      </w:pPr>
      <w:r>
        <w:t xml:space="preserve">                    &lt;td&gt;Miami&lt;/td&gt;</w:t>
      </w:r>
    </w:p>
    <w:p w14:paraId="41827BE5" w14:textId="77777777" w:rsidR="00D50FFD" w:rsidRDefault="00D50FFD" w:rsidP="00D50FFD">
      <w:pPr>
        <w:tabs>
          <w:tab w:val="center" w:pos="4513"/>
        </w:tabs>
      </w:pPr>
      <w:r>
        <w:t xml:space="preserve">                &lt;/tr&gt;</w:t>
      </w:r>
    </w:p>
    <w:p w14:paraId="45D7D8FB" w14:textId="77777777" w:rsidR="00D50FFD" w:rsidRDefault="00D50FFD" w:rsidP="00D50FFD">
      <w:pPr>
        <w:tabs>
          <w:tab w:val="center" w:pos="4513"/>
        </w:tabs>
      </w:pPr>
      <w:r>
        <w:t xml:space="preserve">            &lt;/tbody&gt;</w:t>
      </w:r>
    </w:p>
    <w:p w14:paraId="04ABF865" w14:textId="77777777" w:rsidR="00D50FFD" w:rsidRDefault="00D50FFD" w:rsidP="00D50FFD">
      <w:pPr>
        <w:tabs>
          <w:tab w:val="center" w:pos="4513"/>
        </w:tabs>
      </w:pPr>
      <w:r>
        <w:t xml:space="preserve">        &lt;/table&gt;</w:t>
      </w:r>
    </w:p>
    <w:p w14:paraId="5464DAAF" w14:textId="77777777" w:rsidR="00D50FFD" w:rsidRDefault="00D50FFD" w:rsidP="00D50FFD">
      <w:pPr>
        <w:tabs>
          <w:tab w:val="center" w:pos="4513"/>
        </w:tabs>
      </w:pPr>
      <w:r>
        <w:t xml:space="preserve">    &lt;/div&gt;</w:t>
      </w:r>
    </w:p>
    <w:p w14:paraId="3C265AEB" w14:textId="77777777" w:rsidR="00D50FFD" w:rsidRDefault="00D50FFD" w:rsidP="00D50FFD">
      <w:pPr>
        <w:tabs>
          <w:tab w:val="center" w:pos="4513"/>
        </w:tabs>
      </w:pPr>
      <w:r>
        <w:t>&lt;/body&gt;</w:t>
      </w:r>
    </w:p>
    <w:p w14:paraId="05120AFB" w14:textId="6E127208" w:rsidR="00D50FFD" w:rsidRDefault="00D50FFD" w:rsidP="00D50FFD">
      <w:pPr>
        <w:tabs>
          <w:tab w:val="center" w:pos="4513"/>
        </w:tabs>
      </w:pPr>
      <w:r>
        <w:t>&lt;/html&gt;</w:t>
      </w:r>
    </w:p>
    <w:p w14:paraId="54AD7C10" w14:textId="754FDC37" w:rsidR="00D50FFD" w:rsidRDefault="00D50FFD" w:rsidP="00D50FFD">
      <w:pPr>
        <w:tabs>
          <w:tab w:val="center" w:pos="4513"/>
        </w:tabs>
      </w:pPr>
      <w:r>
        <w:t>Output:</w:t>
      </w:r>
    </w:p>
    <w:p w14:paraId="13C022B2" w14:textId="7A43F668" w:rsidR="00D50FFD" w:rsidRDefault="00D50FFD" w:rsidP="00D50FFD">
      <w:pPr>
        <w:tabs>
          <w:tab w:val="center" w:pos="4513"/>
        </w:tabs>
      </w:pPr>
      <w:r w:rsidRPr="00D50FFD">
        <w:rPr>
          <w:noProof/>
          <w:lang w:eastAsia="en-IN"/>
        </w:rPr>
        <w:drawing>
          <wp:inline distT="0" distB="0" distL="0" distR="0" wp14:anchorId="6E531903" wp14:editId="4CD8141E">
            <wp:extent cx="4905375" cy="196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962150"/>
                    </a:xfrm>
                    <a:prstGeom prst="rect">
                      <a:avLst/>
                    </a:prstGeom>
                  </pic:spPr>
                </pic:pic>
              </a:graphicData>
            </a:graphic>
          </wp:inline>
        </w:drawing>
      </w:r>
    </w:p>
    <w:p w14:paraId="1C50F496" w14:textId="2CD54F7E" w:rsidR="00D50FFD" w:rsidRDefault="00D50FFD" w:rsidP="00D50FFD">
      <w:pPr>
        <w:tabs>
          <w:tab w:val="center" w:pos="4513"/>
        </w:tabs>
        <w:jc w:val="center"/>
      </w:pPr>
      <w:r>
        <w:t>Project-16</w:t>
      </w:r>
    </w:p>
    <w:p w14:paraId="0E576387" w14:textId="7250EACE" w:rsidR="00D50FFD" w:rsidRDefault="00D50FFD" w:rsidP="00D50FFD">
      <w:pPr>
        <w:tabs>
          <w:tab w:val="center" w:pos="4513"/>
        </w:tabs>
      </w:pPr>
      <w:r>
        <w:t>Design a web page demonstrating the usage of HTML Image Tag</w:t>
      </w:r>
    </w:p>
    <w:p w14:paraId="7DF8AECE" w14:textId="77777777" w:rsidR="00D50FFD" w:rsidRDefault="00D50FFD" w:rsidP="00D50FFD">
      <w:pPr>
        <w:tabs>
          <w:tab w:val="center" w:pos="4513"/>
        </w:tabs>
      </w:pPr>
      <w:r>
        <w:t>&lt;!DOCTYPE html&gt;</w:t>
      </w:r>
    </w:p>
    <w:p w14:paraId="4856FF75" w14:textId="77777777" w:rsidR="00D50FFD" w:rsidRDefault="00D50FFD" w:rsidP="00D50FFD">
      <w:pPr>
        <w:tabs>
          <w:tab w:val="center" w:pos="4513"/>
        </w:tabs>
      </w:pPr>
      <w:r>
        <w:t>&lt;html lang="en"&gt;</w:t>
      </w:r>
    </w:p>
    <w:p w14:paraId="4C9317A0" w14:textId="77777777" w:rsidR="00D50FFD" w:rsidRDefault="00D50FFD" w:rsidP="00D50FFD">
      <w:pPr>
        <w:tabs>
          <w:tab w:val="center" w:pos="4513"/>
        </w:tabs>
      </w:pPr>
      <w:r>
        <w:t>&lt;head&gt;</w:t>
      </w:r>
    </w:p>
    <w:p w14:paraId="41FE3316" w14:textId="77777777" w:rsidR="00D50FFD" w:rsidRDefault="00D50FFD" w:rsidP="00D50FFD">
      <w:pPr>
        <w:tabs>
          <w:tab w:val="center" w:pos="4513"/>
        </w:tabs>
      </w:pPr>
      <w:r>
        <w:t xml:space="preserve">    &lt;meta charset="UTF-8"&gt;</w:t>
      </w:r>
    </w:p>
    <w:p w14:paraId="4FFAA44A" w14:textId="77777777" w:rsidR="00D50FFD" w:rsidRDefault="00D50FFD" w:rsidP="00D50FFD">
      <w:pPr>
        <w:tabs>
          <w:tab w:val="center" w:pos="4513"/>
        </w:tabs>
      </w:pPr>
      <w:r>
        <w:t xml:space="preserve">    &lt;meta name="viewport" content="width=device-width, initial-scale=1.0"&gt;</w:t>
      </w:r>
    </w:p>
    <w:p w14:paraId="5D7D87CB" w14:textId="77777777" w:rsidR="00D50FFD" w:rsidRDefault="00D50FFD" w:rsidP="00D50FFD">
      <w:pPr>
        <w:tabs>
          <w:tab w:val="center" w:pos="4513"/>
        </w:tabs>
      </w:pPr>
      <w:r>
        <w:t xml:space="preserve">    &lt;title&gt;HTML Image Tag Example&lt;/title&gt;</w:t>
      </w:r>
    </w:p>
    <w:p w14:paraId="33CF5994" w14:textId="77777777" w:rsidR="00D50FFD" w:rsidRDefault="00D50FFD" w:rsidP="00D50FFD">
      <w:pPr>
        <w:tabs>
          <w:tab w:val="center" w:pos="4513"/>
        </w:tabs>
      </w:pPr>
      <w:r>
        <w:t xml:space="preserve">    &lt;style&gt;</w:t>
      </w:r>
    </w:p>
    <w:p w14:paraId="34AC4CA5" w14:textId="77777777" w:rsidR="00D50FFD" w:rsidRDefault="00D50FFD" w:rsidP="00D50FFD">
      <w:pPr>
        <w:tabs>
          <w:tab w:val="center" w:pos="4513"/>
        </w:tabs>
      </w:pPr>
      <w:r>
        <w:t xml:space="preserve">        body {</w:t>
      </w:r>
    </w:p>
    <w:p w14:paraId="51053387" w14:textId="77777777" w:rsidR="00D50FFD" w:rsidRDefault="00D50FFD" w:rsidP="00D50FFD">
      <w:pPr>
        <w:tabs>
          <w:tab w:val="center" w:pos="4513"/>
        </w:tabs>
      </w:pPr>
      <w:r>
        <w:t xml:space="preserve">            font-family: Arial, sans-serif;</w:t>
      </w:r>
    </w:p>
    <w:p w14:paraId="4F9696DC" w14:textId="77777777" w:rsidR="00D50FFD" w:rsidRDefault="00D50FFD" w:rsidP="00D50FFD">
      <w:pPr>
        <w:tabs>
          <w:tab w:val="center" w:pos="4513"/>
        </w:tabs>
      </w:pPr>
      <w:r>
        <w:t xml:space="preserve">            background-color: #f4f4f9;</w:t>
      </w:r>
    </w:p>
    <w:p w14:paraId="5F266770" w14:textId="77777777" w:rsidR="00D50FFD" w:rsidRDefault="00D50FFD" w:rsidP="00D50FFD">
      <w:pPr>
        <w:tabs>
          <w:tab w:val="center" w:pos="4513"/>
        </w:tabs>
      </w:pPr>
      <w:r>
        <w:t xml:space="preserve">            margin: 0;</w:t>
      </w:r>
    </w:p>
    <w:p w14:paraId="5F5B14A5" w14:textId="77777777" w:rsidR="00D50FFD" w:rsidRDefault="00D50FFD" w:rsidP="00D50FFD">
      <w:pPr>
        <w:tabs>
          <w:tab w:val="center" w:pos="4513"/>
        </w:tabs>
      </w:pPr>
      <w:r>
        <w:t xml:space="preserve">            padding: 20px;</w:t>
      </w:r>
    </w:p>
    <w:p w14:paraId="4433D96E" w14:textId="77777777" w:rsidR="00D50FFD" w:rsidRDefault="00D50FFD" w:rsidP="00D50FFD">
      <w:pPr>
        <w:tabs>
          <w:tab w:val="center" w:pos="4513"/>
        </w:tabs>
      </w:pPr>
      <w:r>
        <w:t xml:space="preserve">            text-align: center;</w:t>
      </w:r>
    </w:p>
    <w:p w14:paraId="1429227C" w14:textId="77777777" w:rsidR="00D50FFD" w:rsidRDefault="00D50FFD" w:rsidP="00D50FFD">
      <w:pPr>
        <w:tabs>
          <w:tab w:val="center" w:pos="4513"/>
        </w:tabs>
      </w:pPr>
      <w:r>
        <w:t xml:space="preserve">        }</w:t>
      </w:r>
    </w:p>
    <w:p w14:paraId="091CBA81" w14:textId="77777777" w:rsidR="00D50FFD" w:rsidRDefault="00D50FFD" w:rsidP="00D50FFD">
      <w:pPr>
        <w:tabs>
          <w:tab w:val="center" w:pos="4513"/>
        </w:tabs>
      </w:pPr>
      <w:r>
        <w:t xml:space="preserve">        h1 {</w:t>
      </w:r>
    </w:p>
    <w:p w14:paraId="2E2B96F8" w14:textId="77777777" w:rsidR="00D50FFD" w:rsidRDefault="00D50FFD" w:rsidP="00D50FFD">
      <w:pPr>
        <w:tabs>
          <w:tab w:val="center" w:pos="4513"/>
        </w:tabs>
      </w:pPr>
      <w:r>
        <w:t xml:space="preserve">            color: #333;</w:t>
      </w:r>
    </w:p>
    <w:p w14:paraId="594B7319" w14:textId="77777777" w:rsidR="00D50FFD" w:rsidRDefault="00D50FFD" w:rsidP="00D50FFD">
      <w:pPr>
        <w:tabs>
          <w:tab w:val="center" w:pos="4513"/>
        </w:tabs>
      </w:pPr>
      <w:r>
        <w:t xml:space="preserve">        }</w:t>
      </w:r>
    </w:p>
    <w:p w14:paraId="3E8B591A" w14:textId="77777777" w:rsidR="00D50FFD" w:rsidRDefault="00D50FFD" w:rsidP="00D50FFD">
      <w:pPr>
        <w:tabs>
          <w:tab w:val="center" w:pos="4513"/>
        </w:tabs>
      </w:pPr>
      <w:r>
        <w:t xml:space="preserve">        .image-gallery {</w:t>
      </w:r>
    </w:p>
    <w:p w14:paraId="02E61E2E" w14:textId="77777777" w:rsidR="00D50FFD" w:rsidRDefault="00D50FFD" w:rsidP="00D50FFD">
      <w:pPr>
        <w:tabs>
          <w:tab w:val="center" w:pos="4513"/>
        </w:tabs>
      </w:pPr>
      <w:r>
        <w:t xml:space="preserve">            display: flex;</w:t>
      </w:r>
    </w:p>
    <w:p w14:paraId="5120751F" w14:textId="77777777" w:rsidR="00D50FFD" w:rsidRDefault="00D50FFD" w:rsidP="00D50FFD">
      <w:pPr>
        <w:tabs>
          <w:tab w:val="center" w:pos="4513"/>
        </w:tabs>
      </w:pPr>
      <w:r>
        <w:t xml:space="preserve">            justify-content: center;</w:t>
      </w:r>
    </w:p>
    <w:p w14:paraId="6539F8C2" w14:textId="77777777" w:rsidR="00D50FFD" w:rsidRDefault="00D50FFD" w:rsidP="00D50FFD">
      <w:pPr>
        <w:tabs>
          <w:tab w:val="center" w:pos="4513"/>
        </w:tabs>
      </w:pPr>
      <w:r>
        <w:t xml:space="preserve">            gap: 20px;</w:t>
      </w:r>
    </w:p>
    <w:p w14:paraId="7C091ACA" w14:textId="77777777" w:rsidR="00D50FFD" w:rsidRDefault="00D50FFD" w:rsidP="00D50FFD">
      <w:pPr>
        <w:tabs>
          <w:tab w:val="center" w:pos="4513"/>
        </w:tabs>
      </w:pPr>
      <w:r>
        <w:t xml:space="preserve">            flex-wrap: wrap;</w:t>
      </w:r>
    </w:p>
    <w:p w14:paraId="0455C24E" w14:textId="77777777" w:rsidR="00D50FFD" w:rsidRDefault="00D50FFD" w:rsidP="00D50FFD">
      <w:pPr>
        <w:tabs>
          <w:tab w:val="center" w:pos="4513"/>
        </w:tabs>
      </w:pPr>
      <w:r>
        <w:t xml:space="preserve">        }</w:t>
      </w:r>
    </w:p>
    <w:p w14:paraId="690BD4D1" w14:textId="77777777" w:rsidR="00D50FFD" w:rsidRDefault="00D50FFD" w:rsidP="00D50FFD">
      <w:pPr>
        <w:tabs>
          <w:tab w:val="center" w:pos="4513"/>
        </w:tabs>
      </w:pPr>
      <w:r>
        <w:t xml:space="preserve">        .image-container {</w:t>
      </w:r>
    </w:p>
    <w:p w14:paraId="05F055C2" w14:textId="77777777" w:rsidR="00D50FFD" w:rsidRDefault="00D50FFD" w:rsidP="00D50FFD">
      <w:pPr>
        <w:tabs>
          <w:tab w:val="center" w:pos="4513"/>
        </w:tabs>
      </w:pPr>
      <w:r>
        <w:t xml:space="preserve">            width: 300px;</w:t>
      </w:r>
    </w:p>
    <w:p w14:paraId="7016A24E" w14:textId="77777777" w:rsidR="00D50FFD" w:rsidRDefault="00D50FFD" w:rsidP="00D50FFD">
      <w:pPr>
        <w:tabs>
          <w:tab w:val="center" w:pos="4513"/>
        </w:tabs>
      </w:pPr>
      <w:r>
        <w:t xml:space="preserve">            margin-bottom: 20px;</w:t>
      </w:r>
    </w:p>
    <w:p w14:paraId="2F5D7855" w14:textId="77777777" w:rsidR="00D50FFD" w:rsidRDefault="00D50FFD" w:rsidP="00D50FFD">
      <w:pPr>
        <w:tabs>
          <w:tab w:val="center" w:pos="4513"/>
        </w:tabs>
      </w:pPr>
      <w:r>
        <w:t xml:space="preserve">            border-radius: 8px;</w:t>
      </w:r>
    </w:p>
    <w:p w14:paraId="2FDE213B" w14:textId="77777777" w:rsidR="00D50FFD" w:rsidRDefault="00D50FFD" w:rsidP="00D50FFD">
      <w:pPr>
        <w:tabs>
          <w:tab w:val="center" w:pos="4513"/>
        </w:tabs>
      </w:pPr>
      <w:r>
        <w:t xml:space="preserve">            overflow: hidden;</w:t>
      </w:r>
    </w:p>
    <w:p w14:paraId="77ADB1CB" w14:textId="77777777" w:rsidR="00D50FFD" w:rsidRDefault="00D50FFD" w:rsidP="00D50FFD">
      <w:pPr>
        <w:tabs>
          <w:tab w:val="center" w:pos="4513"/>
        </w:tabs>
      </w:pPr>
      <w:r>
        <w:t xml:space="preserve">            box-shadow: 0 4px 10px rgba(0, 0, 0, 0.1);</w:t>
      </w:r>
    </w:p>
    <w:p w14:paraId="5D8A9F06" w14:textId="77777777" w:rsidR="00D50FFD" w:rsidRDefault="00D50FFD" w:rsidP="00D50FFD">
      <w:pPr>
        <w:tabs>
          <w:tab w:val="center" w:pos="4513"/>
        </w:tabs>
      </w:pPr>
      <w:r>
        <w:t xml:space="preserve">        }</w:t>
      </w:r>
    </w:p>
    <w:p w14:paraId="2A0380C6" w14:textId="77777777" w:rsidR="00D50FFD" w:rsidRDefault="00D50FFD" w:rsidP="00D50FFD">
      <w:pPr>
        <w:tabs>
          <w:tab w:val="center" w:pos="4513"/>
        </w:tabs>
      </w:pPr>
      <w:r>
        <w:t xml:space="preserve">        .image-container img {</w:t>
      </w:r>
    </w:p>
    <w:p w14:paraId="636FEC5E" w14:textId="77777777" w:rsidR="00D50FFD" w:rsidRDefault="00D50FFD" w:rsidP="00D50FFD">
      <w:pPr>
        <w:tabs>
          <w:tab w:val="center" w:pos="4513"/>
        </w:tabs>
      </w:pPr>
      <w:r>
        <w:t xml:space="preserve">            width: 100%;</w:t>
      </w:r>
    </w:p>
    <w:p w14:paraId="57CBB414" w14:textId="77777777" w:rsidR="00D50FFD" w:rsidRDefault="00D50FFD" w:rsidP="00D50FFD">
      <w:pPr>
        <w:tabs>
          <w:tab w:val="center" w:pos="4513"/>
        </w:tabs>
      </w:pPr>
      <w:r>
        <w:t xml:space="preserve">            height: auto;</w:t>
      </w:r>
    </w:p>
    <w:p w14:paraId="3CC84C9E" w14:textId="77777777" w:rsidR="00D50FFD" w:rsidRDefault="00D50FFD" w:rsidP="00D50FFD">
      <w:pPr>
        <w:tabs>
          <w:tab w:val="center" w:pos="4513"/>
        </w:tabs>
      </w:pPr>
      <w:r>
        <w:t xml:space="preserve">            transition: transform 0.3s ease-in-out;</w:t>
      </w:r>
    </w:p>
    <w:p w14:paraId="6B300BB5" w14:textId="77777777" w:rsidR="00D50FFD" w:rsidRDefault="00D50FFD" w:rsidP="00D50FFD">
      <w:pPr>
        <w:tabs>
          <w:tab w:val="center" w:pos="4513"/>
        </w:tabs>
      </w:pPr>
      <w:r>
        <w:t xml:space="preserve">        }</w:t>
      </w:r>
    </w:p>
    <w:p w14:paraId="2D3E1571" w14:textId="77777777" w:rsidR="00D50FFD" w:rsidRDefault="00D50FFD" w:rsidP="00D50FFD">
      <w:pPr>
        <w:tabs>
          <w:tab w:val="center" w:pos="4513"/>
        </w:tabs>
      </w:pPr>
      <w:r>
        <w:t xml:space="preserve">        .image-container img:hover {</w:t>
      </w:r>
    </w:p>
    <w:p w14:paraId="41C95F1A" w14:textId="77777777" w:rsidR="00D50FFD" w:rsidRDefault="00D50FFD" w:rsidP="00D50FFD">
      <w:pPr>
        <w:tabs>
          <w:tab w:val="center" w:pos="4513"/>
        </w:tabs>
      </w:pPr>
      <w:r>
        <w:t xml:space="preserve">            transform: scale(1.05);</w:t>
      </w:r>
    </w:p>
    <w:p w14:paraId="6552341F" w14:textId="77777777" w:rsidR="00D50FFD" w:rsidRDefault="00D50FFD" w:rsidP="00D50FFD">
      <w:pPr>
        <w:tabs>
          <w:tab w:val="center" w:pos="4513"/>
        </w:tabs>
      </w:pPr>
      <w:r>
        <w:t xml:space="preserve">        }</w:t>
      </w:r>
    </w:p>
    <w:p w14:paraId="1DA674A3" w14:textId="77777777" w:rsidR="00D50FFD" w:rsidRDefault="00D50FFD" w:rsidP="00D50FFD">
      <w:pPr>
        <w:tabs>
          <w:tab w:val="center" w:pos="4513"/>
        </w:tabs>
      </w:pPr>
      <w:r>
        <w:t xml:space="preserve">        .caption {</w:t>
      </w:r>
    </w:p>
    <w:p w14:paraId="15D54FDC" w14:textId="77777777" w:rsidR="00D50FFD" w:rsidRDefault="00D50FFD" w:rsidP="00D50FFD">
      <w:pPr>
        <w:tabs>
          <w:tab w:val="center" w:pos="4513"/>
        </w:tabs>
      </w:pPr>
      <w:r>
        <w:t xml:space="preserve">            padding: 10px;</w:t>
      </w:r>
    </w:p>
    <w:p w14:paraId="336558B4" w14:textId="77777777" w:rsidR="00D50FFD" w:rsidRDefault="00D50FFD" w:rsidP="00D50FFD">
      <w:pPr>
        <w:tabs>
          <w:tab w:val="center" w:pos="4513"/>
        </w:tabs>
      </w:pPr>
      <w:r>
        <w:t xml:space="preserve">            background-color: #fff;</w:t>
      </w:r>
    </w:p>
    <w:p w14:paraId="5208CA8E" w14:textId="77777777" w:rsidR="00D50FFD" w:rsidRDefault="00D50FFD" w:rsidP="00D50FFD">
      <w:pPr>
        <w:tabs>
          <w:tab w:val="center" w:pos="4513"/>
        </w:tabs>
      </w:pPr>
      <w:r>
        <w:t xml:space="preserve">            color: #555;</w:t>
      </w:r>
    </w:p>
    <w:p w14:paraId="364F8945" w14:textId="77777777" w:rsidR="00D50FFD" w:rsidRDefault="00D50FFD" w:rsidP="00D50FFD">
      <w:pPr>
        <w:tabs>
          <w:tab w:val="center" w:pos="4513"/>
        </w:tabs>
      </w:pPr>
      <w:r>
        <w:t xml:space="preserve">            font-size: 16px;</w:t>
      </w:r>
    </w:p>
    <w:p w14:paraId="2451F42F" w14:textId="77777777" w:rsidR="00D50FFD" w:rsidRDefault="00D50FFD" w:rsidP="00D50FFD">
      <w:pPr>
        <w:tabs>
          <w:tab w:val="center" w:pos="4513"/>
        </w:tabs>
      </w:pPr>
      <w:r>
        <w:t xml:space="preserve">            text-align: center;</w:t>
      </w:r>
    </w:p>
    <w:p w14:paraId="771179ED" w14:textId="77777777" w:rsidR="00D50FFD" w:rsidRDefault="00D50FFD" w:rsidP="00D50FFD">
      <w:pPr>
        <w:tabs>
          <w:tab w:val="center" w:pos="4513"/>
        </w:tabs>
      </w:pPr>
      <w:r>
        <w:t xml:space="preserve">        }</w:t>
      </w:r>
    </w:p>
    <w:p w14:paraId="747F648B" w14:textId="77777777" w:rsidR="00D50FFD" w:rsidRDefault="00D50FFD" w:rsidP="00D50FFD">
      <w:pPr>
        <w:tabs>
          <w:tab w:val="center" w:pos="4513"/>
        </w:tabs>
      </w:pPr>
      <w:r>
        <w:t xml:space="preserve">    &lt;/style&gt;</w:t>
      </w:r>
    </w:p>
    <w:p w14:paraId="5641149E" w14:textId="77777777" w:rsidR="00D50FFD" w:rsidRDefault="00D50FFD" w:rsidP="00D50FFD">
      <w:pPr>
        <w:tabs>
          <w:tab w:val="center" w:pos="4513"/>
        </w:tabs>
      </w:pPr>
      <w:r>
        <w:t>&lt;/head&gt;</w:t>
      </w:r>
    </w:p>
    <w:p w14:paraId="19C0CF70" w14:textId="77777777" w:rsidR="00D50FFD" w:rsidRDefault="00D50FFD" w:rsidP="00D50FFD">
      <w:pPr>
        <w:tabs>
          <w:tab w:val="center" w:pos="4513"/>
        </w:tabs>
      </w:pPr>
      <w:r>
        <w:t>&lt;body&gt;</w:t>
      </w:r>
    </w:p>
    <w:p w14:paraId="572A52A5" w14:textId="04542780" w:rsidR="00D50FFD" w:rsidRDefault="00D50FFD" w:rsidP="00D50FFD">
      <w:pPr>
        <w:tabs>
          <w:tab w:val="center" w:pos="4513"/>
        </w:tabs>
      </w:pPr>
      <w:r>
        <w:t>&lt;h1&gt;Image Gallery Example&lt;/h1&gt;</w:t>
      </w:r>
    </w:p>
    <w:p w14:paraId="0DB16726" w14:textId="77777777" w:rsidR="00D50FFD" w:rsidRDefault="00D50FFD" w:rsidP="00D50FFD">
      <w:pPr>
        <w:tabs>
          <w:tab w:val="center" w:pos="4513"/>
        </w:tabs>
      </w:pPr>
      <w:r>
        <w:t xml:space="preserve">    &lt;div class="image-gallery"&gt;</w:t>
      </w:r>
    </w:p>
    <w:p w14:paraId="69CEE329" w14:textId="77777777" w:rsidR="00D50FFD" w:rsidRDefault="00D50FFD" w:rsidP="00D50FFD">
      <w:pPr>
        <w:tabs>
          <w:tab w:val="center" w:pos="4513"/>
        </w:tabs>
      </w:pPr>
      <w:r>
        <w:t xml:space="preserve">        &lt;!-- Image 1 --&gt;</w:t>
      </w:r>
    </w:p>
    <w:p w14:paraId="40ED8B3D" w14:textId="77777777" w:rsidR="00D50FFD" w:rsidRDefault="00D50FFD" w:rsidP="00D50FFD">
      <w:pPr>
        <w:tabs>
          <w:tab w:val="center" w:pos="4513"/>
        </w:tabs>
      </w:pPr>
      <w:r>
        <w:t xml:space="preserve">        &lt;div class="image-container"&gt;</w:t>
      </w:r>
    </w:p>
    <w:p w14:paraId="740379D9" w14:textId="77777777" w:rsidR="00D50FFD" w:rsidRDefault="00D50FFD" w:rsidP="00D50FFD">
      <w:pPr>
        <w:tabs>
          <w:tab w:val="center" w:pos="4513"/>
        </w:tabs>
      </w:pPr>
      <w:r>
        <w:t xml:space="preserve">            &lt;img src="https://via.placeholder.com/300" alt="Placeholder Image 1"&gt;</w:t>
      </w:r>
    </w:p>
    <w:p w14:paraId="4466801B" w14:textId="77777777" w:rsidR="00D50FFD" w:rsidRDefault="00D50FFD" w:rsidP="00D50FFD">
      <w:pPr>
        <w:tabs>
          <w:tab w:val="center" w:pos="4513"/>
        </w:tabs>
      </w:pPr>
      <w:r>
        <w:t xml:space="preserve">            &lt;div class="caption"&gt;Beautiful Landscape 1&lt;/div&gt;</w:t>
      </w:r>
    </w:p>
    <w:p w14:paraId="2B4D5278" w14:textId="77777777" w:rsidR="00D50FFD" w:rsidRDefault="00D50FFD" w:rsidP="00D50FFD">
      <w:pPr>
        <w:tabs>
          <w:tab w:val="center" w:pos="4513"/>
        </w:tabs>
      </w:pPr>
      <w:r>
        <w:t xml:space="preserve">        &lt;/div&gt;</w:t>
      </w:r>
    </w:p>
    <w:p w14:paraId="48150633" w14:textId="458E90BA" w:rsidR="00D50FFD" w:rsidRDefault="00D50FFD" w:rsidP="00D50FFD">
      <w:pPr>
        <w:tabs>
          <w:tab w:val="center" w:pos="4513"/>
        </w:tabs>
      </w:pPr>
      <w:r>
        <w:t>&lt;!-- Image 2 --&gt;</w:t>
      </w:r>
    </w:p>
    <w:p w14:paraId="699BB3EF" w14:textId="77777777" w:rsidR="00D50FFD" w:rsidRDefault="00D50FFD" w:rsidP="00D50FFD">
      <w:pPr>
        <w:tabs>
          <w:tab w:val="center" w:pos="4513"/>
        </w:tabs>
      </w:pPr>
      <w:r>
        <w:t xml:space="preserve">        &lt;div class="image-container"&gt;</w:t>
      </w:r>
    </w:p>
    <w:p w14:paraId="1552B6C3" w14:textId="77777777" w:rsidR="00D50FFD" w:rsidRDefault="00D50FFD" w:rsidP="00D50FFD">
      <w:pPr>
        <w:tabs>
          <w:tab w:val="center" w:pos="4513"/>
        </w:tabs>
      </w:pPr>
      <w:r>
        <w:t xml:space="preserve">            &lt;img src="https://via.placeholder.com/300" alt="Placeholder Image 2"&gt;</w:t>
      </w:r>
    </w:p>
    <w:p w14:paraId="213A0FA3" w14:textId="77777777" w:rsidR="00D50FFD" w:rsidRDefault="00D50FFD" w:rsidP="00D50FFD">
      <w:pPr>
        <w:tabs>
          <w:tab w:val="center" w:pos="4513"/>
        </w:tabs>
      </w:pPr>
      <w:r>
        <w:t xml:space="preserve">            &lt;div class="caption"&gt;Beautiful Landscape 2&lt;/div&gt;</w:t>
      </w:r>
    </w:p>
    <w:p w14:paraId="4B76ADEA" w14:textId="77777777" w:rsidR="00D50FFD" w:rsidRDefault="00D50FFD" w:rsidP="00D50FFD">
      <w:pPr>
        <w:tabs>
          <w:tab w:val="center" w:pos="4513"/>
        </w:tabs>
      </w:pPr>
      <w:r>
        <w:t xml:space="preserve">        &lt;/div&gt;</w:t>
      </w:r>
    </w:p>
    <w:p w14:paraId="0B4BF595" w14:textId="42890A11" w:rsidR="00D50FFD" w:rsidRDefault="00D50FFD" w:rsidP="00D50FFD">
      <w:pPr>
        <w:tabs>
          <w:tab w:val="center" w:pos="4513"/>
        </w:tabs>
      </w:pPr>
      <w:r>
        <w:t xml:space="preserve"> &lt;!-- Image 3 --&gt;</w:t>
      </w:r>
    </w:p>
    <w:p w14:paraId="7C190D06" w14:textId="77777777" w:rsidR="00D50FFD" w:rsidRDefault="00D50FFD" w:rsidP="00D50FFD">
      <w:pPr>
        <w:tabs>
          <w:tab w:val="center" w:pos="4513"/>
        </w:tabs>
      </w:pPr>
      <w:r>
        <w:t xml:space="preserve">        &lt;div class="image-container"&gt;</w:t>
      </w:r>
    </w:p>
    <w:p w14:paraId="68158C59" w14:textId="77777777" w:rsidR="00D50FFD" w:rsidRDefault="00D50FFD" w:rsidP="00D50FFD">
      <w:pPr>
        <w:tabs>
          <w:tab w:val="center" w:pos="4513"/>
        </w:tabs>
      </w:pPr>
      <w:r>
        <w:t xml:space="preserve">            &lt;img src="https://via.placeholder.com/300" alt="Placeholder Image 3"&gt;</w:t>
      </w:r>
    </w:p>
    <w:p w14:paraId="1DB62533" w14:textId="77777777" w:rsidR="00D50FFD" w:rsidRDefault="00D50FFD" w:rsidP="00D50FFD">
      <w:pPr>
        <w:tabs>
          <w:tab w:val="center" w:pos="4513"/>
        </w:tabs>
      </w:pPr>
      <w:r>
        <w:t xml:space="preserve">            &lt;div class="caption"&gt;Beautiful Landscape 3&lt;/div&gt;</w:t>
      </w:r>
    </w:p>
    <w:p w14:paraId="6FBDDA75" w14:textId="77777777" w:rsidR="00D50FFD" w:rsidRDefault="00D50FFD" w:rsidP="00D50FFD">
      <w:pPr>
        <w:tabs>
          <w:tab w:val="center" w:pos="4513"/>
        </w:tabs>
      </w:pPr>
      <w:r>
        <w:t xml:space="preserve">        &lt;/div&gt;</w:t>
      </w:r>
    </w:p>
    <w:p w14:paraId="0A127C43" w14:textId="2F0813A2" w:rsidR="00D50FFD" w:rsidRDefault="00D50FFD" w:rsidP="00D50FFD">
      <w:pPr>
        <w:tabs>
          <w:tab w:val="center" w:pos="4513"/>
        </w:tabs>
      </w:pPr>
      <w:r>
        <w:t xml:space="preserve"> &lt;!-- Image 4 --&gt;</w:t>
      </w:r>
    </w:p>
    <w:p w14:paraId="0235CFBD" w14:textId="77777777" w:rsidR="00D50FFD" w:rsidRDefault="00D50FFD" w:rsidP="00D50FFD">
      <w:pPr>
        <w:tabs>
          <w:tab w:val="center" w:pos="4513"/>
        </w:tabs>
      </w:pPr>
      <w:r>
        <w:t xml:space="preserve">        &lt;div class="image-container"&gt;</w:t>
      </w:r>
    </w:p>
    <w:p w14:paraId="656F3E61" w14:textId="77777777" w:rsidR="00D50FFD" w:rsidRDefault="00D50FFD" w:rsidP="00D50FFD">
      <w:pPr>
        <w:tabs>
          <w:tab w:val="center" w:pos="4513"/>
        </w:tabs>
      </w:pPr>
      <w:r>
        <w:t xml:space="preserve">            &lt;img src="https://via.placeholder.com/300" alt="Placeholder Image 4"&gt;</w:t>
      </w:r>
    </w:p>
    <w:p w14:paraId="77B8FC55" w14:textId="77777777" w:rsidR="00D50FFD" w:rsidRDefault="00D50FFD" w:rsidP="00D50FFD">
      <w:pPr>
        <w:tabs>
          <w:tab w:val="center" w:pos="4513"/>
        </w:tabs>
      </w:pPr>
      <w:r>
        <w:t xml:space="preserve">            &lt;div class="caption"&gt;Beautiful Landscape 4&lt;/div&gt;</w:t>
      </w:r>
    </w:p>
    <w:p w14:paraId="0EB54BB5" w14:textId="77777777" w:rsidR="00D50FFD" w:rsidRDefault="00D50FFD" w:rsidP="00D50FFD">
      <w:pPr>
        <w:tabs>
          <w:tab w:val="center" w:pos="4513"/>
        </w:tabs>
      </w:pPr>
      <w:r>
        <w:t xml:space="preserve">        &lt;/div&gt;</w:t>
      </w:r>
    </w:p>
    <w:p w14:paraId="2E3CDCF9" w14:textId="77777777" w:rsidR="001265AF" w:rsidRDefault="001265AF" w:rsidP="00D50FFD">
      <w:pPr>
        <w:tabs>
          <w:tab w:val="center" w:pos="4513"/>
        </w:tabs>
      </w:pPr>
      <w:r>
        <w:t xml:space="preserve">    &lt;/div&gt;</w:t>
      </w:r>
    </w:p>
    <w:p w14:paraId="491ADBE3" w14:textId="3179F1C5" w:rsidR="00D50FFD" w:rsidRDefault="00D50FFD" w:rsidP="00D50FFD">
      <w:pPr>
        <w:tabs>
          <w:tab w:val="center" w:pos="4513"/>
        </w:tabs>
      </w:pPr>
      <w:r>
        <w:t>&lt;/body&gt;</w:t>
      </w:r>
    </w:p>
    <w:p w14:paraId="254CDFFE" w14:textId="72D86181" w:rsidR="00D50FFD" w:rsidRDefault="00D50FFD" w:rsidP="00D50FFD">
      <w:pPr>
        <w:tabs>
          <w:tab w:val="center" w:pos="4513"/>
        </w:tabs>
      </w:pPr>
      <w:r>
        <w:t>&lt;/html&gt;</w:t>
      </w:r>
    </w:p>
    <w:p w14:paraId="722199B5" w14:textId="5DE04EDF" w:rsidR="00D50FFD" w:rsidRDefault="00D50FFD" w:rsidP="00D50FFD">
      <w:pPr>
        <w:tabs>
          <w:tab w:val="center" w:pos="4513"/>
        </w:tabs>
      </w:pPr>
      <w:r>
        <w:t>Output:</w:t>
      </w:r>
    </w:p>
    <w:p w14:paraId="013EB71A" w14:textId="04429CF4" w:rsidR="00D50FFD" w:rsidRDefault="00D50FFD" w:rsidP="00D50FFD">
      <w:pPr>
        <w:tabs>
          <w:tab w:val="center" w:pos="4513"/>
        </w:tabs>
      </w:pPr>
      <w:r w:rsidRPr="00D50FFD">
        <w:rPr>
          <w:noProof/>
          <w:lang w:eastAsia="en-IN"/>
        </w:rPr>
        <w:drawing>
          <wp:inline distT="0" distB="0" distL="0" distR="0" wp14:anchorId="3FFDDBC6" wp14:editId="419F320D">
            <wp:extent cx="4838700" cy="180964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9215" cy="1824801"/>
                    </a:xfrm>
                    <a:prstGeom prst="rect">
                      <a:avLst/>
                    </a:prstGeom>
                  </pic:spPr>
                </pic:pic>
              </a:graphicData>
            </a:graphic>
          </wp:inline>
        </w:drawing>
      </w:r>
    </w:p>
    <w:p w14:paraId="0A8BEA6D" w14:textId="600CB270" w:rsidR="00D50FFD" w:rsidRDefault="00D50FFD" w:rsidP="00D50FFD"/>
    <w:p w14:paraId="62264FAC" w14:textId="673B490D" w:rsidR="00D50FFD" w:rsidRDefault="00D50FFD" w:rsidP="00D50FFD">
      <w:pPr>
        <w:tabs>
          <w:tab w:val="left" w:pos="6032"/>
        </w:tabs>
        <w:jc w:val="center"/>
      </w:pPr>
      <w:r>
        <w:t>Project-17</w:t>
      </w:r>
    </w:p>
    <w:p w14:paraId="686E6D5C" w14:textId="10E73613" w:rsidR="00D50FFD" w:rsidRDefault="00D50FFD" w:rsidP="00D50FFD">
      <w:pPr>
        <w:tabs>
          <w:tab w:val="left" w:pos="6032"/>
        </w:tabs>
      </w:pPr>
      <w:r>
        <w:t>Design a web page by demonstrating the usage of HTML Video Tag</w:t>
      </w:r>
    </w:p>
    <w:p w14:paraId="18ACABA3" w14:textId="77777777" w:rsidR="00D50FFD" w:rsidRDefault="00D50FFD" w:rsidP="00D50FFD">
      <w:pPr>
        <w:tabs>
          <w:tab w:val="left" w:pos="6032"/>
        </w:tabs>
      </w:pPr>
      <w:r>
        <w:t>&lt;!DOCTYPE html&gt;</w:t>
      </w:r>
    </w:p>
    <w:p w14:paraId="33413F8B" w14:textId="77777777" w:rsidR="00D50FFD" w:rsidRDefault="00D50FFD" w:rsidP="00D50FFD">
      <w:pPr>
        <w:tabs>
          <w:tab w:val="left" w:pos="6032"/>
        </w:tabs>
      </w:pPr>
      <w:r>
        <w:t>&lt;html lang="en"&gt;</w:t>
      </w:r>
    </w:p>
    <w:p w14:paraId="692F7B3B" w14:textId="77777777" w:rsidR="00D50FFD" w:rsidRDefault="00D50FFD" w:rsidP="00D50FFD">
      <w:pPr>
        <w:tabs>
          <w:tab w:val="left" w:pos="6032"/>
        </w:tabs>
      </w:pPr>
      <w:r>
        <w:t>&lt;head&gt;</w:t>
      </w:r>
    </w:p>
    <w:p w14:paraId="5D976810" w14:textId="77777777" w:rsidR="00D50FFD" w:rsidRDefault="00D50FFD" w:rsidP="00D50FFD">
      <w:pPr>
        <w:tabs>
          <w:tab w:val="left" w:pos="6032"/>
        </w:tabs>
      </w:pPr>
      <w:r>
        <w:t xml:space="preserve">    &lt;meta charset="UTF-8"&gt;</w:t>
      </w:r>
    </w:p>
    <w:p w14:paraId="148021A8" w14:textId="77777777" w:rsidR="00D50FFD" w:rsidRDefault="00D50FFD" w:rsidP="00D50FFD">
      <w:pPr>
        <w:tabs>
          <w:tab w:val="left" w:pos="6032"/>
        </w:tabs>
      </w:pPr>
      <w:r>
        <w:t xml:space="preserve">    &lt;meta name="viewport" content="width=device-width, initial-scale=1.0"&gt;</w:t>
      </w:r>
    </w:p>
    <w:p w14:paraId="1297D678" w14:textId="77777777" w:rsidR="00D50FFD" w:rsidRDefault="00D50FFD" w:rsidP="00D50FFD">
      <w:pPr>
        <w:tabs>
          <w:tab w:val="left" w:pos="6032"/>
        </w:tabs>
      </w:pPr>
      <w:r>
        <w:t xml:space="preserve">    &lt;title&gt;HTML Video Tag Example&lt;/title&gt;</w:t>
      </w:r>
    </w:p>
    <w:p w14:paraId="660B620E" w14:textId="77777777" w:rsidR="00D50FFD" w:rsidRDefault="00D50FFD" w:rsidP="00D50FFD">
      <w:pPr>
        <w:tabs>
          <w:tab w:val="left" w:pos="6032"/>
        </w:tabs>
      </w:pPr>
      <w:r>
        <w:t xml:space="preserve">    &lt;style&gt;</w:t>
      </w:r>
    </w:p>
    <w:p w14:paraId="5DBD9038" w14:textId="77777777" w:rsidR="00D50FFD" w:rsidRDefault="00D50FFD" w:rsidP="00D50FFD">
      <w:pPr>
        <w:tabs>
          <w:tab w:val="left" w:pos="6032"/>
        </w:tabs>
      </w:pPr>
      <w:r>
        <w:t xml:space="preserve">        body {</w:t>
      </w:r>
    </w:p>
    <w:p w14:paraId="4C52AC14" w14:textId="77777777" w:rsidR="00D50FFD" w:rsidRDefault="00D50FFD" w:rsidP="00D50FFD">
      <w:pPr>
        <w:tabs>
          <w:tab w:val="left" w:pos="6032"/>
        </w:tabs>
      </w:pPr>
      <w:r>
        <w:t xml:space="preserve">            font-family: Arial, sans-serif;</w:t>
      </w:r>
    </w:p>
    <w:p w14:paraId="1AA05F26" w14:textId="77777777" w:rsidR="00D50FFD" w:rsidRDefault="00D50FFD" w:rsidP="00D50FFD">
      <w:pPr>
        <w:tabs>
          <w:tab w:val="left" w:pos="6032"/>
        </w:tabs>
      </w:pPr>
      <w:r>
        <w:t xml:space="preserve">            background-color: #f4f4f9;</w:t>
      </w:r>
    </w:p>
    <w:p w14:paraId="156EED27" w14:textId="77777777" w:rsidR="00D50FFD" w:rsidRDefault="00D50FFD" w:rsidP="00D50FFD">
      <w:pPr>
        <w:tabs>
          <w:tab w:val="left" w:pos="6032"/>
        </w:tabs>
      </w:pPr>
      <w:r>
        <w:t xml:space="preserve">            margin: 0;</w:t>
      </w:r>
    </w:p>
    <w:p w14:paraId="5B8CBB6C" w14:textId="77777777" w:rsidR="00D50FFD" w:rsidRDefault="00D50FFD" w:rsidP="00D50FFD">
      <w:pPr>
        <w:tabs>
          <w:tab w:val="left" w:pos="6032"/>
        </w:tabs>
      </w:pPr>
      <w:r>
        <w:t xml:space="preserve">            padding: 20px;</w:t>
      </w:r>
    </w:p>
    <w:p w14:paraId="40FEF84C" w14:textId="77777777" w:rsidR="00D50FFD" w:rsidRDefault="00D50FFD" w:rsidP="00D50FFD">
      <w:pPr>
        <w:tabs>
          <w:tab w:val="left" w:pos="6032"/>
        </w:tabs>
      </w:pPr>
      <w:r>
        <w:t xml:space="preserve">            text-align: center;</w:t>
      </w:r>
    </w:p>
    <w:p w14:paraId="10886230" w14:textId="77777777" w:rsidR="00D50FFD" w:rsidRDefault="00D50FFD" w:rsidP="00D50FFD">
      <w:pPr>
        <w:tabs>
          <w:tab w:val="left" w:pos="6032"/>
        </w:tabs>
      </w:pPr>
      <w:r>
        <w:t xml:space="preserve">        }</w:t>
      </w:r>
    </w:p>
    <w:p w14:paraId="5B2B9876" w14:textId="77777777" w:rsidR="00D50FFD" w:rsidRDefault="00D50FFD" w:rsidP="00D50FFD">
      <w:pPr>
        <w:tabs>
          <w:tab w:val="left" w:pos="6032"/>
        </w:tabs>
      </w:pPr>
      <w:r>
        <w:t xml:space="preserve">        h1 {</w:t>
      </w:r>
    </w:p>
    <w:p w14:paraId="3284DC95" w14:textId="77777777" w:rsidR="00D50FFD" w:rsidRDefault="00D50FFD" w:rsidP="00D50FFD">
      <w:pPr>
        <w:tabs>
          <w:tab w:val="left" w:pos="6032"/>
        </w:tabs>
      </w:pPr>
      <w:r>
        <w:t xml:space="preserve">            color: #333;</w:t>
      </w:r>
    </w:p>
    <w:p w14:paraId="2E0F0151" w14:textId="77777777" w:rsidR="00D50FFD" w:rsidRDefault="00D50FFD" w:rsidP="00D50FFD">
      <w:pPr>
        <w:tabs>
          <w:tab w:val="left" w:pos="6032"/>
        </w:tabs>
      </w:pPr>
      <w:r>
        <w:t xml:space="preserve">        }</w:t>
      </w:r>
    </w:p>
    <w:p w14:paraId="10B25B51" w14:textId="77777777" w:rsidR="00D50FFD" w:rsidRDefault="00D50FFD" w:rsidP="00D50FFD">
      <w:pPr>
        <w:tabs>
          <w:tab w:val="left" w:pos="6032"/>
        </w:tabs>
      </w:pPr>
      <w:r>
        <w:t xml:space="preserve">        .video-container {</w:t>
      </w:r>
    </w:p>
    <w:p w14:paraId="2565F291" w14:textId="77777777" w:rsidR="00D50FFD" w:rsidRDefault="00D50FFD" w:rsidP="00D50FFD">
      <w:pPr>
        <w:tabs>
          <w:tab w:val="left" w:pos="6032"/>
        </w:tabs>
      </w:pPr>
      <w:r>
        <w:t xml:space="preserve">            margin-top: 20px;</w:t>
      </w:r>
    </w:p>
    <w:p w14:paraId="53176ABC" w14:textId="77777777" w:rsidR="00D50FFD" w:rsidRDefault="00D50FFD" w:rsidP="00D50FFD">
      <w:pPr>
        <w:tabs>
          <w:tab w:val="left" w:pos="6032"/>
        </w:tabs>
      </w:pPr>
      <w:r>
        <w:t xml:space="preserve">            max-width: 800px;</w:t>
      </w:r>
    </w:p>
    <w:p w14:paraId="446681C4" w14:textId="77777777" w:rsidR="00D50FFD" w:rsidRDefault="00D50FFD" w:rsidP="00D50FFD">
      <w:pPr>
        <w:tabs>
          <w:tab w:val="left" w:pos="6032"/>
        </w:tabs>
      </w:pPr>
      <w:r>
        <w:t xml:space="preserve">            margin-left: auto;</w:t>
      </w:r>
    </w:p>
    <w:p w14:paraId="2B8D2362" w14:textId="77777777" w:rsidR="00D50FFD" w:rsidRDefault="00D50FFD" w:rsidP="00D50FFD">
      <w:pPr>
        <w:tabs>
          <w:tab w:val="left" w:pos="6032"/>
        </w:tabs>
      </w:pPr>
      <w:r>
        <w:t xml:space="preserve">            margin-right: auto;</w:t>
      </w:r>
    </w:p>
    <w:p w14:paraId="60931EA5" w14:textId="77777777" w:rsidR="00D50FFD" w:rsidRDefault="00D50FFD" w:rsidP="00D50FFD">
      <w:pPr>
        <w:tabs>
          <w:tab w:val="left" w:pos="6032"/>
        </w:tabs>
      </w:pPr>
      <w:r>
        <w:t xml:space="preserve">            background-color: #fff;</w:t>
      </w:r>
    </w:p>
    <w:p w14:paraId="070B9B0D" w14:textId="77777777" w:rsidR="00D50FFD" w:rsidRDefault="00D50FFD" w:rsidP="00D50FFD">
      <w:pPr>
        <w:tabs>
          <w:tab w:val="left" w:pos="6032"/>
        </w:tabs>
      </w:pPr>
      <w:r>
        <w:t xml:space="preserve">            padding: 20px;</w:t>
      </w:r>
    </w:p>
    <w:p w14:paraId="634805E8" w14:textId="77777777" w:rsidR="00D50FFD" w:rsidRDefault="00D50FFD" w:rsidP="00D50FFD">
      <w:pPr>
        <w:tabs>
          <w:tab w:val="left" w:pos="6032"/>
        </w:tabs>
      </w:pPr>
      <w:r>
        <w:t xml:space="preserve">            border-radius: 8px;</w:t>
      </w:r>
    </w:p>
    <w:p w14:paraId="5D177A5C" w14:textId="77777777" w:rsidR="00D50FFD" w:rsidRDefault="00D50FFD" w:rsidP="00D50FFD">
      <w:pPr>
        <w:tabs>
          <w:tab w:val="left" w:pos="6032"/>
        </w:tabs>
      </w:pPr>
      <w:r>
        <w:t xml:space="preserve">            box-shadow: 0 4px 15px rgba(0, 0, 0, 0.1);</w:t>
      </w:r>
    </w:p>
    <w:p w14:paraId="68BDF688" w14:textId="77777777" w:rsidR="00D50FFD" w:rsidRDefault="00D50FFD" w:rsidP="00D50FFD">
      <w:pPr>
        <w:tabs>
          <w:tab w:val="left" w:pos="6032"/>
        </w:tabs>
      </w:pPr>
      <w:r>
        <w:t xml:space="preserve">        }</w:t>
      </w:r>
    </w:p>
    <w:p w14:paraId="5AA7BAD0" w14:textId="77777777" w:rsidR="00D50FFD" w:rsidRDefault="00D50FFD" w:rsidP="00D50FFD">
      <w:pPr>
        <w:tabs>
          <w:tab w:val="left" w:pos="6032"/>
        </w:tabs>
      </w:pPr>
      <w:r>
        <w:t xml:space="preserve">        video {</w:t>
      </w:r>
    </w:p>
    <w:p w14:paraId="6FB69D9E" w14:textId="77777777" w:rsidR="00D50FFD" w:rsidRDefault="00D50FFD" w:rsidP="00D50FFD">
      <w:pPr>
        <w:tabs>
          <w:tab w:val="left" w:pos="6032"/>
        </w:tabs>
      </w:pPr>
      <w:r>
        <w:t xml:space="preserve">            width: 100%;</w:t>
      </w:r>
    </w:p>
    <w:p w14:paraId="4BC9B15B" w14:textId="77777777" w:rsidR="00D50FFD" w:rsidRDefault="00D50FFD" w:rsidP="00D50FFD">
      <w:pPr>
        <w:tabs>
          <w:tab w:val="left" w:pos="6032"/>
        </w:tabs>
      </w:pPr>
      <w:r>
        <w:t xml:space="preserve">            height: auto;</w:t>
      </w:r>
    </w:p>
    <w:p w14:paraId="13A5CCBF" w14:textId="77777777" w:rsidR="00D50FFD" w:rsidRDefault="00D50FFD" w:rsidP="00D50FFD">
      <w:pPr>
        <w:tabs>
          <w:tab w:val="left" w:pos="6032"/>
        </w:tabs>
      </w:pPr>
      <w:r>
        <w:t xml:space="preserve">            border-radius: 8px;</w:t>
      </w:r>
    </w:p>
    <w:p w14:paraId="5AAC8950" w14:textId="77777777" w:rsidR="00D50FFD" w:rsidRDefault="00D50FFD" w:rsidP="00D50FFD">
      <w:pPr>
        <w:tabs>
          <w:tab w:val="left" w:pos="6032"/>
        </w:tabs>
      </w:pPr>
      <w:r>
        <w:t xml:space="preserve">        }</w:t>
      </w:r>
    </w:p>
    <w:p w14:paraId="281C984F" w14:textId="77777777" w:rsidR="00D50FFD" w:rsidRDefault="00D50FFD" w:rsidP="00D50FFD">
      <w:pPr>
        <w:tabs>
          <w:tab w:val="left" w:pos="6032"/>
        </w:tabs>
      </w:pPr>
      <w:r>
        <w:t xml:space="preserve">        .caption {</w:t>
      </w:r>
    </w:p>
    <w:p w14:paraId="6C0BC4CC" w14:textId="77777777" w:rsidR="00D50FFD" w:rsidRDefault="00D50FFD" w:rsidP="00D50FFD">
      <w:pPr>
        <w:tabs>
          <w:tab w:val="left" w:pos="6032"/>
        </w:tabs>
      </w:pPr>
      <w:r>
        <w:t xml:space="preserve">            margin-top: 10px;</w:t>
      </w:r>
    </w:p>
    <w:p w14:paraId="1A89A57F" w14:textId="77777777" w:rsidR="00D50FFD" w:rsidRDefault="00D50FFD" w:rsidP="00D50FFD">
      <w:pPr>
        <w:tabs>
          <w:tab w:val="left" w:pos="6032"/>
        </w:tabs>
      </w:pPr>
      <w:r>
        <w:t xml:space="preserve">            font-size: 16px;</w:t>
      </w:r>
    </w:p>
    <w:p w14:paraId="2D9EB575" w14:textId="77777777" w:rsidR="00D50FFD" w:rsidRDefault="00D50FFD" w:rsidP="00D50FFD">
      <w:pPr>
        <w:tabs>
          <w:tab w:val="left" w:pos="6032"/>
        </w:tabs>
      </w:pPr>
      <w:r>
        <w:t xml:space="preserve">            color: #555;</w:t>
      </w:r>
    </w:p>
    <w:p w14:paraId="3CA40572" w14:textId="77777777" w:rsidR="00D50FFD" w:rsidRDefault="00D50FFD" w:rsidP="00D50FFD">
      <w:pPr>
        <w:tabs>
          <w:tab w:val="left" w:pos="6032"/>
        </w:tabs>
      </w:pPr>
      <w:r>
        <w:t xml:space="preserve">        }</w:t>
      </w:r>
    </w:p>
    <w:p w14:paraId="7B71CC3D" w14:textId="77777777" w:rsidR="00D50FFD" w:rsidRDefault="00D50FFD" w:rsidP="00D50FFD">
      <w:pPr>
        <w:tabs>
          <w:tab w:val="left" w:pos="6032"/>
        </w:tabs>
      </w:pPr>
      <w:r>
        <w:t xml:space="preserve">    &lt;/style&gt;</w:t>
      </w:r>
    </w:p>
    <w:p w14:paraId="57B53A98" w14:textId="77777777" w:rsidR="00D50FFD" w:rsidRDefault="00D50FFD" w:rsidP="00D50FFD">
      <w:pPr>
        <w:tabs>
          <w:tab w:val="left" w:pos="6032"/>
        </w:tabs>
      </w:pPr>
      <w:r>
        <w:t>&lt;/head&gt;</w:t>
      </w:r>
    </w:p>
    <w:p w14:paraId="5E95AB90" w14:textId="77777777" w:rsidR="00D50FFD" w:rsidRDefault="00D50FFD" w:rsidP="00D50FFD">
      <w:pPr>
        <w:tabs>
          <w:tab w:val="left" w:pos="6032"/>
        </w:tabs>
      </w:pPr>
      <w:r>
        <w:t>&lt;body&gt;</w:t>
      </w:r>
    </w:p>
    <w:p w14:paraId="6E3FD995" w14:textId="47A3831E" w:rsidR="00D50FFD" w:rsidRDefault="00D50FFD" w:rsidP="00D50FFD">
      <w:pPr>
        <w:tabs>
          <w:tab w:val="left" w:pos="6032"/>
        </w:tabs>
      </w:pPr>
      <w:r>
        <w:t>&lt;h1&gt;HTML Video Tag Example&lt;/h1&gt;</w:t>
      </w:r>
    </w:p>
    <w:p w14:paraId="4E22660B" w14:textId="0A10B25C" w:rsidR="00D50FFD" w:rsidRDefault="001265AF" w:rsidP="00D50FFD">
      <w:pPr>
        <w:tabs>
          <w:tab w:val="left" w:pos="6032"/>
        </w:tabs>
      </w:pPr>
      <w:r>
        <w:t xml:space="preserve">    </w:t>
      </w:r>
      <w:r w:rsidR="00D50FFD">
        <w:t>&lt;div class="video-container"&gt;</w:t>
      </w:r>
    </w:p>
    <w:p w14:paraId="18B19B40" w14:textId="77777777" w:rsidR="00D50FFD" w:rsidRDefault="00D50FFD" w:rsidP="00D50FFD">
      <w:pPr>
        <w:tabs>
          <w:tab w:val="left" w:pos="6032"/>
        </w:tabs>
      </w:pPr>
      <w:r>
        <w:t xml:space="preserve">        &lt;video controls&gt;</w:t>
      </w:r>
    </w:p>
    <w:p w14:paraId="709DA543" w14:textId="77777777" w:rsidR="00D50FFD" w:rsidRDefault="00D50FFD" w:rsidP="00D50FFD">
      <w:pPr>
        <w:tabs>
          <w:tab w:val="left" w:pos="6032"/>
        </w:tabs>
      </w:pPr>
      <w:r>
        <w:t xml:space="preserve">            &lt;!-- Video source for modern browsers --&gt;</w:t>
      </w:r>
    </w:p>
    <w:p w14:paraId="6AD9F253" w14:textId="77777777" w:rsidR="00D50FFD" w:rsidRDefault="00D50FFD" w:rsidP="00D50FFD">
      <w:pPr>
        <w:tabs>
          <w:tab w:val="left" w:pos="6032"/>
        </w:tabs>
      </w:pPr>
      <w:r>
        <w:t xml:space="preserve">            &lt;source src="https://www.w3schools.com/html/mov_bbb.mp4" type="video/mp4"&gt;</w:t>
      </w:r>
    </w:p>
    <w:p w14:paraId="1190CB89" w14:textId="3674DC7B" w:rsidR="00D50FFD" w:rsidRDefault="001265AF" w:rsidP="00D50FFD">
      <w:pPr>
        <w:tabs>
          <w:tab w:val="left" w:pos="6032"/>
        </w:tabs>
      </w:pPr>
      <w:r>
        <w:t xml:space="preserve">            </w:t>
      </w:r>
      <w:r w:rsidR="00D50FFD">
        <w:t xml:space="preserve"> &lt;!-- Fallback for browsers that do not support MP4 --&gt;</w:t>
      </w:r>
    </w:p>
    <w:p w14:paraId="7ADD143E" w14:textId="77777777" w:rsidR="00D50FFD" w:rsidRDefault="00D50FFD" w:rsidP="00D50FFD">
      <w:pPr>
        <w:tabs>
          <w:tab w:val="left" w:pos="6032"/>
        </w:tabs>
      </w:pPr>
      <w:r>
        <w:t xml:space="preserve">            &lt;source src="https://www.w3schools.com/html/movie.ogg" type="video/ogg"&gt;</w:t>
      </w:r>
    </w:p>
    <w:p w14:paraId="5B881379" w14:textId="45FE1ADB" w:rsidR="00D50FFD" w:rsidRDefault="001265AF" w:rsidP="00D50FFD">
      <w:pPr>
        <w:tabs>
          <w:tab w:val="left" w:pos="6032"/>
        </w:tabs>
      </w:pPr>
      <w:r>
        <w:t xml:space="preserve">            </w:t>
      </w:r>
      <w:r w:rsidR="00D50FFD">
        <w:t>Your browser does not support the video tag.</w:t>
      </w:r>
    </w:p>
    <w:p w14:paraId="0E5FED11" w14:textId="77777777" w:rsidR="00D50FFD" w:rsidRDefault="00D50FFD" w:rsidP="00D50FFD">
      <w:pPr>
        <w:tabs>
          <w:tab w:val="left" w:pos="6032"/>
        </w:tabs>
      </w:pPr>
      <w:r>
        <w:t xml:space="preserve">        &lt;/video&gt;</w:t>
      </w:r>
    </w:p>
    <w:p w14:paraId="11164C11" w14:textId="77777777" w:rsidR="00D50FFD" w:rsidRDefault="00D50FFD" w:rsidP="00D50FFD">
      <w:pPr>
        <w:tabs>
          <w:tab w:val="left" w:pos="6032"/>
        </w:tabs>
      </w:pPr>
      <w:r>
        <w:t xml:space="preserve">        &lt;div class="caption"&gt;</w:t>
      </w:r>
    </w:p>
    <w:p w14:paraId="1F70E612" w14:textId="77777777" w:rsidR="00D50FFD" w:rsidRDefault="00D50FFD" w:rsidP="00D50FFD">
      <w:pPr>
        <w:tabs>
          <w:tab w:val="left" w:pos="6032"/>
        </w:tabs>
      </w:pPr>
      <w:r>
        <w:t xml:space="preserve">            &lt;p&gt;Sample Video - HTML5 Video Tag Demonstration&lt;/p&gt;</w:t>
      </w:r>
    </w:p>
    <w:p w14:paraId="4936F55D" w14:textId="77777777" w:rsidR="00D50FFD" w:rsidRDefault="00D50FFD" w:rsidP="00D50FFD">
      <w:pPr>
        <w:tabs>
          <w:tab w:val="left" w:pos="6032"/>
        </w:tabs>
      </w:pPr>
      <w:r>
        <w:t xml:space="preserve">        &lt;/div&gt;</w:t>
      </w:r>
    </w:p>
    <w:p w14:paraId="5C6FCCCC" w14:textId="77777777" w:rsidR="00D50FFD" w:rsidRDefault="00D50FFD" w:rsidP="00D50FFD">
      <w:pPr>
        <w:tabs>
          <w:tab w:val="left" w:pos="6032"/>
        </w:tabs>
      </w:pPr>
      <w:r>
        <w:t xml:space="preserve">    &lt;/div&gt;</w:t>
      </w:r>
    </w:p>
    <w:p w14:paraId="3D8CC354" w14:textId="0B63CE2C" w:rsidR="00D50FFD" w:rsidRDefault="00D50FFD" w:rsidP="00D50FFD">
      <w:pPr>
        <w:tabs>
          <w:tab w:val="left" w:pos="6032"/>
        </w:tabs>
      </w:pPr>
      <w:r>
        <w:t>&lt;/body&gt;</w:t>
      </w:r>
    </w:p>
    <w:p w14:paraId="11123FF6" w14:textId="1115BECB" w:rsidR="00D50FFD" w:rsidRDefault="00D50FFD" w:rsidP="00D50FFD">
      <w:pPr>
        <w:tabs>
          <w:tab w:val="left" w:pos="6032"/>
        </w:tabs>
      </w:pPr>
      <w:r>
        <w:t>&lt;/html&gt;</w:t>
      </w:r>
    </w:p>
    <w:p w14:paraId="0A453303" w14:textId="6DF50E24" w:rsidR="00D50FFD" w:rsidRDefault="00D50FFD" w:rsidP="00D50FFD">
      <w:pPr>
        <w:tabs>
          <w:tab w:val="left" w:pos="6032"/>
        </w:tabs>
      </w:pPr>
      <w:r>
        <w:t>Output:</w:t>
      </w:r>
    </w:p>
    <w:p w14:paraId="6D2C5E6E" w14:textId="73DC8810" w:rsidR="00D50FFD" w:rsidRDefault="00D50FFD" w:rsidP="00D50FFD">
      <w:pPr>
        <w:tabs>
          <w:tab w:val="left" w:pos="6032"/>
        </w:tabs>
      </w:pPr>
      <w:r w:rsidRPr="00D50FFD">
        <w:rPr>
          <w:noProof/>
          <w:lang w:eastAsia="en-IN"/>
        </w:rPr>
        <w:drawing>
          <wp:inline distT="0" distB="0" distL="0" distR="0" wp14:anchorId="473B588F" wp14:editId="6C7AF5FC">
            <wp:extent cx="4943475" cy="2419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3475" cy="2419350"/>
                    </a:xfrm>
                    <a:prstGeom prst="rect">
                      <a:avLst/>
                    </a:prstGeom>
                  </pic:spPr>
                </pic:pic>
              </a:graphicData>
            </a:graphic>
          </wp:inline>
        </w:drawing>
      </w:r>
    </w:p>
    <w:p w14:paraId="6E5CB68F" w14:textId="2220A4E6" w:rsidR="00D50FFD" w:rsidRDefault="00D50FFD" w:rsidP="00D50FFD">
      <w:pPr>
        <w:tabs>
          <w:tab w:val="left" w:pos="6032"/>
        </w:tabs>
        <w:jc w:val="center"/>
      </w:pPr>
      <w:r>
        <w:t>Project-18</w:t>
      </w:r>
    </w:p>
    <w:p w14:paraId="5962CCD1" w14:textId="0CA86C19" w:rsidR="00D50FFD" w:rsidRDefault="00D50FFD" w:rsidP="00D50FFD">
      <w:pPr>
        <w:tabs>
          <w:tab w:val="left" w:pos="6032"/>
        </w:tabs>
      </w:pPr>
      <w:r>
        <w:t>Design a web page by demonstrating the usage of HTML Audio Tag</w:t>
      </w:r>
    </w:p>
    <w:p w14:paraId="756F5312" w14:textId="77777777" w:rsidR="00D50FFD" w:rsidRDefault="00D50FFD" w:rsidP="00D50FFD">
      <w:pPr>
        <w:tabs>
          <w:tab w:val="left" w:pos="6032"/>
        </w:tabs>
      </w:pPr>
      <w:r>
        <w:t>&lt;!DOCTYPE html&gt;</w:t>
      </w:r>
    </w:p>
    <w:p w14:paraId="4AD2D53F" w14:textId="77777777" w:rsidR="00D50FFD" w:rsidRDefault="00D50FFD" w:rsidP="00D50FFD">
      <w:pPr>
        <w:tabs>
          <w:tab w:val="left" w:pos="6032"/>
        </w:tabs>
      </w:pPr>
      <w:r>
        <w:t>&lt;html lang="en"&gt;</w:t>
      </w:r>
    </w:p>
    <w:p w14:paraId="154BA788" w14:textId="77777777" w:rsidR="00D50FFD" w:rsidRDefault="00D50FFD" w:rsidP="00D50FFD">
      <w:pPr>
        <w:tabs>
          <w:tab w:val="left" w:pos="6032"/>
        </w:tabs>
      </w:pPr>
      <w:r>
        <w:t>&lt;head&gt;</w:t>
      </w:r>
    </w:p>
    <w:p w14:paraId="1266D77D" w14:textId="77777777" w:rsidR="00D50FFD" w:rsidRDefault="00D50FFD" w:rsidP="00D50FFD">
      <w:pPr>
        <w:tabs>
          <w:tab w:val="left" w:pos="6032"/>
        </w:tabs>
      </w:pPr>
      <w:r>
        <w:t xml:space="preserve">    &lt;meta charset="UTF-8"&gt;</w:t>
      </w:r>
    </w:p>
    <w:p w14:paraId="260F0B74" w14:textId="1EDC7A8A" w:rsidR="001265AF" w:rsidRDefault="001265AF" w:rsidP="00D50FFD">
      <w:pPr>
        <w:tabs>
          <w:tab w:val="left" w:pos="6032"/>
        </w:tabs>
      </w:pPr>
      <w:r>
        <w:t xml:space="preserve">   </w:t>
      </w:r>
      <w:r w:rsidR="00D50FFD">
        <w:t>&lt;meta name="viewport" content="width=device-width, initial-scale=1.0"&gt;</w:t>
      </w:r>
    </w:p>
    <w:p w14:paraId="686D5AE0" w14:textId="25B4D9AA" w:rsidR="00D50FFD" w:rsidRDefault="00D50FFD" w:rsidP="00D50FFD">
      <w:pPr>
        <w:tabs>
          <w:tab w:val="left" w:pos="6032"/>
        </w:tabs>
      </w:pPr>
      <w:r>
        <w:t xml:space="preserve"> &lt;title&gt;HTML Audio Tag Example&lt;/title&gt;</w:t>
      </w:r>
    </w:p>
    <w:p w14:paraId="46443AE3" w14:textId="77777777" w:rsidR="00D50FFD" w:rsidRDefault="00D50FFD" w:rsidP="00D50FFD">
      <w:pPr>
        <w:tabs>
          <w:tab w:val="left" w:pos="6032"/>
        </w:tabs>
      </w:pPr>
      <w:r>
        <w:t xml:space="preserve">    &lt;style&gt;</w:t>
      </w:r>
    </w:p>
    <w:p w14:paraId="4293E570" w14:textId="77777777" w:rsidR="00D50FFD" w:rsidRDefault="00D50FFD" w:rsidP="00D50FFD">
      <w:pPr>
        <w:tabs>
          <w:tab w:val="left" w:pos="6032"/>
        </w:tabs>
      </w:pPr>
      <w:r>
        <w:t xml:space="preserve">        body {</w:t>
      </w:r>
    </w:p>
    <w:p w14:paraId="3ED5E4C3" w14:textId="77777777" w:rsidR="00D50FFD" w:rsidRDefault="00D50FFD" w:rsidP="00D50FFD">
      <w:pPr>
        <w:tabs>
          <w:tab w:val="left" w:pos="6032"/>
        </w:tabs>
      </w:pPr>
      <w:r>
        <w:t xml:space="preserve">            font-family: Arial, sans-serif;</w:t>
      </w:r>
    </w:p>
    <w:p w14:paraId="2EB5D5F9" w14:textId="77777777" w:rsidR="00D50FFD" w:rsidRDefault="00D50FFD" w:rsidP="00D50FFD">
      <w:pPr>
        <w:tabs>
          <w:tab w:val="left" w:pos="6032"/>
        </w:tabs>
      </w:pPr>
      <w:r>
        <w:t xml:space="preserve">            background-color: #f4f4f9;</w:t>
      </w:r>
    </w:p>
    <w:p w14:paraId="10DE6FBA" w14:textId="77777777" w:rsidR="00D50FFD" w:rsidRDefault="00D50FFD" w:rsidP="00D50FFD">
      <w:pPr>
        <w:tabs>
          <w:tab w:val="left" w:pos="6032"/>
        </w:tabs>
      </w:pPr>
      <w:r>
        <w:t xml:space="preserve">            margin: 0;</w:t>
      </w:r>
    </w:p>
    <w:p w14:paraId="4070E3E0" w14:textId="77777777" w:rsidR="00D50FFD" w:rsidRDefault="00D50FFD" w:rsidP="00D50FFD">
      <w:pPr>
        <w:tabs>
          <w:tab w:val="left" w:pos="6032"/>
        </w:tabs>
      </w:pPr>
      <w:r>
        <w:t xml:space="preserve">            padding: 20px;</w:t>
      </w:r>
    </w:p>
    <w:p w14:paraId="45E2CFC8" w14:textId="77777777" w:rsidR="00D50FFD" w:rsidRDefault="00D50FFD" w:rsidP="00D50FFD">
      <w:pPr>
        <w:tabs>
          <w:tab w:val="left" w:pos="6032"/>
        </w:tabs>
      </w:pPr>
      <w:r>
        <w:t xml:space="preserve">            text-align: center;</w:t>
      </w:r>
    </w:p>
    <w:p w14:paraId="294A0978" w14:textId="77777777" w:rsidR="00D50FFD" w:rsidRDefault="00D50FFD" w:rsidP="00D50FFD">
      <w:pPr>
        <w:tabs>
          <w:tab w:val="left" w:pos="6032"/>
        </w:tabs>
      </w:pPr>
      <w:r>
        <w:t xml:space="preserve">        }</w:t>
      </w:r>
    </w:p>
    <w:p w14:paraId="185A03F5" w14:textId="77777777" w:rsidR="00D50FFD" w:rsidRDefault="00D50FFD" w:rsidP="00D50FFD">
      <w:pPr>
        <w:tabs>
          <w:tab w:val="left" w:pos="6032"/>
        </w:tabs>
      </w:pPr>
      <w:r>
        <w:t xml:space="preserve">        h1 {</w:t>
      </w:r>
    </w:p>
    <w:p w14:paraId="50568CCB" w14:textId="77777777" w:rsidR="00D50FFD" w:rsidRDefault="00D50FFD" w:rsidP="00D50FFD">
      <w:pPr>
        <w:tabs>
          <w:tab w:val="left" w:pos="6032"/>
        </w:tabs>
      </w:pPr>
      <w:r>
        <w:t xml:space="preserve">            color: #333;</w:t>
      </w:r>
    </w:p>
    <w:p w14:paraId="236429D4" w14:textId="77777777" w:rsidR="00D50FFD" w:rsidRDefault="00D50FFD" w:rsidP="00D50FFD">
      <w:pPr>
        <w:tabs>
          <w:tab w:val="left" w:pos="6032"/>
        </w:tabs>
      </w:pPr>
      <w:r>
        <w:t xml:space="preserve">        }</w:t>
      </w:r>
    </w:p>
    <w:p w14:paraId="54A57AF0" w14:textId="77777777" w:rsidR="00D50FFD" w:rsidRDefault="00D50FFD" w:rsidP="00D50FFD">
      <w:pPr>
        <w:tabs>
          <w:tab w:val="left" w:pos="6032"/>
        </w:tabs>
      </w:pPr>
      <w:r>
        <w:t xml:space="preserve">        .audio-container {</w:t>
      </w:r>
    </w:p>
    <w:p w14:paraId="6B6A299E" w14:textId="77777777" w:rsidR="00D50FFD" w:rsidRDefault="00D50FFD" w:rsidP="00D50FFD">
      <w:pPr>
        <w:tabs>
          <w:tab w:val="left" w:pos="6032"/>
        </w:tabs>
      </w:pPr>
      <w:r>
        <w:t xml:space="preserve">            margin-top: 20px;</w:t>
      </w:r>
    </w:p>
    <w:p w14:paraId="62CB89D5" w14:textId="77777777" w:rsidR="00D50FFD" w:rsidRDefault="00D50FFD" w:rsidP="00D50FFD">
      <w:pPr>
        <w:tabs>
          <w:tab w:val="left" w:pos="6032"/>
        </w:tabs>
      </w:pPr>
      <w:r>
        <w:t xml:space="preserve">            max-width: 600px;</w:t>
      </w:r>
    </w:p>
    <w:p w14:paraId="35739EE6" w14:textId="77777777" w:rsidR="00D50FFD" w:rsidRDefault="00D50FFD" w:rsidP="00D50FFD">
      <w:pPr>
        <w:tabs>
          <w:tab w:val="left" w:pos="6032"/>
        </w:tabs>
      </w:pPr>
      <w:r>
        <w:t xml:space="preserve">            margin-left: auto;</w:t>
      </w:r>
    </w:p>
    <w:p w14:paraId="2FA3B453" w14:textId="77777777" w:rsidR="00D50FFD" w:rsidRDefault="00D50FFD" w:rsidP="00D50FFD">
      <w:pPr>
        <w:tabs>
          <w:tab w:val="left" w:pos="6032"/>
        </w:tabs>
      </w:pPr>
      <w:r>
        <w:t xml:space="preserve">            margin-right: auto;</w:t>
      </w:r>
    </w:p>
    <w:p w14:paraId="364994AB" w14:textId="77777777" w:rsidR="00D50FFD" w:rsidRDefault="00D50FFD" w:rsidP="00D50FFD">
      <w:pPr>
        <w:tabs>
          <w:tab w:val="left" w:pos="6032"/>
        </w:tabs>
      </w:pPr>
      <w:r>
        <w:t xml:space="preserve">            background-color: #fff;</w:t>
      </w:r>
    </w:p>
    <w:p w14:paraId="3FD926A8" w14:textId="77777777" w:rsidR="00D50FFD" w:rsidRDefault="00D50FFD" w:rsidP="00D50FFD">
      <w:pPr>
        <w:tabs>
          <w:tab w:val="left" w:pos="6032"/>
        </w:tabs>
      </w:pPr>
      <w:r>
        <w:t xml:space="preserve">            padding: 20px;</w:t>
      </w:r>
    </w:p>
    <w:p w14:paraId="08ACE043" w14:textId="77777777" w:rsidR="00D50FFD" w:rsidRDefault="00D50FFD" w:rsidP="00D50FFD">
      <w:pPr>
        <w:tabs>
          <w:tab w:val="left" w:pos="6032"/>
        </w:tabs>
      </w:pPr>
      <w:r>
        <w:t xml:space="preserve">            border-radius: 8px;</w:t>
      </w:r>
    </w:p>
    <w:p w14:paraId="6B242D06" w14:textId="77777777" w:rsidR="00D50FFD" w:rsidRDefault="00D50FFD" w:rsidP="00D50FFD">
      <w:pPr>
        <w:tabs>
          <w:tab w:val="left" w:pos="6032"/>
        </w:tabs>
      </w:pPr>
      <w:r>
        <w:t xml:space="preserve">            box-shadow: 0 4px 15px rgba(0, 0, 0, 0.1);</w:t>
      </w:r>
    </w:p>
    <w:p w14:paraId="65E03258" w14:textId="77777777" w:rsidR="00D50FFD" w:rsidRDefault="00D50FFD" w:rsidP="00D50FFD">
      <w:pPr>
        <w:tabs>
          <w:tab w:val="left" w:pos="6032"/>
        </w:tabs>
      </w:pPr>
      <w:r>
        <w:t xml:space="preserve">        }</w:t>
      </w:r>
    </w:p>
    <w:p w14:paraId="64F83AD9" w14:textId="77777777" w:rsidR="00D50FFD" w:rsidRDefault="00D50FFD" w:rsidP="00D50FFD">
      <w:pPr>
        <w:tabs>
          <w:tab w:val="left" w:pos="6032"/>
        </w:tabs>
      </w:pPr>
      <w:r>
        <w:t xml:space="preserve">        audio {</w:t>
      </w:r>
    </w:p>
    <w:p w14:paraId="21F691B7" w14:textId="77777777" w:rsidR="00D50FFD" w:rsidRDefault="00D50FFD" w:rsidP="00D50FFD">
      <w:pPr>
        <w:tabs>
          <w:tab w:val="left" w:pos="6032"/>
        </w:tabs>
      </w:pPr>
      <w:r>
        <w:t xml:space="preserve">            width: 100%;</w:t>
      </w:r>
    </w:p>
    <w:p w14:paraId="0B40EF21" w14:textId="77777777" w:rsidR="00D50FFD" w:rsidRDefault="00D50FFD" w:rsidP="00D50FFD">
      <w:pPr>
        <w:tabs>
          <w:tab w:val="left" w:pos="6032"/>
        </w:tabs>
      </w:pPr>
      <w:r>
        <w:t xml:space="preserve">            margin-top: 10px;</w:t>
      </w:r>
    </w:p>
    <w:p w14:paraId="552269B4" w14:textId="77777777" w:rsidR="00D50FFD" w:rsidRDefault="00D50FFD" w:rsidP="00D50FFD">
      <w:pPr>
        <w:tabs>
          <w:tab w:val="left" w:pos="6032"/>
        </w:tabs>
      </w:pPr>
      <w:r>
        <w:t xml:space="preserve">        }</w:t>
      </w:r>
    </w:p>
    <w:p w14:paraId="243DF862" w14:textId="77777777" w:rsidR="00D50FFD" w:rsidRDefault="00D50FFD" w:rsidP="00D50FFD">
      <w:pPr>
        <w:tabs>
          <w:tab w:val="left" w:pos="6032"/>
        </w:tabs>
      </w:pPr>
      <w:r>
        <w:t xml:space="preserve">        .caption {</w:t>
      </w:r>
    </w:p>
    <w:p w14:paraId="786E80D8" w14:textId="77777777" w:rsidR="00D50FFD" w:rsidRDefault="00D50FFD" w:rsidP="00D50FFD">
      <w:pPr>
        <w:tabs>
          <w:tab w:val="left" w:pos="6032"/>
        </w:tabs>
      </w:pPr>
      <w:r>
        <w:t xml:space="preserve">            margin-top: 10px;</w:t>
      </w:r>
    </w:p>
    <w:p w14:paraId="4251D5FB" w14:textId="77777777" w:rsidR="00D50FFD" w:rsidRDefault="00D50FFD" w:rsidP="00D50FFD">
      <w:pPr>
        <w:tabs>
          <w:tab w:val="left" w:pos="6032"/>
        </w:tabs>
      </w:pPr>
      <w:r>
        <w:t xml:space="preserve">            font-size: 16px;</w:t>
      </w:r>
    </w:p>
    <w:p w14:paraId="588ACD3B" w14:textId="77777777" w:rsidR="00D50FFD" w:rsidRDefault="00D50FFD" w:rsidP="00D50FFD">
      <w:pPr>
        <w:tabs>
          <w:tab w:val="left" w:pos="6032"/>
        </w:tabs>
      </w:pPr>
      <w:r>
        <w:t xml:space="preserve">            color: #555;</w:t>
      </w:r>
    </w:p>
    <w:p w14:paraId="69CBFE58" w14:textId="77777777" w:rsidR="001265AF" w:rsidRDefault="00D50FFD" w:rsidP="00D50FFD">
      <w:pPr>
        <w:tabs>
          <w:tab w:val="left" w:pos="6032"/>
        </w:tabs>
      </w:pPr>
      <w:r>
        <w:t xml:space="preserve">        }</w:t>
      </w:r>
    </w:p>
    <w:p w14:paraId="1F330755" w14:textId="5988A26C" w:rsidR="00D50FFD" w:rsidRDefault="00D50FFD" w:rsidP="00D50FFD">
      <w:pPr>
        <w:tabs>
          <w:tab w:val="left" w:pos="6032"/>
        </w:tabs>
      </w:pPr>
      <w:r>
        <w:t xml:space="preserve"> &lt;/style&gt;</w:t>
      </w:r>
    </w:p>
    <w:p w14:paraId="03AD0686" w14:textId="77777777" w:rsidR="00D50FFD" w:rsidRDefault="00D50FFD" w:rsidP="00D50FFD">
      <w:pPr>
        <w:tabs>
          <w:tab w:val="left" w:pos="6032"/>
        </w:tabs>
      </w:pPr>
      <w:r>
        <w:t>&lt;/head&gt;</w:t>
      </w:r>
    </w:p>
    <w:p w14:paraId="1FDFF077" w14:textId="77777777" w:rsidR="00D50FFD" w:rsidRDefault="00D50FFD" w:rsidP="00D50FFD">
      <w:pPr>
        <w:tabs>
          <w:tab w:val="left" w:pos="6032"/>
        </w:tabs>
      </w:pPr>
      <w:r>
        <w:t>&lt;body&gt;</w:t>
      </w:r>
    </w:p>
    <w:p w14:paraId="6858EA96" w14:textId="33B8115F" w:rsidR="00D50FFD" w:rsidRDefault="00D50FFD" w:rsidP="00D50FFD">
      <w:pPr>
        <w:tabs>
          <w:tab w:val="left" w:pos="6032"/>
        </w:tabs>
      </w:pPr>
      <w:r>
        <w:t>&lt;h1&gt;HTML Audio Tag Example&lt;/h1&gt;</w:t>
      </w:r>
    </w:p>
    <w:p w14:paraId="63794D2E" w14:textId="239B061A" w:rsidR="00D50FFD" w:rsidRDefault="001265AF" w:rsidP="00D50FFD">
      <w:pPr>
        <w:tabs>
          <w:tab w:val="left" w:pos="6032"/>
        </w:tabs>
      </w:pPr>
      <w:r>
        <w:t xml:space="preserve">    </w:t>
      </w:r>
      <w:r w:rsidR="00D50FFD">
        <w:t xml:space="preserve"> &lt;div class="audio-container"&gt;</w:t>
      </w:r>
    </w:p>
    <w:p w14:paraId="3F92C50A" w14:textId="77777777" w:rsidR="00D50FFD" w:rsidRDefault="00D50FFD" w:rsidP="00D50FFD">
      <w:pPr>
        <w:tabs>
          <w:tab w:val="left" w:pos="6032"/>
        </w:tabs>
      </w:pPr>
      <w:r>
        <w:t xml:space="preserve">        &lt;!-- Audio element with controls --&gt;</w:t>
      </w:r>
    </w:p>
    <w:p w14:paraId="7C9DD69D" w14:textId="77777777" w:rsidR="00D50FFD" w:rsidRDefault="00D50FFD" w:rsidP="00D50FFD">
      <w:pPr>
        <w:tabs>
          <w:tab w:val="left" w:pos="6032"/>
        </w:tabs>
      </w:pPr>
      <w:r>
        <w:t xml:space="preserve">        &lt;audio controls&gt;</w:t>
      </w:r>
    </w:p>
    <w:p w14:paraId="4E3F37E6" w14:textId="77777777" w:rsidR="00D50FFD" w:rsidRDefault="00D50FFD" w:rsidP="00D50FFD">
      <w:pPr>
        <w:tabs>
          <w:tab w:val="left" w:pos="6032"/>
        </w:tabs>
      </w:pPr>
      <w:r>
        <w:t xml:space="preserve">            &lt;!-- Audio source for modern browsers --&gt;</w:t>
      </w:r>
    </w:p>
    <w:p w14:paraId="6A505DED" w14:textId="77777777" w:rsidR="00D50FFD" w:rsidRDefault="00D50FFD" w:rsidP="00D50FFD">
      <w:pPr>
        <w:tabs>
          <w:tab w:val="left" w:pos="6032"/>
        </w:tabs>
      </w:pPr>
      <w:r>
        <w:t xml:space="preserve">            &lt;source src="https://www.soundhelix.com/examples/mp3/SoundHelix-Song-1.mp3" type="audio/mpeg"&gt;</w:t>
      </w:r>
    </w:p>
    <w:p w14:paraId="5BFEE397" w14:textId="0234EBD6" w:rsidR="00D50FFD" w:rsidRDefault="00D50FFD" w:rsidP="00D50FFD">
      <w:pPr>
        <w:tabs>
          <w:tab w:val="left" w:pos="6032"/>
        </w:tabs>
      </w:pPr>
      <w:r>
        <w:t xml:space="preserve">         </w:t>
      </w:r>
      <w:r w:rsidR="001265AF">
        <w:t xml:space="preserve">   </w:t>
      </w:r>
      <w:r>
        <w:t xml:space="preserve"> &lt;!-- Fallback for browsers that do not support MP3 --&gt;</w:t>
      </w:r>
    </w:p>
    <w:p w14:paraId="5C6DF105" w14:textId="77777777" w:rsidR="00D50FFD" w:rsidRDefault="00D50FFD" w:rsidP="00D50FFD">
      <w:pPr>
        <w:tabs>
          <w:tab w:val="left" w:pos="6032"/>
        </w:tabs>
      </w:pPr>
      <w:r>
        <w:t xml:space="preserve">            &lt;source src="https://www.soundhelix.com/examples/mp3/SoundHelix-Song-1.ogg" type="audio/ogg"&gt;</w:t>
      </w:r>
    </w:p>
    <w:p w14:paraId="00EC029F" w14:textId="1579CEA6" w:rsidR="00D50FFD" w:rsidRDefault="001265AF" w:rsidP="00D50FFD">
      <w:pPr>
        <w:tabs>
          <w:tab w:val="left" w:pos="6032"/>
        </w:tabs>
      </w:pPr>
      <w:r>
        <w:t xml:space="preserve">            </w:t>
      </w:r>
      <w:r w:rsidR="00D50FFD">
        <w:t xml:space="preserve"> Your browser does not support the audio tag.</w:t>
      </w:r>
    </w:p>
    <w:p w14:paraId="792D3240" w14:textId="77777777" w:rsidR="00D50FFD" w:rsidRDefault="00D50FFD" w:rsidP="00D50FFD">
      <w:pPr>
        <w:tabs>
          <w:tab w:val="left" w:pos="6032"/>
        </w:tabs>
      </w:pPr>
      <w:r>
        <w:t xml:space="preserve">        &lt;/audio&gt;</w:t>
      </w:r>
    </w:p>
    <w:p w14:paraId="55EDB832" w14:textId="77777777" w:rsidR="00D50FFD" w:rsidRDefault="00D50FFD" w:rsidP="00D50FFD">
      <w:pPr>
        <w:tabs>
          <w:tab w:val="left" w:pos="6032"/>
        </w:tabs>
      </w:pPr>
      <w:r>
        <w:t xml:space="preserve">        &lt;div class="caption"&gt;</w:t>
      </w:r>
    </w:p>
    <w:p w14:paraId="1BC039E5" w14:textId="77777777" w:rsidR="00D50FFD" w:rsidRDefault="00D50FFD" w:rsidP="00D50FFD">
      <w:pPr>
        <w:tabs>
          <w:tab w:val="left" w:pos="6032"/>
        </w:tabs>
      </w:pPr>
      <w:r>
        <w:t xml:space="preserve">            &lt;p&gt;Enjoy this sample audio! (MP3 &amp; OGG supported)&lt;/p&gt;</w:t>
      </w:r>
    </w:p>
    <w:p w14:paraId="3879D6F7" w14:textId="77777777" w:rsidR="00D50FFD" w:rsidRDefault="00D50FFD" w:rsidP="00D50FFD">
      <w:pPr>
        <w:tabs>
          <w:tab w:val="left" w:pos="6032"/>
        </w:tabs>
      </w:pPr>
      <w:r>
        <w:t xml:space="preserve">        &lt;/div&gt;</w:t>
      </w:r>
    </w:p>
    <w:p w14:paraId="3538943A" w14:textId="77777777" w:rsidR="00D50FFD" w:rsidRDefault="00D50FFD" w:rsidP="00D50FFD">
      <w:pPr>
        <w:tabs>
          <w:tab w:val="left" w:pos="6032"/>
        </w:tabs>
      </w:pPr>
      <w:r>
        <w:t xml:space="preserve">    &lt;/div&gt;</w:t>
      </w:r>
    </w:p>
    <w:p w14:paraId="1F1AF339" w14:textId="3BF7A02D" w:rsidR="00D50FFD" w:rsidRDefault="00D50FFD" w:rsidP="00D50FFD">
      <w:pPr>
        <w:tabs>
          <w:tab w:val="left" w:pos="6032"/>
        </w:tabs>
      </w:pPr>
      <w:r>
        <w:t>&lt;/body&gt;</w:t>
      </w:r>
    </w:p>
    <w:p w14:paraId="3447AA37" w14:textId="6BC2B45F" w:rsidR="00D50FFD" w:rsidRDefault="00D50FFD" w:rsidP="00D50FFD">
      <w:pPr>
        <w:tabs>
          <w:tab w:val="left" w:pos="6032"/>
        </w:tabs>
      </w:pPr>
      <w:r>
        <w:t>&lt;/html&gt;</w:t>
      </w:r>
    </w:p>
    <w:p w14:paraId="278E9D1F" w14:textId="13DAED9A" w:rsidR="00D50FFD" w:rsidRDefault="00D50FFD" w:rsidP="00D50FFD">
      <w:pPr>
        <w:tabs>
          <w:tab w:val="left" w:pos="6032"/>
        </w:tabs>
      </w:pPr>
      <w:r>
        <w:t>Output:</w:t>
      </w:r>
    </w:p>
    <w:p w14:paraId="50D9ED02" w14:textId="31BC0F8C" w:rsidR="00D50FFD" w:rsidRDefault="00FB4525" w:rsidP="00D50FFD">
      <w:pPr>
        <w:tabs>
          <w:tab w:val="left" w:pos="6032"/>
        </w:tabs>
      </w:pPr>
      <w:r w:rsidRPr="00FB4525">
        <w:rPr>
          <w:noProof/>
          <w:lang w:eastAsia="en-IN"/>
        </w:rPr>
        <w:drawing>
          <wp:inline distT="0" distB="0" distL="0" distR="0" wp14:anchorId="2C1FFB5E" wp14:editId="47869A2C">
            <wp:extent cx="5191125" cy="182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125" cy="1828800"/>
                    </a:xfrm>
                    <a:prstGeom prst="rect">
                      <a:avLst/>
                    </a:prstGeom>
                  </pic:spPr>
                </pic:pic>
              </a:graphicData>
            </a:graphic>
          </wp:inline>
        </w:drawing>
      </w:r>
    </w:p>
    <w:p w14:paraId="16AD4AD9" w14:textId="6F21111A" w:rsidR="00FB4525" w:rsidRDefault="00FB4525" w:rsidP="00FB4525">
      <w:pPr>
        <w:tabs>
          <w:tab w:val="left" w:pos="6032"/>
        </w:tabs>
        <w:jc w:val="center"/>
      </w:pPr>
      <w:r>
        <w:t>Project-19</w:t>
      </w:r>
    </w:p>
    <w:p w14:paraId="629A0934" w14:textId="53B93839" w:rsidR="00FB4525" w:rsidRDefault="00FB4525" w:rsidP="00FB4525">
      <w:pPr>
        <w:tabs>
          <w:tab w:val="left" w:pos="6032"/>
        </w:tabs>
      </w:pPr>
      <w:r>
        <w:t>Design a web page by demonstrating the usage of Div Tag</w:t>
      </w:r>
    </w:p>
    <w:p w14:paraId="37BFA639" w14:textId="77777777" w:rsidR="00FB4525" w:rsidRDefault="00FB4525" w:rsidP="00FB4525">
      <w:pPr>
        <w:tabs>
          <w:tab w:val="left" w:pos="6032"/>
        </w:tabs>
      </w:pPr>
      <w:r>
        <w:t>&lt;!DOCTYPE html&gt;</w:t>
      </w:r>
    </w:p>
    <w:p w14:paraId="4E58A9C7" w14:textId="77777777" w:rsidR="00FB4525" w:rsidRDefault="00FB4525" w:rsidP="00FB4525">
      <w:pPr>
        <w:tabs>
          <w:tab w:val="left" w:pos="6032"/>
        </w:tabs>
      </w:pPr>
      <w:r>
        <w:t>&lt;html lang="en"&gt;</w:t>
      </w:r>
    </w:p>
    <w:p w14:paraId="3A7625AA" w14:textId="77777777" w:rsidR="00FB4525" w:rsidRDefault="00FB4525" w:rsidP="00FB4525">
      <w:pPr>
        <w:tabs>
          <w:tab w:val="left" w:pos="6032"/>
        </w:tabs>
      </w:pPr>
      <w:r>
        <w:t>&lt;head&gt;</w:t>
      </w:r>
    </w:p>
    <w:p w14:paraId="618FB396" w14:textId="77777777" w:rsidR="00FB4525" w:rsidRDefault="00FB4525" w:rsidP="00FB4525">
      <w:pPr>
        <w:tabs>
          <w:tab w:val="left" w:pos="6032"/>
        </w:tabs>
      </w:pPr>
      <w:r>
        <w:t xml:space="preserve">    &lt;meta charset="UTF-8"&gt;</w:t>
      </w:r>
    </w:p>
    <w:p w14:paraId="60E9709C" w14:textId="77777777" w:rsidR="00FB4525" w:rsidRDefault="00FB4525" w:rsidP="00FB4525">
      <w:pPr>
        <w:tabs>
          <w:tab w:val="left" w:pos="6032"/>
        </w:tabs>
      </w:pPr>
      <w:r>
        <w:t xml:space="preserve">    &lt;meta name="viewport" content="width=device-width, initial-scale=1.0"&gt;</w:t>
      </w:r>
    </w:p>
    <w:p w14:paraId="7691F8D2" w14:textId="77777777" w:rsidR="00FB4525" w:rsidRDefault="00FB4525" w:rsidP="00FB4525">
      <w:pPr>
        <w:tabs>
          <w:tab w:val="left" w:pos="6032"/>
        </w:tabs>
      </w:pPr>
      <w:r>
        <w:t xml:space="preserve">    &lt;title&gt;HTML Div Tag Example&lt;/title&gt;</w:t>
      </w:r>
    </w:p>
    <w:p w14:paraId="59037C8F" w14:textId="77777777" w:rsidR="00FB4525" w:rsidRDefault="00FB4525" w:rsidP="00FB4525">
      <w:pPr>
        <w:tabs>
          <w:tab w:val="left" w:pos="6032"/>
        </w:tabs>
      </w:pPr>
      <w:r>
        <w:t xml:space="preserve">    &lt;style&gt;</w:t>
      </w:r>
    </w:p>
    <w:p w14:paraId="75CE65EB" w14:textId="77777777" w:rsidR="00FB4525" w:rsidRDefault="00FB4525" w:rsidP="00FB4525">
      <w:pPr>
        <w:tabs>
          <w:tab w:val="left" w:pos="6032"/>
        </w:tabs>
      </w:pPr>
      <w:r>
        <w:t xml:space="preserve">        body {</w:t>
      </w:r>
    </w:p>
    <w:p w14:paraId="0A28DEC3" w14:textId="77777777" w:rsidR="00FB4525" w:rsidRDefault="00FB4525" w:rsidP="00FB4525">
      <w:pPr>
        <w:tabs>
          <w:tab w:val="left" w:pos="6032"/>
        </w:tabs>
      </w:pPr>
      <w:r>
        <w:t xml:space="preserve">            font-family: Arial, sans-serif;</w:t>
      </w:r>
    </w:p>
    <w:p w14:paraId="5CF69204" w14:textId="77777777" w:rsidR="00FB4525" w:rsidRDefault="00FB4525" w:rsidP="00FB4525">
      <w:pPr>
        <w:tabs>
          <w:tab w:val="left" w:pos="6032"/>
        </w:tabs>
      </w:pPr>
      <w:r>
        <w:t xml:space="preserve">            margin: 0;</w:t>
      </w:r>
    </w:p>
    <w:p w14:paraId="7A4C7F9D" w14:textId="77777777" w:rsidR="00FB4525" w:rsidRDefault="00FB4525" w:rsidP="00FB4525">
      <w:pPr>
        <w:tabs>
          <w:tab w:val="left" w:pos="6032"/>
        </w:tabs>
      </w:pPr>
      <w:r>
        <w:t xml:space="preserve">            padding: 20px;</w:t>
      </w:r>
    </w:p>
    <w:p w14:paraId="63C893E8" w14:textId="77777777" w:rsidR="00FB4525" w:rsidRDefault="00FB4525" w:rsidP="00FB4525">
      <w:pPr>
        <w:tabs>
          <w:tab w:val="left" w:pos="6032"/>
        </w:tabs>
      </w:pPr>
      <w:r>
        <w:t xml:space="preserve">            background-color: #f4f4f9;</w:t>
      </w:r>
    </w:p>
    <w:p w14:paraId="20DF1E73" w14:textId="77777777" w:rsidR="00FB4525" w:rsidRDefault="00FB4525" w:rsidP="00FB4525">
      <w:pPr>
        <w:tabs>
          <w:tab w:val="left" w:pos="6032"/>
        </w:tabs>
      </w:pPr>
      <w:r>
        <w:t xml:space="preserve">        }</w:t>
      </w:r>
    </w:p>
    <w:p w14:paraId="2A9FDC39" w14:textId="77777777" w:rsidR="00FB4525" w:rsidRDefault="00FB4525" w:rsidP="00FB4525">
      <w:pPr>
        <w:tabs>
          <w:tab w:val="left" w:pos="6032"/>
        </w:tabs>
      </w:pPr>
      <w:r>
        <w:t xml:space="preserve">        h1 {</w:t>
      </w:r>
    </w:p>
    <w:p w14:paraId="51D04442" w14:textId="77777777" w:rsidR="00FB4525" w:rsidRDefault="00FB4525" w:rsidP="00FB4525">
      <w:pPr>
        <w:tabs>
          <w:tab w:val="left" w:pos="6032"/>
        </w:tabs>
      </w:pPr>
      <w:r>
        <w:t xml:space="preserve">            text-align: center;</w:t>
      </w:r>
    </w:p>
    <w:p w14:paraId="3DD771BE" w14:textId="77777777" w:rsidR="00FB4525" w:rsidRDefault="00FB4525" w:rsidP="00FB4525">
      <w:pPr>
        <w:tabs>
          <w:tab w:val="left" w:pos="6032"/>
        </w:tabs>
      </w:pPr>
      <w:r>
        <w:t xml:space="preserve">            color: #333;</w:t>
      </w:r>
    </w:p>
    <w:p w14:paraId="0D3350BB" w14:textId="77777777" w:rsidR="00FB4525" w:rsidRDefault="00FB4525" w:rsidP="00FB4525">
      <w:pPr>
        <w:tabs>
          <w:tab w:val="left" w:pos="6032"/>
        </w:tabs>
      </w:pPr>
      <w:r>
        <w:t xml:space="preserve">        }</w:t>
      </w:r>
    </w:p>
    <w:p w14:paraId="04ACCD16" w14:textId="77777777" w:rsidR="00FB4525" w:rsidRDefault="00FB4525" w:rsidP="00FB4525">
      <w:pPr>
        <w:tabs>
          <w:tab w:val="left" w:pos="6032"/>
        </w:tabs>
      </w:pPr>
      <w:r>
        <w:t xml:space="preserve">        .container {</w:t>
      </w:r>
    </w:p>
    <w:p w14:paraId="74446C7A" w14:textId="77777777" w:rsidR="00FB4525" w:rsidRDefault="00FB4525" w:rsidP="00FB4525">
      <w:pPr>
        <w:tabs>
          <w:tab w:val="left" w:pos="6032"/>
        </w:tabs>
      </w:pPr>
      <w:r>
        <w:t xml:space="preserve">            max-width: 1200px;</w:t>
      </w:r>
    </w:p>
    <w:p w14:paraId="000279F6" w14:textId="77777777" w:rsidR="00FB4525" w:rsidRDefault="00FB4525" w:rsidP="00FB4525">
      <w:pPr>
        <w:tabs>
          <w:tab w:val="left" w:pos="6032"/>
        </w:tabs>
      </w:pPr>
      <w:r>
        <w:t xml:space="preserve">            margin: 0 auto;</w:t>
      </w:r>
    </w:p>
    <w:p w14:paraId="7A0D8CBC" w14:textId="77777777" w:rsidR="00FB4525" w:rsidRDefault="00FB4525" w:rsidP="00FB4525">
      <w:pPr>
        <w:tabs>
          <w:tab w:val="left" w:pos="6032"/>
        </w:tabs>
      </w:pPr>
      <w:r>
        <w:t xml:space="preserve">            padding: 20px;</w:t>
      </w:r>
    </w:p>
    <w:p w14:paraId="74DCF53E" w14:textId="77777777" w:rsidR="00FB4525" w:rsidRDefault="00FB4525" w:rsidP="00FB4525">
      <w:pPr>
        <w:tabs>
          <w:tab w:val="left" w:pos="6032"/>
        </w:tabs>
      </w:pPr>
      <w:r>
        <w:t xml:space="preserve">            background-color: #fff;</w:t>
      </w:r>
    </w:p>
    <w:p w14:paraId="5BB93758" w14:textId="77777777" w:rsidR="00FB4525" w:rsidRDefault="00FB4525" w:rsidP="00FB4525">
      <w:pPr>
        <w:tabs>
          <w:tab w:val="left" w:pos="6032"/>
        </w:tabs>
      </w:pPr>
      <w:r>
        <w:t xml:space="preserve">            box-shadow: 0 0 10px rgba(0, 0, 0, 0.1);</w:t>
      </w:r>
    </w:p>
    <w:p w14:paraId="6B8D137E" w14:textId="77777777" w:rsidR="00FB4525" w:rsidRDefault="00FB4525" w:rsidP="00FB4525">
      <w:pPr>
        <w:tabs>
          <w:tab w:val="left" w:pos="6032"/>
        </w:tabs>
      </w:pPr>
      <w:r>
        <w:t xml:space="preserve">            border-radius: 8px;</w:t>
      </w:r>
    </w:p>
    <w:p w14:paraId="1E31B187" w14:textId="77777777" w:rsidR="00FB4525" w:rsidRDefault="00FB4525" w:rsidP="00FB4525">
      <w:pPr>
        <w:tabs>
          <w:tab w:val="left" w:pos="6032"/>
        </w:tabs>
      </w:pPr>
      <w:r>
        <w:t xml:space="preserve">        }</w:t>
      </w:r>
    </w:p>
    <w:p w14:paraId="7374391E" w14:textId="77777777" w:rsidR="00FB4525" w:rsidRDefault="00FB4525" w:rsidP="00FB4525">
      <w:pPr>
        <w:tabs>
          <w:tab w:val="left" w:pos="6032"/>
        </w:tabs>
      </w:pPr>
      <w:r>
        <w:t xml:space="preserve">        .header, .footer {</w:t>
      </w:r>
    </w:p>
    <w:p w14:paraId="4CC03320" w14:textId="77777777" w:rsidR="00FB4525" w:rsidRDefault="00FB4525" w:rsidP="00FB4525">
      <w:pPr>
        <w:tabs>
          <w:tab w:val="left" w:pos="6032"/>
        </w:tabs>
      </w:pPr>
      <w:r>
        <w:t xml:space="preserve">            background-color: #333;</w:t>
      </w:r>
    </w:p>
    <w:p w14:paraId="04763CF4" w14:textId="77777777" w:rsidR="00FB4525" w:rsidRDefault="00FB4525" w:rsidP="00FB4525">
      <w:pPr>
        <w:tabs>
          <w:tab w:val="left" w:pos="6032"/>
        </w:tabs>
      </w:pPr>
      <w:r>
        <w:t xml:space="preserve">            color: #fff;</w:t>
      </w:r>
    </w:p>
    <w:p w14:paraId="470D0673" w14:textId="77777777" w:rsidR="00FB4525" w:rsidRDefault="00FB4525" w:rsidP="00FB4525">
      <w:pPr>
        <w:tabs>
          <w:tab w:val="left" w:pos="6032"/>
        </w:tabs>
      </w:pPr>
      <w:r>
        <w:t xml:space="preserve">            padding: 20px;</w:t>
      </w:r>
    </w:p>
    <w:p w14:paraId="59BD5141" w14:textId="77777777" w:rsidR="00FB4525" w:rsidRDefault="00FB4525" w:rsidP="00FB4525">
      <w:pPr>
        <w:tabs>
          <w:tab w:val="left" w:pos="6032"/>
        </w:tabs>
      </w:pPr>
      <w:r>
        <w:t xml:space="preserve">            text-align: center;</w:t>
      </w:r>
    </w:p>
    <w:p w14:paraId="4EE2FE88" w14:textId="77777777" w:rsidR="00FB4525" w:rsidRDefault="00FB4525" w:rsidP="00FB4525">
      <w:pPr>
        <w:tabs>
          <w:tab w:val="left" w:pos="6032"/>
        </w:tabs>
      </w:pPr>
      <w:r>
        <w:t xml:space="preserve">            border-radius: 8px;</w:t>
      </w:r>
    </w:p>
    <w:p w14:paraId="63B57ABE" w14:textId="77777777" w:rsidR="001265AF" w:rsidRDefault="00FB4525" w:rsidP="00FB4525">
      <w:pPr>
        <w:tabs>
          <w:tab w:val="left" w:pos="6032"/>
        </w:tabs>
      </w:pPr>
      <w:r>
        <w:t xml:space="preserve">        }</w:t>
      </w:r>
    </w:p>
    <w:p w14:paraId="6F2E0296" w14:textId="0F0591C2" w:rsidR="00FB4525" w:rsidRDefault="00FB4525" w:rsidP="00FB4525">
      <w:pPr>
        <w:tabs>
          <w:tab w:val="left" w:pos="6032"/>
        </w:tabs>
      </w:pPr>
      <w:r>
        <w:t xml:space="preserve"> .content {</w:t>
      </w:r>
    </w:p>
    <w:p w14:paraId="532631FF" w14:textId="77777777" w:rsidR="00FB4525" w:rsidRDefault="00FB4525" w:rsidP="00FB4525">
      <w:pPr>
        <w:tabs>
          <w:tab w:val="left" w:pos="6032"/>
        </w:tabs>
      </w:pPr>
      <w:r>
        <w:t xml:space="preserve">            display: flex;</w:t>
      </w:r>
    </w:p>
    <w:p w14:paraId="7B58E710" w14:textId="77777777" w:rsidR="00FB4525" w:rsidRDefault="00FB4525" w:rsidP="00FB4525">
      <w:pPr>
        <w:tabs>
          <w:tab w:val="left" w:pos="6032"/>
        </w:tabs>
      </w:pPr>
      <w:r>
        <w:t xml:space="preserve">            justify-content: space-between;</w:t>
      </w:r>
    </w:p>
    <w:p w14:paraId="1CA55271" w14:textId="77777777" w:rsidR="00FB4525" w:rsidRDefault="00FB4525" w:rsidP="00FB4525">
      <w:pPr>
        <w:tabs>
          <w:tab w:val="left" w:pos="6032"/>
        </w:tabs>
      </w:pPr>
      <w:r>
        <w:t xml:space="preserve">            gap: 20px;</w:t>
      </w:r>
    </w:p>
    <w:p w14:paraId="0D5875D2" w14:textId="77777777" w:rsidR="00FB4525" w:rsidRDefault="00FB4525" w:rsidP="00FB4525">
      <w:pPr>
        <w:tabs>
          <w:tab w:val="left" w:pos="6032"/>
        </w:tabs>
      </w:pPr>
      <w:r>
        <w:t xml:space="preserve">        }</w:t>
      </w:r>
    </w:p>
    <w:p w14:paraId="15ACB8AE" w14:textId="77777777" w:rsidR="00FB4525" w:rsidRDefault="00FB4525" w:rsidP="00FB4525">
      <w:pPr>
        <w:tabs>
          <w:tab w:val="left" w:pos="6032"/>
        </w:tabs>
      </w:pPr>
      <w:r>
        <w:t xml:space="preserve">        .content &gt; div {</w:t>
      </w:r>
    </w:p>
    <w:p w14:paraId="1E35B851" w14:textId="77777777" w:rsidR="00FB4525" w:rsidRDefault="00FB4525" w:rsidP="00FB4525">
      <w:pPr>
        <w:tabs>
          <w:tab w:val="left" w:pos="6032"/>
        </w:tabs>
      </w:pPr>
      <w:r>
        <w:t xml:space="preserve">            flex: 1;</w:t>
      </w:r>
    </w:p>
    <w:p w14:paraId="0DECAB62" w14:textId="77777777" w:rsidR="00FB4525" w:rsidRDefault="00FB4525" w:rsidP="00FB4525">
      <w:pPr>
        <w:tabs>
          <w:tab w:val="left" w:pos="6032"/>
        </w:tabs>
      </w:pPr>
      <w:r>
        <w:t xml:space="preserve">            background-color: #e4e4e4;</w:t>
      </w:r>
    </w:p>
    <w:p w14:paraId="4B778BAB" w14:textId="77777777" w:rsidR="00FB4525" w:rsidRDefault="00FB4525" w:rsidP="00FB4525">
      <w:pPr>
        <w:tabs>
          <w:tab w:val="left" w:pos="6032"/>
        </w:tabs>
      </w:pPr>
      <w:r>
        <w:t xml:space="preserve">            padding: 20px;</w:t>
      </w:r>
    </w:p>
    <w:p w14:paraId="4435FA62" w14:textId="77777777" w:rsidR="00FB4525" w:rsidRDefault="00FB4525" w:rsidP="00FB4525">
      <w:pPr>
        <w:tabs>
          <w:tab w:val="left" w:pos="6032"/>
        </w:tabs>
      </w:pPr>
      <w:r>
        <w:t xml:space="preserve">            border-radius: 8px;</w:t>
      </w:r>
    </w:p>
    <w:p w14:paraId="65D36494" w14:textId="77777777" w:rsidR="00FB4525" w:rsidRDefault="00FB4525" w:rsidP="00FB4525">
      <w:pPr>
        <w:tabs>
          <w:tab w:val="left" w:pos="6032"/>
        </w:tabs>
      </w:pPr>
      <w:r>
        <w:t xml:space="preserve">        }</w:t>
      </w:r>
    </w:p>
    <w:p w14:paraId="79C67FF1" w14:textId="77777777" w:rsidR="00FB4525" w:rsidRDefault="00FB4525" w:rsidP="00FB4525">
      <w:pPr>
        <w:tabs>
          <w:tab w:val="left" w:pos="6032"/>
        </w:tabs>
      </w:pPr>
      <w:r>
        <w:t xml:space="preserve">        .content div h2 {</w:t>
      </w:r>
    </w:p>
    <w:p w14:paraId="4F273C42" w14:textId="77777777" w:rsidR="00FB4525" w:rsidRDefault="00FB4525" w:rsidP="00FB4525">
      <w:pPr>
        <w:tabs>
          <w:tab w:val="left" w:pos="6032"/>
        </w:tabs>
      </w:pPr>
      <w:r>
        <w:t xml:space="preserve">            color: #333;</w:t>
      </w:r>
    </w:p>
    <w:p w14:paraId="2F3F859F" w14:textId="77777777" w:rsidR="00FB4525" w:rsidRDefault="00FB4525" w:rsidP="00FB4525">
      <w:pPr>
        <w:tabs>
          <w:tab w:val="left" w:pos="6032"/>
        </w:tabs>
      </w:pPr>
      <w:r>
        <w:t xml:space="preserve">        }</w:t>
      </w:r>
    </w:p>
    <w:p w14:paraId="32F5EFD7" w14:textId="77777777" w:rsidR="00FB4525" w:rsidRDefault="00FB4525" w:rsidP="00FB4525">
      <w:pPr>
        <w:tabs>
          <w:tab w:val="left" w:pos="6032"/>
        </w:tabs>
      </w:pPr>
      <w:r>
        <w:t xml:space="preserve">        .sidebar {</w:t>
      </w:r>
    </w:p>
    <w:p w14:paraId="1FFEE519" w14:textId="77777777" w:rsidR="00FB4525" w:rsidRDefault="00FB4525" w:rsidP="00FB4525">
      <w:pPr>
        <w:tabs>
          <w:tab w:val="left" w:pos="6032"/>
        </w:tabs>
      </w:pPr>
      <w:r>
        <w:t xml:space="preserve">            background-color: #ccc;</w:t>
      </w:r>
    </w:p>
    <w:p w14:paraId="10A7A955" w14:textId="77777777" w:rsidR="00FB4525" w:rsidRDefault="00FB4525" w:rsidP="00FB4525">
      <w:pPr>
        <w:tabs>
          <w:tab w:val="left" w:pos="6032"/>
        </w:tabs>
      </w:pPr>
      <w:r>
        <w:t xml:space="preserve">        }</w:t>
      </w:r>
    </w:p>
    <w:p w14:paraId="0B17CCAB" w14:textId="77777777" w:rsidR="00FB4525" w:rsidRDefault="00FB4525" w:rsidP="00FB4525">
      <w:pPr>
        <w:tabs>
          <w:tab w:val="left" w:pos="6032"/>
        </w:tabs>
      </w:pPr>
      <w:r>
        <w:t xml:space="preserve">        .main {</w:t>
      </w:r>
    </w:p>
    <w:p w14:paraId="2B1364BC" w14:textId="77777777" w:rsidR="00FB4525" w:rsidRDefault="00FB4525" w:rsidP="00FB4525">
      <w:pPr>
        <w:tabs>
          <w:tab w:val="left" w:pos="6032"/>
        </w:tabs>
      </w:pPr>
      <w:r>
        <w:t xml:space="preserve">            background-color: #ddd;</w:t>
      </w:r>
    </w:p>
    <w:p w14:paraId="220C4502" w14:textId="77777777" w:rsidR="00FB4525" w:rsidRDefault="00FB4525" w:rsidP="00FB4525">
      <w:pPr>
        <w:tabs>
          <w:tab w:val="left" w:pos="6032"/>
        </w:tabs>
      </w:pPr>
      <w:r>
        <w:t xml:space="preserve">        }</w:t>
      </w:r>
    </w:p>
    <w:p w14:paraId="4BC026DB" w14:textId="77777777" w:rsidR="00FB4525" w:rsidRDefault="00FB4525" w:rsidP="00FB4525">
      <w:pPr>
        <w:tabs>
          <w:tab w:val="left" w:pos="6032"/>
        </w:tabs>
      </w:pPr>
      <w:r>
        <w:t xml:space="preserve">        .footer {</w:t>
      </w:r>
    </w:p>
    <w:p w14:paraId="259F8430" w14:textId="77777777" w:rsidR="00FB4525" w:rsidRDefault="00FB4525" w:rsidP="00FB4525">
      <w:pPr>
        <w:tabs>
          <w:tab w:val="left" w:pos="6032"/>
        </w:tabs>
      </w:pPr>
      <w:r>
        <w:t xml:space="preserve">            margin-top: 20px;</w:t>
      </w:r>
    </w:p>
    <w:p w14:paraId="739EFD1A" w14:textId="77777777" w:rsidR="00FB4525" w:rsidRDefault="00FB4525" w:rsidP="00FB4525">
      <w:pPr>
        <w:tabs>
          <w:tab w:val="left" w:pos="6032"/>
        </w:tabs>
      </w:pPr>
      <w:r>
        <w:t xml:space="preserve">        }</w:t>
      </w:r>
    </w:p>
    <w:p w14:paraId="3560BC37" w14:textId="77777777" w:rsidR="00FB4525" w:rsidRDefault="00FB4525" w:rsidP="00FB4525">
      <w:pPr>
        <w:tabs>
          <w:tab w:val="left" w:pos="6032"/>
        </w:tabs>
      </w:pPr>
      <w:r>
        <w:t xml:space="preserve">    &lt;/style&gt;</w:t>
      </w:r>
    </w:p>
    <w:p w14:paraId="5B2167DD" w14:textId="77777777" w:rsidR="00FB4525" w:rsidRDefault="00FB4525" w:rsidP="00FB4525">
      <w:pPr>
        <w:tabs>
          <w:tab w:val="left" w:pos="6032"/>
        </w:tabs>
      </w:pPr>
      <w:r>
        <w:t>&lt;/head&gt;</w:t>
      </w:r>
    </w:p>
    <w:p w14:paraId="2B9A79FB" w14:textId="77777777" w:rsidR="00FB4525" w:rsidRDefault="00FB4525" w:rsidP="00FB4525">
      <w:pPr>
        <w:tabs>
          <w:tab w:val="left" w:pos="6032"/>
        </w:tabs>
      </w:pPr>
      <w:r>
        <w:t>&lt;body&gt;</w:t>
      </w:r>
    </w:p>
    <w:p w14:paraId="03FF29A8" w14:textId="1BA1516E" w:rsidR="00FB4525" w:rsidRDefault="00FB4525" w:rsidP="00FB4525">
      <w:pPr>
        <w:tabs>
          <w:tab w:val="left" w:pos="6032"/>
        </w:tabs>
      </w:pPr>
      <w:r>
        <w:t>&lt;h1&gt;HTML Div Tag Example&lt;/h1&gt;</w:t>
      </w:r>
    </w:p>
    <w:p w14:paraId="30E1B35E" w14:textId="1C5E89D6" w:rsidR="00FB4525" w:rsidRDefault="001265AF" w:rsidP="00FB4525">
      <w:pPr>
        <w:tabs>
          <w:tab w:val="left" w:pos="6032"/>
        </w:tabs>
      </w:pPr>
      <w:r>
        <w:t xml:space="preserve">    </w:t>
      </w:r>
      <w:r w:rsidR="00FB4525">
        <w:t>&lt;div class="container"&gt;</w:t>
      </w:r>
    </w:p>
    <w:p w14:paraId="5DAAF018" w14:textId="77777777" w:rsidR="00FB4525" w:rsidRDefault="00FB4525" w:rsidP="00FB4525">
      <w:pPr>
        <w:tabs>
          <w:tab w:val="left" w:pos="6032"/>
        </w:tabs>
      </w:pPr>
      <w:r>
        <w:t xml:space="preserve">        &lt;!-- Header Section --&gt;</w:t>
      </w:r>
    </w:p>
    <w:p w14:paraId="03AEBA01" w14:textId="2FDE3494" w:rsidR="00FB4525" w:rsidRDefault="00FB4525" w:rsidP="00FB4525">
      <w:pPr>
        <w:tabs>
          <w:tab w:val="left" w:pos="6032"/>
        </w:tabs>
      </w:pPr>
      <w:r>
        <w:t xml:space="preserve">        &lt;div class="header"&gt;</w:t>
      </w:r>
    </w:p>
    <w:p w14:paraId="7A93E3E3" w14:textId="28A24054" w:rsidR="00FB4525" w:rsidRDefault="00FB4525" w:rsidP="00FB4525">
      <w:pPr>
        <w:tabs>
          <w:tab w:val="left" w:pos="6032"/>
        </w:tabs>
      </w:pPr>
      <w:r>
        <w:t>Output:</w:t>
      </w:r>
    </w:p>
    <w:p w14:paraId="738A8FE8" w14:textId="3D624B9C" w:rsidR="00FB4525" w:rsidRDefault="00FB4525" w:rsidP="00FB4525">
      <w:pPr>
        <w:tabs>
          <w:tab w:val="left" w:pos="6032"/>
        </w:tabs>
      </w:pPr>
      <w:r w:rsidRPr="00FB4525">
        <w:rPr>
          <w:noProof/>
          <w:lang w:eastAsia="en-IN"/>
        </w:rPr>
        <w:drawing>
          <wp:inline distT="0" distB="0" distL="0" distR="0" wp14:anchorId="3BDD9E35" wp14:editId="3D8768BC">
            <wp:extent cx="5000625" cy="1257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0625" cy="1257300"/>
                    </a:xfrm>
                    <a:prstGeom prst="rect">
                      <a:avLst/>
                    </a:prstGeom>
                  </pic:spPr>
                </pic:pic>
              </a:graphicData>
            </a:graphic>
          </wp:inline>
        </w:drawing>
      </w:r>
    </w:p>
    <w:p w14:paraId="7EFB82E0" w14:textId="4D491CEC" w:rsidR="00FB4525" w:rsidRDefault="00FB4525" w:rsidP="00FB4525">
      <w:pPr>
        <w:tabs>
          <w:tab w:val="left" w:pos="6032"/>
        </w:tabs>
        <w:jc w:val="center"/>
      </w:pPr>
      <w:r>
        <w:t>Project-20</w:t>
      </w:r>
    </w:p>
    <w:p w14:paraId="08E76EE4" w14:textId="7BC1613C" w:rsidR="00FB4525" w:rsidRDefault="00FB4525" w:rsidP="00FB4525">
      <w:pPr>
        <w:tabs>
          <w:tab w:val="left" w:pos="6032"/>
        </w:tabs>
      </w:pPr>
      <w:r>
        <w:t>Design a web page by demonstrating the usage of HTML Marquee Tag.</w:t>
      </w:r>
    </w:p>
    <w:p w14:paraId="5FBC353F" w14:textId="77777777" w:rsidR="00FB4525" w:rsidRDefault="00FB4525" w:rsidP="00FB4525">
      <w:pPr>
        <w:tabs>
          <w:tab w:val="left" w:pos="6032"/>
        </w:tabs>
      </w:pPr>
      <w:r>
        <w:t>&lt;!DOCTYPE html&gt;</w:t>
      </w:r>
    </w:p>
    <w:p w14:paraId="5253A9D9" w14:textId="77777777" w:rsidR="00FB4525" w:rsidRDefault="00FB4525" w:rsidP="00FB4525">
      <w:pPr>
        <w:tabs>
          <w:tab w:val="left" w:pos="6032"/>
        </w:tabs>
      </w:pPr>
      <w:r>
        <w:t>&lt;html lang="en"&gt;</w:t>
      </w:r>
    </w:p>
    <w:p w14:paraId="6EA7BC40" w14:textId="77777777" w:rsidR="00FB4525" w:rsidRDefault="00FB4525" w:rsidP="00FB4525">
      <w:pPr>
        <w:tabs>
          <w:tab w:val="left" w:pos="6032"/>
        </w:tabs>
      </w:pPr>
      <w:r>
        <w:t>&lt;head&gt;</w:t>
      </w:r>
    </w:p>
    <w:p w14:paraId="33EDDBF6" w14:textId="77777777" w:rsidR="00FB4525" w:rsidRDefault="00FB4525" w:rsidP="00FB4525">
      <w:pPr>
        <w:tabs>
          <w:tab w:val="left" w:pos="6032"/>
        </w:tabs>
      </w:pPr>
      <w:r>
        <w:t xml:space="preserve">    &lt;meta charset="UTF-8"&gt;</w:t>
      </w:r>
    </w:p>
    <w:p w14:paraId="471C37D2" w14:textId="77777777" w:rsidR="00FB4525" w:rsidRDefault="00FB4525" w:rsidP="00FB4525">
      <w:pPr>
        <w:tabs>
          <w:tab w:val="left" w:pos="6032"/>
        </w:tabs>
      </w:pPr>
      <w:r>
        <w:t xml:space="preserve">    &lt;meta name="viewport" content="width=device-width, initial-scale=1.0"&gt;</w:t>
      </w:r>
    </w:p>
    <w:p w14:paraId="209649C2" w14:textId="77777777" w:rsidR="00FB4525" w:rsidRDefault="00FB4525" w:rsidP="00FB4525">
      <w:pPr>
        <w:tabs>
          <w:tab w:val="left" w:pos="6032"/>
        </w:tabs>
      </w:pPr>
      <w:r>
        <w:t xml:space="preserve">    &lt;title&gt;HTML Marquee Tag Example&lt;/title&gt;</w:t>
      </w:r>
    </w:p>
    <w:p w14:paraId="4098627B" w14:textId="77777777" w:rsidR="00FB4525" w:rsidRDefault="00FB4525" w:rsidP="00FB4525">
      <w:pPr>
        <w:tabs>
          <w:tab w:val="left" w:pos="6032"/>
        </w:tabs>
      </w:pPr>
      <w:r>
        <w:t xml:space="preserve">    &lt;style&gt;</w:t>
      </w:r>
    </w:p>
    <w:p w14:paraId="3106DBB5" w14:textId="77777777" w:rsidR="00FB4525" w:rsidRDefault="00FB4525" w:rsidP="00FB4525">
      <w:pPr>
        <w:tabs>
          <w:tab w:val="left" w:pos="6032"/>
        </w:tabs>
      </w:pPr>
      <w:r>
        <w:t xml:space="preserve">        body {</w:t>
      </w:r>
    </w:p>
    <w:p w14:paraId="6F276C1E" w14:textId="77777777" w:rsidR="00FB4525" w:rsidRDefault="00FB4525" w:rsidP="00FB4525">
      <w:pPr>
        <w:tabs>
          <w:tab w:val="left" w:pos="6032"/>
        </w:tabs>
      </w:pPr>
      <w:r>
        <w:t xml:space="preserve">            font-family: Arial, sans-serif;</w:t>
      </w:r>
    </w:p>
    <w:p w14:paraId="566BB209" w14:textId="77777777" w:rsidR="00FB4525" w:rsidRDefault="00FB4525" w:rsidP="00FB4525">
      <w:pPr>
        <w:tabs>
          <w:tab w:val="left" w:pos="6032"/>
        </w:tabs>
      </w:pPr>
      <w:r>
        <w:t xml:space="preserve">            background-color: #f4f4f9;</w:t>
      </w:r>
    </w:p>
    <w:p w14:paraId="7C99D5E9" w14:textId="77777777" w:rsidR="00FB4525" w:rsidRDefault="00FB4525" w:rsidP="00FB4525">
      <w:pPr>
        <w:tabs>
          <w:tab w:val="left" w:pos="6032"/>
        </w:tabs>
      </w:pPr>
      <w:r>
        <w:t xml:space="preserve">            margin: 0;</w:t>
      </w:r>
    </w:p>
    <w:p w14:paraId="34B05943" w14:textId="77777777" w:rsidR="00FB4525" w:rsidRDefault="00FB4525" w:rsidP="00FB4525">
      <w:pPr>
        <w:tabs>
          <w:tab w:val="left" w:pos="6032"/>
        </w:tabs>
      </w:pPr>
      <w:r>
        <w:t xml:space="preserve">            padding: 20px;</w:t>
      </w:r>
    </w:p>
    <w:p w14:paraId="6C5D1E81" w14:textId="77777777" w:rsidR="00FB4525" w:rsidRDefault="00FB4525" w:rsidP="00FB4525">
      <w:pPr>
        <w:tabs>
          <w:tab w:val="left" w:pos="6032"/>
        </w:tabs>
      </w:pPr>
      <w:r>
        <w:t xml:space="preserve">            text-align: center;</w:t>
      </w:r>
    </w:p>
    <w:p w14:paraId="4B68196C" w14:textId="77777777" w:rsidR="00FB4525" w:rsidRDefault="00FB4525" w:rsidP="00FB4525">
      <w:pPr>
        <w:tabs>
          <w:tab w:val="left" w:pos="6032"/>
        </w:tabs>
      </w:pPr>
      <w:r>
        <w:t xml:space="preserve">        }</w:t>
      </w:r>
    </w:p>
    <w:p w14:paraId="73A42710" w14:textId="77777777" w:rsidR="00FB4525" w:rsidRDefault="00FB4525" w:rsidP="00FB4525">
      <w:pPr>
        <w:tabs>
          <w:tab w:val="left" w:pos="6032"/>
        </w:tabs>
      </w:pPr>
      <w:r>
        <w:t xml:space="preserve">        h1 {</w:t>
      </w:r>
    </w:p>
    <w:p w14:paraId="7B7B810D" w14:textId="77777777" w:rsidR="00FB4525" w:rsidRDefault="00FB4525" w:rsidP="00FB4525">
      <w:pPr>
        <w:tabs>
          <w:tab w:val="left" w:pos="6032"/>
        </w:tabs>
      </w:pPr>
      <w:r>
        <w:t xml:space="preserve">            color: #333;</w:t>
      </w:r>
    </w:p>
    <w:p w14:paraId="4C12D3D2" w14:textId="77777777" w:rsidR="00FB4525" w:rsidRDefault="00FB4525" w:rsidP="00FB4525">
      <w:pPr>
        <w:tabs>
          <w:tab w:val="left" w:pos="6032"/>
        </w:tabs>
      </w:pPr>
      <w:r>
        <w:t xml:space="preserve">        }</w:t>
      </w:r>
    </w:p>
    <w:p w14:paraId="09550220" w14:textId="77777777" w:rsidR="00FB4525" w:rsidRDefault="00FB4525" w:rsidP="00FB4525">
      <w:pPr>
        <w:tabs>
          <w:tab w:val="left" w:pos="6032"/>
        </w:tabs>
      </w:pPr>
      <w:r>
        <w:t xml:space="preserve">        .marquee-container {</w:t>
      </w:r>
    </w:p>
    <w:p w14:paraId="1D3F2925" w14:textId="77777777" w:rsidR="00FB4525" w:rsidRDefault="00FB4525" w:rsidP="00FB4525">
      <w:pPr>
        <w:tabs>
          <w:tab w:val="left" w:pos="6032"/>
        </w:tabs>
      </w:pPr>
      <w:r>
        <w:t xml:space="preserve">            background-color: #fff;</w:t>
      </w:r>
    </w:p>
    <w:p w14:paraId="1B1A27AB" w14:textId="77777777" w:rsidR="00FB4525" w:rsidRDefault="00FB4525" w:rsidP="00FB4525">
      <w:pPr>
        <w:tabs>
          <w:tab w:val="left" w:pos="6032"/>
        </w:tabs>
      </w:pPr>
      <w:r>
        <w:t xml:space="preserve">            padding: 20px;</w:t>
      </w:r>
    </w:p>
    <w:p w14:paraId="55707993" w14:textId="77777777" w:rsidR="00FB4525" w:rsidRDefault="00FB4525" w:rsidP="00FB4525">
      <w:pPr>
        <w:tabs>
          <w:tab w:val="left" w:pos="6032"/>
        </w:tabs>
      </w:pPr>
      <w:r>
        <w:t xml:space="preserve">            border-radius: 8px;</w:t>
      </w:r>
    </w:p>
    <w:p w14:paraId="56F4EDEB" w14:textId="77777777" w:rsidR="00FB4525" w:rsidRDefault="00FB4525" w:rsidP="00FB4525">
      <w:pPr>
        <w:tabs>
          <w:tab w:val="left" w:pos="6032"/>
        </w:tabs>
      </w:pPr>
      <w:r>
        <w:t xml:space="preserve">            box-shadow: 0 0 15px rgba(0, 0, 0, 0.1);</w:t>
      </w:r>
    </w:p>
    <w:p w14:paraId="0D583155" w14:textId="77777777" w:rsidR="00FB4525" w:rsidRDefault="00FB4525" w:rsidP="00FB4525">
      <w:pPr>
        <w:tabs>
          <w:tab w:val="left" w:pos="6032"/>
        </w:tabs>
      </w:pPr>
      <w:r>
        <w:t xml:space="preserve">            margin-bottom: 30px;</w:t>
      </w:r>
    </w:p>
    <w:p w14:paraId="0B693F02" w14:textId="77777777" w:rsidR="00FB4525" w:rsidRDefault="00FB4525" w:rsidP="00FB4525">
      <w:pPr>
        <w:tabs>
          <w:tab w:val="left" w:pos="6032"/>
        </w:tabs>
      </w:pPr>
      <w:r>
        <w:t xml:space="preserve">        }</w:t>
      </w:r>
    </w:p>
    <w:p w14:paraId="5FA2DAE2" w14:textId="77777777" w:rsidR="00FB4525" w:rsidRDefault="00FB4525" w:rsidP="00FB4525">
      <w:pPr>
        <w:tabs>
          <w:tab w:val="left" w:pos="6032"/>
        </w:tabs>
      </w:pPr>
      <w:r>
        <w:t xml:space="preserve">        .marquee-container h2 {</w:t>
      </w:r>
    </w:p>
    <w:p w14:paraId="05B401EC" w14:textId="77777777" w:rsidR="00FB4525" w:rsidRDefault="00FB4525" w:rsidP="00FB4525">
      <w:pPr>
        <w:tabs>
          <w:tab w:val="left" w:pos="6032"/>
        </w:tabs>
      </w:pPr>
      <w:r>
        <w:t xml:space="preserve">            margin: 0;</w:t>
      </w:r>
    </w:p>
    <w:p w14:paraId="65BA6AD6" w14:textId="77777777" w:rsidR="00FB4525" w:rsidRDefault="00FB4525" w:rsidP="00FB4525">
      <w:pPr>
        <w:tabs>
          <w:tab w:val="left" w:pos="6032"/>
        </w:tabs>
      </w:pPr>
      <w:r>
        <w:t xml:space="preserve">            color: #333;</w:t>
      </w:r>
    </w:p>
    <w:p w14:paraId="3BA1851C" w14:textId="77777777" w:rsidR="00FB4525" w:rsidRDefault="00FB4525" w:rsidP="00FB4525">
      <w:pPr>
        <w:tabs>
          <w:tab w:val="left" w:pos="6032"/>
        </w:tabs>
      </w:pPr>
      <w:r>
        <w:t xml:space="preserve">        }</w:t>
      </w:r>
    </w:p>
    <w:p w14:paraId="3E7C5631" w14:textId="77777777" w:rsidR="00FB4525" w:rsidRDefault="00FB4525" w:rsidP="00FB4525">
      <w:pPr>
        <w:tabs>
          <w:tab w:val="left" w:pos="6032"/>
        </w:tabs>
      </w:pPr>
      <w:r>
        <w:t xml:space="preserve">    &lt;/style&gt;</w:t>
      </w:r>
    </w:p>
    <w:p w14:paraId="43037988" w14:textId="77777777" w:rsidR="00FB4525" w:rsidRDefault="00FB4525" w:rsidP="00FB4525">
      <w:pPr>
        <w:tabs>
          <w:tab w:val="left" w:pos="6032"/>
        </w:tabs>
      </w:pPr>
      <w:r>
        <w:t>&lt;/head&gt;</w:t>
      </w:r>
    </w:p>
    <w:p w14:paraId="775A272D" w14:textId="77777777" w:rsidR="00FB4525" w:rsidRDefault="00FB4525" w:rsidP="00FB4525">
      <w:pPr>
        <w:tabs>
          <w:tab w:val="left" w:pos="6032"/>
        </w:tabs>
      </w:pPr>
      <w:r>
        <w:t>&lt;body&gt;</w:t>
      </w:r>
    </w:p>
    <w:p w14:paraId="3BFBE4A5" w14:textId="52881384" w:rsidR="00FB4525" w:rsidRDefault="00FB4525" w:rsidP="00FB4525">
      <w:pPr>
        <w:tabs>
          <w:tab w:val="left" w:pos="6032"/>
        </w:tabs>
      </w:pPr>
      <w:r>
        <w:t>&lt;h1&gt;HTML Marquee Tag Demonstration&lt;/h1&gt;</w:t>
      </w:r>
    </w:p>
    <w:p w14:paraId="35FFA960" w14:textId="6A8AE886" w:rsidR="00FB4525" w:rsidRDefault="001265AF" w:rsidP="00FB4525">
      <w:pPr>
        <w:tabs>
          <w:tab w:val="left" w:pos="6032"/>
        </w:tabs>
      </w:pPr>
      <w:r>
        <w:t xml:space="preserve">    </w:t>
      </w:r>
      <w:r w:rsidR="00FB4525">
        <w:t>&lt;div class="marquee-container"&gt;</w:t>
      </w:r>
    </w:p>
    <w:p w14:paraId="2C1193DB" w14:textId="77777777" w:rsidR="00FB4525" w:rsidRDefault="00FB4525" w:rsidP="00FB4525">
      <w:pPr>
        <w:tabs>
          <w:tab w:val="left" w:pos="6032"/>
        </w:tabs>
      </w:pPr>
      <w:r>
        <w:t xml:space="preserve">        &lt;h2&gt;Scrolling Text (Default Direction)&lt;/h2&gt;</w:t>
      </w:r>
    </w:p>
    <w:p w14:paraId="3961F314" w14:textId="77777777" w:rsidR="00FB4525" w:rsidRDefault="00FB4525" w:rsidP="00FB4525">
      <w:pPr>
        <w:tabs>
          <w:tab w:val="left" w:pos="6032"/>
        </w:tabs>
      </w:pPr>
      <w:r>
        <w:t xml:space="preserve">        &lt;marquee&gt;This is a scrolling text using the Marquee tag!&lt;/marquee&gt;</w:t>
      </w:r>
    </w:p>
    <w:p w14:paraId="7DB71AC8" w14:textId="77777777" w:rsidR="00FB4525" w:rsidRDefault="00FB4525" w:rsidP="00FB4525">
      <w:pPr>
        <w:tabs>
          <w:tab w:val="left" w:pos="6032"/>
        </w:tabs>
      </w:pPr>
      <w:r>
        <w:t xml:space="preserve">    &lt;/div&gt;</w:t>
      </w:r>
    </w:p>
    <w:p w14:paraId="22EE52EA" w14:textId="0D381518" w:rsidR="00FB4525" w:rsidRDefault="00FB4525" w:rsidP="00FB4525">
      <w:pPr>
        <w:tabs>
          <w:tab w:val="left" w:pos="6032"/>
        </w:tabs>
      </w:pPr>
      <w:r>
        <w:t>&lt;div class="marquee-container"&gt;</w:t>
      </w:r>
    </w:p>
    <w:p w14:paraId="2BEF95AE" w14:textId="77777777" w:rsidR="00FB4525" w:rsidRDefault="00FB4525" w:rsidP="00FB4525">
      <w:pPr>
        <w:tabs>
          <w:tab w:val="left" w:pos="6032"/>
        </w:tabs>
      </w:pPr>
      <w:r>
        <w:t xml:space="preserve">        &lt;h2&gt;Scrolling Text (Right to Left)&lt;/h2&gt;</w:t>
      </w:r>
    </w:p>
    <w:p w14:paraId="214DF04E" w14:textId="77777777" w:rsidR="00FB4525" w:rsidRDefault="00FB4525" w:rsidP="00FB4525">
      <w:pPr>
        <w:tabs>
          <w:tab w:val="left" w:pos="6032"/>
        </w:tabs>
      </w:pPr>
      <w:r>
        <w:t xml:space="preserve">        &lt;marquee direction="right"&gt;This text scrolls from right to left.&lt;/marquee&gt;</w:t>
      </w:r>
    </w:p>
    <w:p w14:paraId="4608ADBD" w14:textId="77777777" w:rsidR="00FB4525" w:rsidRDefault="00FB4525" w:rsidP="00FB4525">
      <w:pPr>
        <w:tabs>
          <w:tab w:val="left" w:pos="6032"/>
        </w:tabs>
      </w:pPr>
      <w:r>
        <w:t xml:space="preserve">    &lt;/div&gt;</w:t>
      </w:r>
    </w:p>
    <w:p w14:paraId="0B0C495C" w14:textId="08EA7D12" w:rsidR="00FB4525" w:rsidRDefault="00FB4525" w:rsidP="00FB4525">
      <w:pPr>
        <w:tabs>
          <w:tab w:val="left" w:pos="6032"/>
        </w:tabs>
      </w:pPr>
      <w:r>
        <w:t xml:space="preserve">  &lt;div class="marquee-container"&gt;</w:t>
      </w:r>
    </w:p>
    <w:p w14:paraId="716704D1" w14:textId="77777777" w:rsidR="00FB4525" w:rsidRDefault="00FB4525" w:rsidP="00FB4525">
      <w:pPr>
        <w:tabs>
          <w:tab w:val="left" w:pos="6032"/>
        </w:tabs>
      </w:pPr>
      <w:r>
        <w:t xml:space="preserve">        &lt;h2&gt;Scrolling Text (Left to Right)&lt;/h2&gt;</w:t>
      </w:r>
    </w:p>
    <w:p w14:paraId="1830C130" w14:textId="77777777" w:rsidR="00FB4525" w:rsidRDefault="00FB4525" w:rsidP="00FB4525">
      <w:pPr>
        <w:tabs>
          <w:tab w:val="left" w:pos="6032"/>
        </w:tabs>
      </w:pPr>
      <w:r>
        <w:t xml:space="preserve">        &lt;marquee direction="left"&gt;This text scrolls from left to right.&lt;/marquee&gt;</w:t>
      </w:r>
    </w:p>
    <w:p w14:paraId="216FFA46" w14:textId="77777777" w:rsidR="00FB4525" w:rsidRDefault="00FB4525" w:rsidP="00FB4525">
      <w:pPr>
        <w:tabs>
          <w:tab w:val="left" w:pos="6032"/>
        </w:tabs>
      </w:pPr>
      <w:r>
        <w:t xml:space="preserve">    &lt;/div&gt;</w:t>
      </w:r>
    </w:p>
    <w:p w14:paraId="57B79EC0" w14:textId="2BAC3EF9" w:rsidR="00FB4525" w:rsidRDefault="00FB4525" w:rsidP="00FB4525">
      <w:pPr>
        <w:tabs>
          <w:tab w:val="left" w:pos="6032"/>
        </w:tabs>
      </w:pPr>
      <w:r>
        <w:t>&lt;div class="marquee-container"&gt;</w:t>
      </w:r>
    </w:p>
    <w:p w14:paraId="3A52207D" w14:textId="77777777" w:rsidR="00FB4525" w:rsidRDefault="00FB4525" w:rsidP="00FB4525">
      <w:pPr>
        <w:tabs>
          <w:tab w:val="left" w:pos="6032"/>
        </w:tabs>
      </w:pPr>
      <w:r>
        <w:t xml:space="preserve">        &lt;h2&gt;Scrolling Text (With Speed Control)&lt;/h2&gt;</w:t>
      </w:r>
    </w:p>
    <w:p w14:paraId="7BB53519" w14:textId="77777777" w:rsidR="00FB4525" w:rsidRDefault="00FB4525" w:rsidP="00FB4525">
      <w:pPr>
        <w:tabs>
          <w:tab w:val="left" w:pos="6032"/>
        </w:tabs>
      </w:pPr>
      <w:r>
        <w:t xml:space="preserve">        &lt;marquee scrollamount="10"&gt;This text scrolls with a custom speed. You can adjust the value of scrollamount.&lt;/marquee&gt;</w:t>
      </w:r>
    </w:p>
    <w:p w14:paraId="71C2EA2E" w14:textId="77777777" w:rsidR="00FB4525" w:rsidRDefault="00FB4525" w:rsidP="00FB4525">
      <w:pPr>
        <w:tabs>
          <w:tab w:val="left" w:pos="6032"/>
        </w:tabs>
      </w:pPr>
      <w:r>
        <w:t xml:space="preserve">    &lt;/div&gt;</w:t>
      </w:r>
    </w:p>
    <w:p w14:paraId="44BC2771" w14:textId="278CF277" w:rsidR="00FB4525" w:rsidRDefault="00FB4525" w:rsidP="00FB4525">
      <w:pPr>
        <w:tabs>
          <w:tab w:val="left" w:pos="6032"/>
        </w:tabs>
      </w:pPr>
      <w:r>
        <w:t>&lt;div class="marquee-container</w:t>
      </w:r>
    </w:p>
    <w:p w14:paraId="46332555" w14:textId="0B93BFBA" w:rsidR="00FB4525" w:rsidRDefault="00FB4525" w:rsidP="00FB4525">
      <w:pPr>
        <w:tabs>
          <w:tab w:val="left" w:pos="6032"/>
        </w:tabs>
      </w:pPr>
      <w:r>
        <w:t>Output:</w:t>
      </w:r>
    </w:p>
    <w:p w14:paraId="3E2EE6C3" w14:textId="77C9A0DA" w:rsidR="00FB4525" w:rsidRDefault="00FB4525" w:rsidP="00FB4525">
      <w:pPr>
        <w:tabs>
          <w:tab w:val="left" w:pos="6032"/>
        </w:tabs>
      </w:pPr>
      <w:r w:rsidRPr="00FB4525">
        <w:rPr>
          <w:noProof/>
          <w:lang w:eastAsia="en-IN"/>
        </w:rPr>
        <w:drawing>
          <wp:inline distT="0" distB="0" distL="0" distR="0" wp14:anchorId="667FF74F" wp14:editId="1C5B43DC">
            <wp:extent cx="4552950" cy="1657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2950" cy="1657350"/>
                    </a:xfrm>
                    <a:prstGeom prst="rect">
                      <a:avLst/>
                    </a:prstGeom>
                  </pic:spPr>
                </pic:pic>
              </a:graphicData>
            </a:graphic>
          </wp:inline>
        </w:drawing>
      </w:r>
    </w:p>
    <w:p w14:paraId="0D2CC9FA" w14:textId="22C1B786" w:rsidR="00FB4525" w:rsidRDefault="00FB4525" w:rsidP="00FB4525">
      <w:pPr>
        <w:tabs>
          <w:tab w:val="left" w:pos="6032"/>
        </w:tabs>
        <w:jc w:val="center"/>
      </w:pPr>
      <w:r>
        <w:t>Project-21</w:t>
      </w:r>
    </w:p>
    <w:p w14:paraId="7CAA4806" w14:textId="595BF098" w:rsidR="00FB4525" w:rsidRDefault="00FB4525" w:rsidP="00FB4525">
      <w:pPr>
        <w:tabs>
          <w:tab w:val="left" w:pos="6032"/>
        </w:tabs>
      </w:pPr>
      <w:r>
        <w:t>Design a web page by demonstrating the usage of HTML Marquee Tag with image</w:t>
      </w:r>
    </w:p>
    <w:p w14:paraId="47EB184D" w14:textId="77777777" w:rsidR="00FB4525" w:rsidRDefault="00FB4525" w:rsidP="00FB4525">
      <w:pPr>
        <w:tabs>
          <w:tab w:val="left" w:pos="6032"/>
        </w:tabs>
      </w:pPr>
      <w:r>
        <w:t>&lt;!DOCTYPE html&gt;</w:t>
      </w:r>
    </w:p>
    <w:p w14:paraId="21102A20" w14:textId="77777777" w:rsidR="00FB4525" w:rsidRDefault="00FB4525" w:rsidP="00FB4525">
      <w:pPr>
        <w:tabs>
          <w:tab w:val="left" w:pos="6032"/>
        </w:tabs>
      </w:pPr>
      <w:r>
        <w:t>&lt;html lang="en"&gt;</w:t>
      </w:r>
    </w:p>
    <w:p w14:paraId="042CD389" w14:textId="77777777" w:rsidR="00FB4525" w:rsidRDefault="00FB4525" w:rsidP="00FB4525">
      <w:pPr>
        <w:tabs>
          <w:tab w:val="left" w:pos="6032"/>
        </w:tabs>
      </w:pPr>
      <w:r>
        <w:t>&lt;head&gt;</w:t>
      </w:r>
    </w:p>
    <w:p w14:paraId="46BBF44E" w14:textId="77777777" w:rsidR="00FB4525" w:rsidRDefault="00FB4525" w:rsidP="00FB4525">
      <w:pPr>
        <w:tabs>
          <w:tab w:val="left" w:pos="6032"/>
        </w:tabs>
      </w:pPr>
      <w:r>
        <w:t xml:space="preserve">    &lt;meta charset="UTF-8"&gt;</w:t>
      </w:r>
    </w:p>
    <w:p w14:paraId="33981D64" w14:textId="77777777" w:rsidR="00FB4525" w:rsidRDefault="00FB4525" w:rsidP="00FB4525">
      <w:pPr>
        <w:tabs>
          <w:tab w:val="left" w:pos="6032"/>
        </w:tabs>
      </w:pPr>
      <w:r>
        <w:t xml:space="preserve">    &lt;meta name="viewport" content="width=device-width, initial-scale=1.0"&gt;</w:t>
      </w:r>
    </w:p>
    <w:p w14:paraId="6DAC62FC" w14:textId="77777777" w:rsidR="00FB4525" w:rsidRDefault="00FB4525" w:rsidP="00FB4525">
      <w:pPr>
        <w:tabs>
          <w:tab w:val="left" w:pos="6032"/>
        </w:tabs>
      </w:pPr>
      <w:r>
        <w:t xml:space="preserve">    &lt;title&gt;HTML Marquee Tag with Image&lt;/title&gt;</w:t>
      </w:r>
    </w:p>
    <w:p w14:paraId="095E5FB3" w14:textId="77777777" w:rsidR="00FB4525" w:rsidRDefault="00FB4525" w:rsidP="00FB4525">
      <w:pPr>
        <w:tabs>
          <w:tab w:val="left" w:pos="6032"/>
        </w:tabs>
      </w:pPr>
      <w:r>
        <w:t xml:space="preserve">    &lt;style&gt;</w:t>
      </w:r>
    </w:p>
    <w:p w14:paraId="048A1D23" w14:textId="77777777" w:rsidR="00FB4525" w:rsidRDefault="00FB4525" w:rsidP="00FB4525">
      <w:pPr>
        <w:tabs>
          <w:tab w:val="left" w:pos="6032"/>
        </w:tabs>
      </w:pPr>
      <w:r>
        <w:t xml:space="preserve">        body {</w:t>
      </w:r>
    </w:p>
    <w:p w14:paraId="418C89A7" w14:textId="77777777" w:rsidR="00FB4525" w:rsidRDefault="00FB4525" w:rsidP="00FB4525">
      <w:pPr>
        <w:tabs>
          <w:tab w:val="left" w:pos="6032"/>
        </w:tabs>
      </w:pPr>
      <w:r>
        <w:t xml:space="preserve">            font-family: Arial, sans-serif;</w:t>
      </w:r>
    </w:p>
    <w:p w14:paraId="47899F83" w14:textId="77777777" w:rsidR="00FB4525" w:rsidRDefault="00FB4525" w:rsidP="00FB4525">
      <w:pPr>
        <w:tabs>
          <w:tab w:val="left" w:pos="6032"/>
        </w:tabs>
      </w:pPr>
      <w:r>
        <w:t xml:space="preserve">            background-color: #f4f4f9;</w:t>
      </w:r>
    </w:p>
    <w:p w14:paraId="05B94840" w14:textId="77777777" w:rsidR="00FB4525" w:rsidRDefault="00FB4525" w:rsidP="00FB4525">
      <w:pPr>
        <w:tabs>
          <w:tab w:val="left" w:pos="6032"/>
        </w:tabs>
      </w:pPr>
      <w:r>
        <w:t xml:space="preserve">            margin: 0;</w:t>
      </w:r>
    </w:p>
    <w:p w14:paraId="301562B1" w14:textId="77777777" w:rsidR="00FB4525" w:rsidRDefault="00FB4525" w:rsidP="00FB4525">
      <w:pPr>
        <w:tabs>
          <w:tab w:val="left" w:pos="6032"/>
        </w:tabs>
      </w:pPr>
      <w:r>
        <w:t xml:space="preserve">            padding: 20px;</w:t>
      </w:r>
    </w:p>
    <w:p w14:paraId="3F77F6EB" w14:textId="77777777" w:rsidR="00FB4525" w:rsidRDefault="00FB4525" w:rsidP="00FB4525">
      <w:pPr>
        <w:tabs>
          <w:tab w:val="left" w:pos="6032"/>
        </w:tabs>
      </w:pPr>
      <w:r>
        <w:t xml:space="preserve">            text-align: center;</w:t>
      </w:r>
    </w:p>
    <w:p w14:paraId="78486E4F" w14:textId="77777777" w:rsidR="00FB4525" w:rsidRDefault="00FB4525" w:rsidP="00FB4525">
      <w:pPr>
        <w:tabs>
          <w:tab w:val="left" w:pos="6032"/>
        </w:tabs>
      </w:pPr>
      <w:r>
        <w:t xml:space="preserve">        }</w:t>
      </w:r>
    </w:p>
    <w:p w14:paraId="0DBCBDD8" w14:textId="77777777" w:rsidR="00FB4525" w:rsidRDefault="00FB4525" w:rsidP="00FB4525">
      <w:pPr>
        <w:tabs>
          <w:tab w:val="left" w:pos="6032"/>
        </w:tabs>
      </w:pPr>
      <w:r>
        <w:t xml:space="preserve">        h1 {</w:t>
      </w:r>
    </w:p>
    <w:p w14:paraId="1CCBC5BD" w14:textId="77777777" w:rsidR="00FB4525" w:rsidRDefault="00FB4525" w:rsidP="00FB4525">
      <w:pPr>
        <w:tabs>
          <w:tab w:val="left" w:pos="6032"/>
        </w:tabs>
      </w:pPr>
      <w:r>
        <w:t xml:space="preserve">            color: #333;</w:t>
      </w:r>
    </w:p>
    <w:p w14:paraId="506D94F6" w14:textId="77777777" w:rsidR="00FB4525" w:rsidRDefault="00FB4525" w:rsidP="00FB4525">
      <w:pPr>
        <w:tabs>
          <w:tab w:val="left" w:pos="6032"/>
        </w:tabs>
      </w:pPr>
      <w:r>
        <w:t xml:space="preserve">        }</w:t>
      </w:r>
    </w:p>
    <w:p w14:paraId="16F88F24" w14:textId="77777777" w:rsidR="00FB4525" w:rsidRDefault="00FB4525" w:rsidP="00FB4525">
      <w:pPr>
        <w:tabs>
          <w:tab w:val="left" w:pos="6032"/>
        </w:tabs>
      </w:pPr>
      <w:r>
        <w:t xml:space="preserve">        .marquee-container {</w:t>
      </w:r>
    </w:p>
    <w:p w14:paraId="58980F86" w14:textId="77777777" w:rsidR="00FB4525" w:rsidRDefault="00FB4525" w:rsidP="00FB4525">
      <w:pPr>
        <w:tabs>
          <w:tab w:val="left" w:pos="6032"/>
        </w:tabs>
      </w:pPr>
      <w:r>
        <w:t xml:space="preserve">            background-color: #fff;</w:t>
      </w:r>
    </w:p>
    <w:p w14:paraId="5C987167" w14:textId="77777777" w:rsidR="00FB4525" w:rsidRDefault="00FB4525" w:rsidP="00FB4525">
      <w:pPr>
        <w:tabs>
          <w:tab w:val="left" w:pos="6032"/>
        </w:tabs>
      </w:pPr>
      <w:r>
        <w:t xml:space="preserve">            padding: 20px;</w:t>
      </w:r>
    </w:p>
    <w:p w14:paraId="5F436192" w14:textId="77777777" w:rsidR="00FB4525" w:rsidRDefault="00FB4525" w:rsidP="00FB4525">
      <w:pPr>
        <w:tabs>
          <w:tab w:val="left" w:pos="6032"/>
        </w:tabs>
      </w:pPr>
      <w:r>
        <w:t xml:space="preserve">            border-radius: 8px;</w:t>
      </w:r>
    </w:p>
    <w:p w14:paraId="3703001F" w14:textId="77777777" w:rsidR="00FB4525" w:rsidRDefault="00FB4525" w:rsidP="00FB4525">
      <w:pPr>
        <w:tabs>
          <w:tab w:val="left" w:pos="6032"/>
        </w:tabs>
      </w:pPr>
      <w:r>
        <w:t xml:space="preserve">            box-shadow: 0 0 15px rgba(0, 0, 0, 0.1);</w:t>
      </w:r>
    </w:p>
    <w:p w14:paraId="09287630" w14:textId="77777777" w:rsidR="00FB4525" w:rsidRDefault="00FB4525" w:rsidP="00FB4525">
      <w:pPr>
        <w:tabs>
          <w:tab w:val="left" w:pos="6032"/>
        </w:tabs>
      </w:pPr>
      <w:r>
        <w:t xml:space="preserve">            margin-bottom: 30px;</w:t>
      </w:r>
    </w:p>
    <w:p w14:paraId="704AC981" w14:textId="77777777" w:rsidR="00FB4525" w:rsidRDefault="00FB4525" w:rsidP="00FB4525">
      <w:pPr>
        <w:tabs>
          <w:tab w:val="left" w:pos="6032"/>
        </w:tabs>
      </w:pPr>
      <w:r>
        <w:t xml:space="preserve">        }</w:t>
      </w:r>
    </w:p>
    <w:p w14:paraId="0021514E" w14:textId="77777777" w:rsidR="00FB4525" w:rsidRDefault="00FB4525" w:rsidP="00FB4525">
      <w:pPr>
        <w:tabs>
          <w:tab w:val="left" w:pos="6032"/>
        </w:tabs>
      </w:pPr>
      <w:r>
        <w:t xml:space="preserve">        .marquee-container h2 {</w:t>
      </w:r>
    </w:p>
    <w:p w14:paraId="1938BF22" w14:textId="77777777" w:rsidR="00FB4525" w:rsidRDefault="00FB4525" w:rsidP="00FB4525">
      <w:pPr>
        <w:tabs>
          <w:tab w:val="left" w:pos="6032"/>
        </w:tabs>
      </w:pPr>
      <w:r>
        <w:t xml:space="preserve">            margin: 0;</w:t>
      </w:r>
    </w:p>
    <w:p w14:paraId="31092BC2" w14:textId="77777777" w:rsidR="00FB4525" w:rsidRDefault="00FB4525" w:rsidP="00FB4525">
      <w:pPr>
        <w:tabs>
          <w:tab w:val="left" w:pos="6032"/>
        </w:tabs>
      </w:pPr>
      <w:r>
        <w:t xml:space="preserve">            color: #333;</w:t>
      </w:r>
    </w:p>
    <w:p w14:paraId="47E0805B" w14:textId="77777777" w:rsidR="00FB4525" w:rsidRDefault="00FB4525" w:rsidP="00FB4525">
      <w:pPr>
        <w:tabs>
          <w:tab w:val="left" w:pos="6032"/>
        </w:tabs>
      </w:pPr>
      <w:r>
        <w:t xml:space="preserve">        }</w:t>
      </w:r>
    </w:p>
    <w:p w14:paraId="0AA90F09" w14:textId="77777777" w:rsidR="00FB4525" w:rsidRDefault="00FB4525" w:rsidP="00FB4525">
      <w:pPr>
        <w:tabs>
          <w:tab w:val="left" w:pos="6032"/>
        </w:tabs>
      </w:pPr>
      <w:r>
        <w:t xml:space="preserve">        .marquee {</w:t>
      </w:r>
    </w:p>
    <w:p w14:paraId="12B275EF" w14:textId="77777777" w:rsidR="00FB4525" w:rsidRDefault="00FB4525" w:rsidP="00FB4525">
      <w:pPr>
        <w:tabs>
          <w:tab w:val="left" w:pos="6032"/>
        </w:tabs>
      </w:pPr>
      <w:r>
        <w:t xml:space="preserve">            width: 100%;</w:t>
      </w:r>
    </w:p>
    <w:p w14:paraId="63630500" w14:textId="77777777" w:rsidR="00FB4525" w:rsidRDefault="00FB4525" w:rsidP="00FB4525">
      <w:pPr>
        <w:tabs>
          <w:tab w:val="left" w:pos="6032"/>
        </w:tabs>
      </w:pPr>
      <w:r>
        <w:t xml:space="preserve">            overflow: hidden;</w:t>
      </w:r>
    </w:p>
    <w:p w14:paraId="68C3AD29" w14:textId="77777777" w:rsidR="00FB4525" w:rsidRDefault="00FB4525" w:rsidP="00FB4525">
      <w:pPr>
        <w:tabs>
          <w:tab w:val="left" w:pos="6032"/>
        </w:tabs>
      </w:pPr>
      <w:r>
        <w:t xml:space="preserve">            white-space: nowrap;</w:t>
      </w:r>
    </w:p>
    <w:p w14:paraId="35D6E7C5" w14:textId="77777777" w:rsidR="00FB4525" w:rsidRDefault="00FB4525" w:rsidP="00FB4525">
      <w:pPr>
        <w:tabs>
          <w:tab w:val="left" w:pos="6032"/>
        </w:tabs>
      </w:pPr>
      <w:r>
        <w:t xml:space="preserve">        }</w:t>
      </w:r>
    </w:p>
    <w:p w14:paraId="10863D4C" w14:textId="77777777" w:rsidR="00FB4525" w:rsidRDefault="00FB4525" w:rsidP="00FB4525">
      <w:pPr>
        <w:tabs>
          <w:tab w:val="left" w:pos="6032"/>
        </w:tabs>
      </w:pPr>
      <w:r>
        <w:t xml:space="preserve">        img {</w:t>
      </w:r>
    </w:p>
    <w:p w14:paraId="08EA4017" w14:textId="77777777" w:rsidR="00FB4525" w:rsidRDefault="00FB4525" w:rsidP="00FB4525">
      <w:pPr>
        <w:tabs>
          <w:tab w:val="left" w:pos="6032"/>
        </w:tabs>
      </w:pPr>
      <w:r>
        <w:t xml:space="preserve">            height: 100px;</w:t>
      </w:r>
    </w:p>
    <w:p w14:paraId="1DA95DAB" w14:textId="77777777" w:rsidR="00FB4525" w:rsidRDefault="00FB4525" w:rsidP="00FB4525">
      <w:pPr>
        <w:tabs>
          <w:tab w:val="left" w:pos="6032"/>
        </w:tabs>
      </w:pPr>
      <w:r>
        <w:t xml:space="preserve">            margin-right: 30px;</w:t>
      </w:r>
    </w:p>
    <w:p w14:paraId="057B1C27" w14:textId="77777777" w:rsidR="00FB4525" w:rsidRDefault="00FB4525" w:rsidP="00FB4525">
      <w:pPr>
        <w:tabs>
          <w:tab w:val="left" w:pos="6032"/>
        </w:tabs>
      </w:pPr>
      <w:r>
        <w:t xml:space="preserve">        }</w:t>
      </w:r>
    </w:p>
    <w:p w14:paraId="5EF3AC07" w14:textId="77777777" w:rsidR="00FB4525" w:rsidRDefault="00FB4525" w:rsidP="00FB4525">
      <w:pPr>
        <w:tabs>
          <w:tab w:val="left" w:pos="6032"/>
        </w:tabs>
      </w:pPr>
      <w:r>
        <w:t xml:space="preserve">    &lt;/style&gt;</w:t>
      </w:r>
    </w:p>
    <w:p w14:paraId="451B7AA9" w14:textId="77777777" w:rsidR="00FB4525" w:rsidRDefault="00FB4525" w:rsidP="00FB4525">
      <w:pPr>
        <w:tabs>
          <w:tab w:val="left" w:pos="6032"/>
        </w:tabs>
      </w:pPr>
      <w:r>
        <w:t>&lt;/head&gt;</w:t>
      </w:r>
    </w:p>
    <w:p w14:paraId="4A3D715F" w14:textId="77777777" w:rsidR="00FB4525" w:rsidRDefault="00FB4525" w:rsidP="00FB4525">
      <w:pPr>
        <w:tabs>
          <w:tab w:val="left" w:pos="6032"/>
        </w:tabs>
      </w:pPr>
      <w:r>
        <w:t>&lt;body&gt;</w:t>
      </w:r>
    </w:p>
    <w:p w14:paraId="6FEE3935" w14:textId="74BCE1C5" w:rsidR="00FB4525" w:rsidRDefault="00FB4525" w:rsidP="00FB4525">
      <w:pPr>
        <w:tabs>
          <w:tab w:val="left" w:pos="6032"/>
        </w:tabs>
      </w:pPr>
      <w:r>
        <w:t xml:space="preserve"> &lt;h1&gt;HTML Marquee Tag with Image Example&lt;/h1&gt;</w:t>
      </w:r>
    </w:p>
    <w:p w14:paraId="55FEAF7E" w14:textId="7E4F4D84" w:rsidR="00FB4525" w:rsidRDefault="001265AF" w:rsidP="00FB4525">
      <w:pPr>
        <w:tabs>
          <w:tab w:val="left" w:pos="6032"/>
        </w:tabs>
      </w:pPr>
      <w:r>
        <w:t xml:space="preserve">    </w:t>
      </w:r>
      <w:r w:rsidR="00FB4525">
        <w:t xml:space="preserve">  &lt;div class="marquee-container"&gt;</w:t>
      </w:r>
    </w:p>
    <w:p w14:paraId="269F55BC" w14:textId="77777777" w:rsidR="00FB4525" w:rsidRDefault="00FB4525" w:rsidP="00FB4525">
      <w:pPr>
        <w:tabs>
          <w:tab w:val="left" w:pos="6032"/>
        </w:tabs>
      </w:pPr>
      <w:r>
        <w:t xml:space="preserve">        &lt;h2&gt;Scrolling Image from Left to Right&lt;/h2&gt;</w:t>
      </w:r>
    </w:p>
    <w:p w14:paraId="49A8C26C" w14:textId="77777777" w:rsidR="00FB4525" w:rsidRDefault="00FB4525" w:rsidP="00FB4525">
      <w:pPr>
        <w:tabs>
          <w:tab w:val="left" w:pos="6032"/>
        </w:tabs>
      </w:pPr>
      <w:r>
        <w:t xml:space="preserve">        &lt;marquee direction="left"&gt;</w:t>
      </w:r>
    </w:p>
    <w:p w14:paraId="6A377AC1" w14:textId="77777777" w:rsidR="00FB4525" w:rsidRDefault="00FB4525" w:rsidP="00FB4525">
      <w:pPr>
        <w:tabs>
          <w:tab w:val="left" w:pos="6032"/>
        </w:tabs>
      </w:pPr>
      <w:r>
        <w:t xml:space="preserve">            &lt;img src="https://via.placeholder.com/150" alt="Image 1"&gt;</w:t>
      </w:r>
    </w:p>
    <w:p w14:paraId="6D6D2FED" w14:textId="77777777" w:rsidR="00FB4525" w:rsidRDefault="00FB4525" w:rsidP="00FB4525">
      <w:pPr>
        <w:tabs>
          <w:tab w:val="left" w:pos="6032"/>
        </w:tabs>
      </w:pPr>
      <w:r>
        <w:t xml:space="preserve">            &lt;img src="https://via.placeholder.com/150" alt="Image 2"&gt;</w:t>
      </w:r>
    </w:p>
    <w:p w14:paraId="10D493EE" w14:textId="77777777" w:rsidR="00FB4525" w:rsidRDefault="00FB4525" w:rsidP="00FB4525">
      <w:pPr>
        <w:tabs>
          <w:tab w:val="left" w:pos="6032"/>
        </w:tabs>
      </w:pPr>
      <w:r>
        <w:t xml:space="preserve">            &lt;img src="https://via.placeholder.com/150" alt="Image 3"&gt;</w:t>
      </w:r>
    </w:p>
    <w:p w14:paraId="463BDC9D" w14:textId="77777777" w:rsidR="00FB4525" w:rsidRDefault="00FB4525" w:rsidP="00FB4525">
      <w:pPr>
        <w:tabs>
          <w:tab w:val="left" w:pos="6032"/>
        </w:tabs>
      </w:pPr>
      <w:r>
        <w:t xml:space="preserve">            &lt;img src="https://via.placeholder.com/150" alt="Image 4"&gt;</w:t>
      </w:r>
    </w:p>
    <w:p w14:paraId="018B53FF" w14:textId="77777777" w:rsidR="00FB4525" w:rsidRDefault="00FB4525" w:rsidP="00FB4525">
      <w:pPr>
        <w:tabs>
          <w:tab w:val="left" w:pos="6032"/>
        </w:tabs>
      </w:pPr>
      <w:r>
        <w:t xml:space="preserve">        &lt;/marquee&gt;</w:t>
      </w:r>
    </w:p>
    <w:p w14:paraId="592212C2" w14:textId="77777777" w:rsidR="00FB4525" w:rsidRDefault="00FB4525" w:rsidP="00FB4525">
      <w:pPr>
        <w:tabs>
          <w:tab w:val="left" w:pos="6032"/>
        </w:tabs>
      </w:pPr>
      <w:r>
        <w:t xml:space="preserve">    &lt;/div&gt;</w:t>
      </w:r>
    </w:p>
    <w:p w14:paraId="47E68AB4" w14:textId="64B5A910" w:rsidR="00FB4525" w:rsidRDefault="00FB4525" w:rsidP="00FB4525">
      <w:pPr>
        <w:tabs>
          <w:tab w:val="left" w:pos="6032"/>
        </w:tabs>
      </w:pPr>
      <w:r>
        <w:t xml:space="preserve"> &lt;div class="marquee-container"&gt;</w:t>
      </w:r>
    </w:p>
    <w:p w14:paraId="7263E9D6" w14:textId="77777777" w:rsidR="00FB4525" w:rsidRDefault="00FB4525" w:rsidP="00FB4525">
      <w:pPr>
        <w:tabs>
          <w:tab w:val="left" w:pos="6032"/>
        </w:tabs>
      </w:pPr>
      <w:r>
        <w:t xml:space="preserve">        &lt;h2&gt;Scrolling Image from Right to Left&lt;/h2&gt;</w:t>
      </w:r>
    </w:p>
    <w:p w14:paraId="7E0EBDC2" w14:textId="77777777" w:rsidR="00FB4525" w:rsidRDefault="00FB4525" w:rsidP="00FB4525">
      <w:pPr>
        <w:tabs>
          <w:tab w:val="left" w:pos="6032"/>
        </w:tabs>
      </w:pPr>
      <w:r>
        <w:t xml:space="preserve">        &lt;marquee direction="right"&gt;</w:t>
      </w:r>
    </w:p>
    <w:p w14:paraId="1692C7F8" w14:textId="77777777" w:rsidR="00FB4525" w:rsidRDefault="00FB4525" w:rsidP="00FB4525">
      <w:pPr>
        <w:tabs>
          <w:tab w:val="left" w:pos="6032"/>
        </w:tabs>
      </w:pPr>
      <w:r>
        <w:t xml:space="preserve">            &lt;img src="https://via.placeholder.com/150" alt="Image 1"&gt;</w:t>
      </w:r>
    </w:p>
    <w:p w14:paraId="180E3EC0" w14:textId="77777777" w:rsidR="00FB4525" w:rsidRDefault="00FB4525" w:rsidP="00FB4525">
      <w:pPr>
        <w:tabs>
          <w:tab w:val="left" w:pos="6032"/>
        </w:tabs>
      </w:pPr>
      <w:r>
        <w:t xml:space="preserve">            &lt;img src="https://via.placeholder.com/150" alt="Image 2"&gt;</w:t>
      </w:r>
    </w:p>
    <w:p w14:paraId="758A146D" w14:textId="77777777" w:rsidR="00FB4525" w:rsidRDefault="00FB4525" w:rsidP="00FB4525">
      <w:pPr>
        <w:tabs>
          <w:tab w:val="left" w:pos="6032"/>
        </w:tabs>
      </w:pPr>
      <w:r>
        <w:t xml:space="preserve">            &lt;img src="https://via.placeholder.com/150" alt="Image 3"&gt;</w:t>
      </w:r>
    </w:p>
    <w:p w14:paraId="4D3EA124" w14:textId="77777777" w:rsidR="00FB4525" w:rsidRDefault="00FB4525" w:rsidP="00FB4525">
      <w:pPr>
        <w:tabs>
          <w:tab w:val="left" w:pos="6032"/>
        </w:tabs>
      </w:pPr>
      <w:r>
        <w:t xml:space="preserve">            &lt;img src="https://via.placeholder.com/150" alt="Image 4"&gt;</w:t>
      </w:r>
    </w:p>
    <w:p w14:paraId="3729EF54" w14:textId="2B7210FD" w:rsidR="00FB4525" w:rsidRDefault="00FB4525" w:rsidP="00FB4525">
      <w:pPr>
        <w:tabs>
          <w:tab w:val="left" w:pos="6032"/>
        </w:tabs>
      </w:pPr>
      <w:r>
        <w:t xml:space="preserve">        &lt;/marq</w:t>
      </w:r>
    </w:p>
    <w:p w14:paraId="5202825D" w14:textId="4F39DD8D" w:rsidR="00FB4525" w:rsidRDefault="00FB4525" w:rsidP="00FB4525">
      <w:pPr>
        <w:tabs>
          <w:tab w:val="left" w:pos="6032"/>
        </w:tabs>
      </w:pPr>
      <w:r>
        <w:t>Output:</w:t>
      </w:r>
    </w:p>
    <w:p w14:paraId="79F54C9A" w14:textId="4A218893" w:rsidR="00FB4525" w:rsidRDefault="00FB4525" w:rsidP="00FB4525">
      <w:pPr>
        <w:tabs>
          <w:tab w:val="left" w:pos="6032"/>
        </w:tabs>
      </w:pPr>
      <w:r w:rsidRPr="00FB4525">
        <w:rPr>
          <w:noProof/>
          <w:lang w:eastAsia="en-IN"/>
        </w:rPr>
        <w:drawing>
          <wp:inline distT="0" distB="0" distL="0" distR="0" wp14:anchorId="0381584E" wp14:editId="55399319">
            <wp:extent cx="4552950" cy="1885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2950" cy="1885950"/>
                    </a:xfrm>
                    <a:prstGeom prst="rect">
                      <a:avLst/>
                    </a:prstGeom>
                  </pic:spPr>
                </pic:pic>
              </a:graphicData>
            </a:graphic>
          </wp:inline>
        </w:drawing>
      </w:r>
    </w:p>
    <w:p w14:paraId="5AC76ADC" w14:textId="30486B81" w:rsidR="00FB4525" w:rsidRDefault="00FB4525" w:rsidP="00FB4525">
      <w:pPr>
        <w:tabs>
          <w:tab w:val="left" w:pos="6032"/>
        </w:tabs>
        <w:jc w:val="center"/>
      </w:pPr>
      <w:r>
        <w:t>Project-22</w:t>
      </w:r>
    </w:p>
    <w:p w14:paraId="6551090E" w14:textId="492D2FDF" w:rsidR="00FB4525" w:rsidRDefault="00FB4525" w:rsidP="00FB4525">
      <w:pPr>
        <w:tabs>
          <w:tab w:val="left" w:pos="6032"/>
        </w:tabs>
      </w:pPr>
      <w:r>
        <w:t>Design a web page by demonstrating the usage of HTML background attribute</w:t>
      </w:r>
    </w:p>
    <w:p w14:paraId="62113BD1" w14:textId="77777777" w:rsidR="00FB4525" w:rsidRDefault="00FB4525" w:rsidP="00FB4525">
      <w:pPr>
        <w:tabs>
          <w:tab w:val="left" w:pos="6032"/>
        </w:tabs>
      </w:pPr>
      <w:r>
        <w:t>&lt;!DOCTYPE html&gt;</w:t>
      </w:r>
    </w:p>
    <w:p w14:paraId="4A309A9D" w14:textId="77777777" w:rsidR="00FB4525" w:rsidRDefault="00FB4525" w:rsidP="00FB4525">
      <w:pPr>
        <w:tabs>
          <w:tab w:val="left" w:pos="6032"/>
        </w:tabs>
      </w:pPr>
      <w:r>
        <w:t>&lt;html lang="en"&gt;</w:t>
      </w:r>
    </w:p>
    <w:p w14:paraId="45A86322" w14:textId="77777777" w:rsidR="00FB4525" w:rsidRDefault="00FB4525" w:rsidP="00FB4525">
      <w:pPr>
        <w:tabs>
          <w:tab w:val="left" w:pos="6032"/>
        </w:tabs>
      </w:pPr>
      <w:r>
        <w:t>&lt;head&gt;</w:t>
      </w:r>
    </w:p>
    <w:p w14:paraId="67EFF0FB" w14:textId="77777777" w:rsidR="00FB4525" w:rsidRDefault="00FB4525" w:rsidP="00FB4525">
      <w:pPr>
        <w:tabs>
          <w:tab w:val="left" w:pos="6032"/>
        </w:tabs>
      </w:pPr>
      <w:r>
        <w:t xml:space="preserve">    &lt;meta charset="UTF-8"&gt;</w:t>
      </w:r>
    </w:p>
    <w:p w14:paraId="7AFCC105" w14:textId="77777777" w:rsidR="00FB4525" w:rsidRDefault="00FB4525" w:rsidP="00FB4525">
      <w:pPr>
        <w:tabs>
          <w:tab w:val="left" w:pos="6032"/>
        </w:tabs>
      </w:pPr>
      <w:r>
        <w:t xml:space="preserve">    &lt;meta name="viewport" content="width=device-width, initial-scale=1.0"&gt;</w:t>
      </w:r>
    </w:p>
    <w:p w14:paraId="4D85D5FA" w14:textId="77777777" w:rsidR="00FB4525" w:rsidRDefault="00FB4525" w:rsidP="00FB4525">
      <w:pPr>
        <w:tabs>
          <w:tab w:val="left" w:pos="6032"/>
        </w:tabs>
      </w:pPr>
      <w:r>
        <w:t xml:space="preserve">    &lt;title&gt;HTML Background Attribute Example&lt;/title&gt;</w:t>
      </w:r>
    </w:p>
    <w:p w14:paraId="226EA6B9" w14:textId="77777777" w:rsidR="00FB4525" w:rsidRDefault="00FB4525" w:rsidP="00FB4525">
      <w:pPr>
        <w:tabs>
          <w:tab w:val="left" w:pos="6032"/>
        </w:tabs>
      </w:pPr>
      <w:r>
        <w:t xml:space="preserve">    &lt;style&gt;</w:t>
      </w:r>
    </w:p>
    <w:p w14:paraId="09FEC4F4" w14:textId="77777777" w:rsidR="00FB4525" w:rsidRDefault="00FB4525" w:rsidP="00FB4525">
      <w:pPr>
        <w:tabs>
          <w:tab w:val="left" w:pos="6032"/>
        </w:tabs>
      </w:pPr>
      <w:r>
        <w:t xml:space="preserve">        body {</w:t>
      </w:r>
    </w:p>
    <w:p w14:paraId="0DD66B88" w14:textId="77777777" w:rsidR="00FB4525" w:rsidRDefault="00FB4525" w:rsidP="00FB4525">
      <w:pPr>
        <w:tabs>
          <w:tab w:val="left" w:pos="6032"/>
        </w:tabs>
      </w:pPr>
      <w:r>
        <w:t xml:space="preserve">            font-family: Arial, sans-serif;</w:t>
      </w:r>
    </w:p>
    <w:p w14:paraId="75E7FE4B" w14:textId="77777777" w:rsidR="00FB4525" w:rsidRDefault="00FB4525" w:rsidP="00FB4525">
      <w:pPr>
        <w:tabs>
          <w:tab w:val="left" w:pos="6032"/>
        </w:tabs>
      </w:pPr>
      <w:r>
        <w:t xml:space="preserve">            margin: 0;</w:t>
      </w:r>
    </w:p>
    <w:p w14:paraId="601384CC" w14:textId="77777777" w:rsidR="00FB4525" w:rsidRDefault="00FB4525" w:rsidP="00FB4525">
      <w:pPr>
        <w:tabs>
          <w:tab w:val="left" w:pos="6032"/>
        </w:tabs>
      </w:pPr>
      <w:r>
        <w:t xml:space="preserve">            padding: 20px;</w:t>
      </w:r>
    </w:p>
    <w:p w14:paraId="67DA6232" w14:textId="77777777" w:rsidR="00FB4525" w:rsidRDefault="00FB4525" w:rsidP="00FB4525">
      <w:pPr>
        <w:tabs>
          <w:tab w:val="left" w:pos="6032"/>
        </w:tabs>
      </w:pPr>
      <w:r>
        <w:t xml:space="preserve">            text-align: center;</w:t>
      </w:r>
    </w:p>
    <w:p w14:paraId="3FF5FB12" w14:textId="77777777" w:rsidR="00FB4525" w:rsidRDefault="00FB4525" w:rsidP="00FB4525">
      <w:pPr>
        <w:tabs>
          <w:tab w:val="left" w:pos="6032"/>
        </w:tabs>
      </w:pPr>
      <w:r>
        <w:t xml:space="preserve">        }</w:t>
      </w:r>
    </w:p>
    <w:p w14:paraId="5AADB263" w14:textId="77777777" w:rsidR="00FB4525" w:rsidRDefault="00FB4525" w:rsidP="00FB4525">
      <w:pPr>
        <w:tabs>
          <w:tab w:val="left" w:pos="6032"/>
        </w:tabs>
      </w:pPr>
      <w:r>
        <w:t xml:space="preserve">        h1 {</w:t>
      </w:r>
    </w:p>
    <w:p w14:paraId="54A1596E" w14:textId="77777777" w:rsidR="00FB4525" w:rsidRDefault="00FB4525" w:rsidP="00FB4525">
      <w:pPr>
        <w:tabs>
          <w:tab w:val="left" w:pos="6032"/>
        </w:tabs>
      </w:pPr>
      <w:r>
        <w:t xml:space="preserve">            color: #333;</w:t>
      </w:r>
    </w:p>
    <w:p w14:paraId="4CF0A627" w14:textId="77777777" w:rsidR="00FB4525" w:rsidRDefault="00FB4525" w:rsidP="00FB4525">
      <w:pPr>
        <w:tabs>
          <w:tab w:val="left" w:pos="6032"/>
        </w:tabs>
      </w:pPr>
      <w:r>
        <w:t xml:space="preserve">        }</w:t>
      </w:r>
    </w:p>
    <w:p w14:paraId="4723142A" w14:textId="77777777" w:rsidR="00FB4525" w:rsidRDefault="00FB4525" w:rsidP="00FB4525">
      <w:pPr>
        <w:tabs>
          <w:tab w:val="left" w:pos="6032"/>
        </w:tabs>
      </w:pPr>
      <w:r>
        <w:t xml:space="preserve">        .container {</w:t>
      </w:r>
    </w:p>
    <w:p w14:paraId="27C95B9D" w14:textId="77777777" w:rsidR="00FB4525" w:rsidRDefault="00FB4525" w:rsidP="00FB4525">
      <w:pPr>
        <w:tabs>
          <w:tab w:val="left" w:pos="6032"/>
        </w:tabs>
      </w:pPr>
      <w:r>
        <w:t xml:space="preserve">            background-color: #f0f0f0;</w:t>
      </w:r>
    </w:p>
    <w:p w14:paraId="72CC4D08" w14:textId="77777777" w:rsidR="00FB4525" w:rsidRDefault="00FB4525" w:rsidP="00FB4525">
      <w:pPr>
        <w:tabs>
          <w:tab w:val="left" w:pos="6032"/>
        </w:tabs>
      </w:pPr>
      <w:r>
        <w:t xml:space="preserve">            padding: 20px;</w:t>
      </w:r>
    </w:p>
    <w:p w14:paraId="22B4122F" w14:textId="77777777" w:rsidR="00FB4525" w:rsidRDefault="00FB4525" w:rsidP="00FB4525">
      <w:pPr>
        <w:tabs>
          <w:tab w:val="left" w:pos="6032"/>
        </w:tabs>
      </w:pPr>
      <w:r>
        <w:t xml:space="preserve">            border-radius: 8px;</w:t>
      </w:r>
    </w:p>
    <w:p w14:paraId="712A6CAA" w14:textId="77777777" w:rsidR="00FB4525" w:rsidRDefault="00FB4525" w:rsidP="00FB4525">
      <w:pPr>
        <w:tabs>
          <w:tab w:val="left" w:pos="6032"/>
        </w:tabs>
      </w:pPr>
      <w:r>
        <w:t xml:space="preserve">            box-shadow: 0 0 10px rgba(0, 0, 0, 0.1);</w:t>
      </w:r>
    </w:p>
    <w:p w14:paraId="03979C90" w14:textId="77777777" w:rsidR="00FB4525" w:rsidRDefault="00FB4525" w:rsidP="00FB4525">
      <w:pPr>
        <w:tabs>
          <w:tab w:val="left" w:pos="6032"/>
        </w:tabs>
      </w:pPr>
      <w:r>
        <w:t xml:space="preserve">            margin-top: 30px;</w:t>
      </w:r>
    </w:p>
    <w:p w14:paraId="6A5DFBE1" w14:textId="77777777" w:rsidR="00FB4525" w:rsidRDefault="00FB4525" w:rsidP="00FB4525">
      <w:pPr>
        <w:tabs>
          <w:tab w:val="left" w:pos="6032"/>
        </w:tabs>
      </w:pPr>
      <w:r>
        <w:t xml:space="preserve">        }</w:t>
      </w:r>
    </w:p>
    <w:p w14:paraId="3294D017" w14:textId="77777777" w:rsidR="00FB4525" w:rsidRDefault="00FB4525" w:rsidP="00FB4525">
      <w:pPr>
        <w:tabs>
          <w:tab w:val="left" w:pos="6032"/>
        </w:tabs>
      </w:pPr>
      <w:r>
        <w:t xml:space="preserve">    &lt;/style&gt;</w:t>
      </w:r>
    </w:p>
    <w:p w14:paraId="11FFC4AC" w14:textId="77777777" w:rsidR="00FB4525" w:rsidRDefault="00FB4525" w:rsidP="00FB4525">
      <w:pPr>
        <w:tabs>
          <w:tab w:val="left" w:pos="6032"/>
        </w:tabs>
      </w:pPr>
      <w:r>
        <w:t>&lt;/head&gt;</w:t>
      </w:r>
    </w:p>
    <w:p w14:paraId="1C28A472" w14:textId="77777777" w:rsidR="00FB4525" w:rsidRDefault="00FB4525" w:rsidP="00FB4525">
      <w:pPr>
        <w:tabs>
          <w:tab w:val="left" w:pos="6032"/>
        </w:tabs>
      </w:pPr>
      <w:r>
        <w:t>&lt;body&gt;</w:t>
      </w:r>
    </w:p>
    <w:p w14:paraId="5DCF38E8" w14:textId="310BC482" w:rsidR="00FB4525" w:rsidRDefault="00FB4525" w:rsidP="00FB4525">
      <w:pPr>
        <w:tabs>
          <w:tab w:val="left" w:pos="6032"/>
        </w:tabs>
      </w:pPr>
      <w:r>
        <w:t xml:space="preserve"> &lt;h1&gt;HTML Background Attribute Example&lt;/h1&gt;</w:t>
      </w:r>
    </w:p>
    <w:p w14:paraId="7B7D76AB" w14:textId="4E3F3DE0" w:rsidR="00FB4525" w:rsidRDefault="00FB4525" w:rsidP="00FB4525">
      <w:pPr>
        <w:tabs>
          <w:tab w:val="left" w:pos="6032"/>
        </w:tabs>
      </w:pPr>
      <w:r>
        <w:t xml:space="preserve"> &lt;!-- Using HTML Background Attribute --&gt;</w:t>
      </w:r>
    </w:p>
    <w:p w14:paraId="173E78A2" w14:textId="77777777" w:rsidR="00FB4525" w:rsidRDefault="00FB4525" w:rsidP="00FB4525">
      <w:pPr>
        <w:tabs>
          <w:tab w:val="left" w:pos="6032"/>
        </w:tabs>
      </w:pPr>
      <w:r>
        <w:t xml:space="preserve">    &lt;div class="container" background="https://via.placeholder.com/800x300.png?text=Background+Image"&gt;</w:t>
      </w:r>
    </w:p>
    <w:p w14:paraId="52A691BA" w14:textId="77777777" w:rsidR="00FB4525" w:rsidRDefault="00FB4525" w:rsidP="00FB4525">
      <w:pPr>
        <w:tabs>
          <w:tab w:val="left" w:pos="6032"/>
        </w:tabs>
      </w:pPr>
      <w:r>
        <w:t xml:space="preserve">        &lt;h2&gt;This div has a background image set with the HTML 'background' attribute.&lt;/h2&gt;</w:t>
      </w:r>
    </w:p>
    <w:p w14:paraId="5B317339" w14:textId="77777777" w:rsidR="00FB4525" w:rsidRDefault="00FB4525" w:rsidP="00FB4525">
      <w:pPr>
        <w:tabs>
          <w:tab w:val="left" w:pos="6032"/>
        </w:tabs>
      </w:pPr>
      <w:r>
        <w:t xml:space="preserve">        &lt;p&gt;Notice that this approach is outdated, and using CSS is recommended instead.&lt;/p&gt;</w:t>
      </w:r>
    </w:p>
    <w:p w14:paraId="69F4D252" w14:textId="77777777" w:rsidR="001265AF" w:rsidRDefault="001265AF" w:rsidP="00FB4525">
      <w:pPr>
        <w:tabs>
          <w:tab w:val="left" w:pos="6032"/>
        </w:tabs>
      </w:pPr>
      <w:r>
        <w:t xml:space="preserve">    &lt;/div&gt;</w:t>
      </w:r>
    </w:p>
    <w:p w14:paraId="3EAAD653" w14:textId="504E613A" w:rsidR="00FB4525" w:rsidRDefault="00FB4525" w:rsidP="00FB4525">
      <w:pPr>
        <w:tabs>
          <w:tab w:val="left" w:pos="6032"/>
        </w:tabs>
      </w:pPr>
      <w:r>
        <w:t xml:space="preserve"> &lt;div class="container" style="background-color: lightblue;"&gt;</w:t>
      </w:r>
    </w:p>
    <w:p w14:paraId="3AED0585" w14:textId="77777777" w:rsidR="00FB4525" w:rsidRDefault="00FB4525" w:rsidP="00FB4525">
      <w:pPr>
        <w:tabs>
          <w:tab w:val="left" w:pos="6032"/>
        </w:tabs>
      </w:pPr>
      <w:r>
        <w:t xml:space="preserve">        &lt;h2&gt;This div has a background color set using the HTML 'background-color' attribute.&lt;/h2&gt;</w:t>
      </w:r>
    </w:p>
    <w:p w14:paraId="31F99137" w14:textId="77777777" w:rsidR="00FB4525" w:rsidRDefault="00FB4525" w:rsidP="00FB4525">
      <w:pPr>
        <w:tabs>
          <w:tab w:val="left" w:pos="6032"/>
        </w:tabs>
      </w:pPr>
      <w:r>
        <w:t xml:space="preserve">    &lt;/div&gt;</w:t>
      </w:r>
    </w:p>
    <w:p w14:paraId="3C907CDF" w14:textId="3FAB3DAE" w:rsidR="00FB4525" w:rsidRDefault="00FB4525" w:rsidP="00FB4525">
      <w:pPr>
        <w:tabs>
          <w:tab w:val="left" w:pos="6032"/>
        </w:tabs>
      </w:pPr>
      <w:r>
        <w:t>&lt;div class="container" style="background-color: lightgray; padding: 40px;"&gt;</w:t>
      </w:r>
    </w:p>
    <w:p w14:paraId="0E1343E4" w14:textId="77777777" w:rsidR="00FB4525" w:rsidRDefault="00FB4525" w:rsidP="00FB4525">
      <w:pPr>
        <w:tabs>
          <w:tab w:val="left" w:pos="6032"/>
        </w:tabs>
      </w:pPr>
      <w:r>
        <w:t xml:space="preserve">        &lt;h2&gt;This is a modern, responsive background with CSS styling.&lt;/h2&gt;</w:t>
      </w:r>
    </w:p>
    <w:p w14:paraId="1420433E" w14:textId="77777777" w:rsidR="00FB4525" w:rsidRDefault="00FB4525" w:rsidP="00FB4525">
      <w:pPr>
        <w:tabs>
          <w:tab w:val="left" w:pos="6032"/>
        </w:tabs>
      </w:pPr>
      <w:r>
        <w:t xml:space="preserve">    &lt;/div&gt;</w:t>
      </w:r>
    </w:p>
    <w:p w14:paraId="54D3ECC7" w14:textId="66C6F298" w:rsidR="00FB4525" w:rsidRDefault="00FB4525" w:rsidP="00FB4525">
      <w:pPr>
        <w:tabs>
          <w:tab w:val="left" w:pos="6032"/>
        </w:tabs>
      </w:pPr>
      <w:r>
        <w:t>&lt;/body&gt;</w:t>
      </w:r>
    </w:p>
    <w:p w14:paraId="65924CAF" w14:textId="65FA06A2" w:rsidR="00FB4525" w:rsidRDefault="00FB4525" w:rsidP="00FB4525">
      <w:pPr>
        <w:tabs>
          <w:tab w:val="left" w:pos="6032"/>
        </w:tabs>
      </w:pPr>
      <w:r>
        <w:t>&lt;/html&gt;</w:t>
      </w:r>
    </w:p>
    <w:p w14:paraId="43DD6E4F" w14:textId="51DCDE59" w:rsidR="000A1410" w:rsidRDefault="000A1410" w:rsidP="00FB4525">
      <w:pPr>
        <w:tabs>
          <w:tab w:val="left" w:pos="6032"/>
        </w:tabs>
      </w:pPr>
      <w:r>
        <w:t>Output:</w:t>
      </w:r>
    </w:p>
    <w:p w14:paraId="214AEAEE" w14:textId="6C251DB3" w:rsidR="000A1410" w:rsidRDefault="000A1410" w:rsidP="00FB4525">
      <w:pPr>
        <w:tabs>
          <w:tab w:val="left" w:pos="6032"/>
        </w:tabs>
      </w:pPr>
      <w:r w:rsidRPr="000A1410">
        <w:rPr>
          <w:noProof/>
          <w:lang w:eastAsia="en-IN"/>
        </w:rPr>
        <w:drawing>
          <wp:inline distT="0" distB="0" distL="0" distR="0" wp14:anchorId="6F68637D" wp14:editId="6E5318A6">
            <wp:extent cx="5731510" cy="1676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76400"/>
                    </a:xfrm>
                    <a:prstGeom prst="rect">
                      <a:avLst/>
                    </a:prstGeom>
                  </pic:spPr>
                </pic:pic>
              </a:graphicData>
            </a:graphic>
          </wp:inline>
        </w:drawing>
      </w:r>
    </w:p>
    <w:p w14:paraId="66F14573" w14:textId="5EE028A4" w:rsidR="000A1410" w:rsidRDefault="000A1410" w:rsidP="000A1410">
      <w:pPr>
        <w:tabs>
          <w:tab w:val="left" w:pos="6032"/>
        </w:tabs>
        <w:jc w:val="center"/>
      </w:pPr>
      <w:r>
        <w:t>Project-23</w:t>
      </w:r>
    </w:p>
    <w:p w14:paraId="5883F9D6" w14:textId="7727CEFE" w:rsidR="000A1410" w:rsidRDefault="000A1410" w:rsidP="000A1410">
      <w:pPr>
        <w:tabs>
          <w:tab w:val="left" w:pos="6032"/>
        </w:tabs>
      </w:pPr>
      <w:r>
        <w:t>Design a webpage to open an external link</w:t>
      </w:r>
    </w:p>
    <w:p w14:paraId="5AA2665C" w14:textId="77777777" w:rsidR="000A1410" w:rsidRDefault="000A1410" w:rsidP="000A1410">
      <w:pPr>
        <w:tabs>
          <w:tab w:val="left" w:pos="6032"/>
        </w:tabs>
      </w:pPr>
      <w:r>
        <w:t>&lt;!DOCTYPE html&gt;</w:t>
      </w:r>
    </w:p>
    <w:p w14:paraId="233DC425" w14:textId="77777777" w:rsidR="000A1410" w:rsidRDefault="000A1410" w:rsidP="000A1410">
      <w:pPr>
        <w:tabs>
          <w:tab w:val="left" w:pos="6032"/>
        </w:tabs>
      </w:pPr>
      <w:r>
        <w:t>&lt;html lang="en"&gt;</w:t>
      </w:r>
    </w:p>
    <w:p w14:paraId="139A886D" w14:textId="77777777" w:rsidR="000A1410" w:rsidRDefault="000A1410" w:rsidP="000A1410">
      <w:pPr>
        <w:tabs>
          <w:tab w:val="left" w:pos="6032"/>
        </w:tabs>
      </w:pPr>
      <w:r>
        <w:t>&lt;head&gt;</w:t>
      </w:r>
    </w:p>
    <w:p w14:paraId="2A706DEE" w14:textId="77777777" w:rsidR="000A1410" w:rsidRDefault="000A1410" w:rsidP="000A1410">
      <w:pPr>
        <w:tabs>
          <w:tab w:val="left" w:pos="6032"/>
        </w:tabs>
      </w:pPr>
      <w:r>
        <w:t xml:space="preserve">    &lt;meta charset="UTF-8"&gt;</w:t>
      </w:r>
    </w:p>
    <w:p w14:paraId="3635FD02" w14:textId="77777777" w:rsidR="000A1410" w:rsidRDefault="000A1410" w:rsidP="000A1410">
      <w:pPr>
        <w:tabs>
          <w:tab w:val="left" w:pos="6032"/>
        </w:tabs>
      </w:pPr>
      <w:r>
        <w:t xml:space="preserve">    &lt;meta name="viewport" content="width=device-width, initial-scale=1.0"&gt;</w:t>
      </w:r>
    </w:p>
    <w:p w14:paraId="5037FC62" w14:textId="77777777" w:rsidR="000A1410" w:rsidRDefault="000A1410" w:rsidP="000A1410">
      <w:pPr>
        <w:tabs>
          <w:tab w:val="left" w:pos="6032"/>
        </w:tabs>
      </w:pPr>
      <w:r>
        <w:t xml:space="preserve">    &lt;title&gt;Open External Link Example&lt;/title&gt;</w:t>
      </w:r>
    </w:p>
    <w:p w14:paraId="0EDA2075" w14:textId="77777777" w:rsidR="000A1410" w:rsidRDefault="000A1410" w:rsidP="000A1410">
      <w:pPr>
        <w:tabs>
          <w:tab w:val="left" w:pos="6032"/>
        </w:tabs>
      </w:pPr>
      <w:r>
        <w:t xml:space="preserve">    &lt;style&gt;</w:t>
      </w:r>
    </w:p>
    <w:p w14:paraId="611BEEB6" w14:textId="77777777" w:rsidR="000A1410" w:rsidRDefault="000A1410" w:rsidP="000A1410">
      <w:pPr>
        <w:tabs>
          <w:tab w:val="left" w:pos="6032"/>
        </w:tabs>
      </w:pPr>
      <w:r>
        <w:t xml:space="preserve">        body {</w:t>
      </w:r>
    </w:p>
    <w:p w14:paraId="07A19D87" w14:textId="77777777" w:rsidR="000A1410" w:rsidRDefault="000A1410" w:rsidP="000A1410">
      <w:pPr>
        <w:tabs>
          <w:tab w:val="left" w:pos="6032"/>
        </w:tabs>
      </w:pPr>
      <w:r>
        <w:t xml:space="preserve">            font-family: Arial, sans-serif;</w:t>
      </w:r>
    </w:p>
    <w:p w14:paraId="5E24FC9D" w14:textId="77777777" w:rsidR="000A1410" w:rsidRDefault="000A1410" w:rsidP="000A1410">
      <w:pPr>
        <w:tabs>
          <w:tab w:val="left" w:pos="6032"/>
        </w:tabs>
      </w:pPr>
      <w:r>
        <w:t xml:space="preserve">            background-color: #f0f0f9;</w:t>
      </w:r>
    </w:p>
    <w:p w14:paraId="4BFBF232" w14:textId="77777777" w:rsidR="000A1410" w:rsidRDefault="000A1410" w:rsidP="000A1410">
      <w:pPr>
        <w:tabs>
          <w:tab w:val="left" w:pos="6032"/>
        </w:tabs>
      </w:pPr>
      <w:r>
        <w:t xml:space="preserve">            text-align: center;</w:t>
      </w:r>
    </w:p>
    <w:p w14:paraId="1B8735DE" w14:textId="77777777" w:rsidR="000A1410" w:rsidRDefault="000A1410" w:rsidP="000A1410">
      <w:pPr>
        <w:tabs>
          <w:tab w:val="left" w:pos="6032"/>
        </w:tabs>
      </w:pPr>
      <w:r>
        <w:t xml:space="preserve">            padding: 50px;</w:t>
      </w:r>
    </w:p>
    <w:p w14:paraId="2D2A46FD" w14:textId="77777777" w:rsidR="000A1410" w:rsidRDefault="000A1410" w:rsidP="000A1410">
      <w:pPr>
        <w:tabs>
          <w:tab w:val="left" w:pos="6032"/>
        </w:tabs>
      </w:pPr>
      <w:r>
        <w:t xml:space="preserve">        }</w:t>
      </w:r>
    </w:p>
    <w:p w14:paraId="49F21A5F" w14:textId="77777777" w:rsidR="000A1410" w:rsidRDefault="000A1410" w:rsidP="000A1410">
      <w:pPr>
        <w:tabs>
          <w:tab w:val="left" w:pos="6032"/>
        </w:tabs>
      </w:pPr>
      <w:r>
        <w:t xml:space="preserve">        h1 {</w:t>
      </w:r>
    </w:p>
    <w:p w14:paraId="67EA8CC5" w14:textId="77777777" w:rsidR="000A1410" w:rsidRDefault="000A1410" w:rsidP="000A1410">
      <w:pPr>
        <w:tabs>
          <w:tab w:val="left" w:pos="6032"/>
        </w:tabs>
      </w:pPr>
      <w:r>
        <w:t xml:space="preserve">            color: #333;</w:t>
      </w:r>
    </w:p>
    <w:p w14:paraId="2C274EBD" w14:textId="77777777" w:rsidR="000A1410" w:rsidRDefault="000A1410" w:rsidP="000A1410">
      <w:pPr>
        <w:tabs>
          <w:tab w:val="left" w:pos="6032"/>
        </w:tabs>
      </w:pPr>
      <w:r>
        <w:t xml:space="preserve">        }</w:t>
      </w:r>
    </w:p>
    <w:p w14:paraId="7B047515" w14:textId="77777777" w:rsidR="000A1410" w:rsidRDefault="000A1410" w:rsidP="000A1410">
      <w:pPr>
        <w:tabs>
          <w:tab w:val="left" w:pos="6032"/>
        </w:tabs>
      </w:pPr>
      <w:r>
        <w:t xml:space="preserve">        .link-container {</w:t>
      </w:r>
    </w:p>
    <w:p w14:paraId="750CB151" w14:textId="77777777" w:rsidR="000A1410" w:rsidRDefault="000A1410" w:rsidP="000A1410">
      <w:pPr>
        <w:tabs>
          <w:tab w:val="left" w:pos="6032"/>
        </w:tabs>
      </w:pPr>
      <w:r>
        <w:t xml:space="preserve">            background-color: #ffffff;</w:t>
      </w:r>
    </w:p>
    <w:p w14:paraId="02FB7906" w14:textId="77777777" w:rsidR="000A1410" w:rsidRDefault="000A1410" w:rsidP="000A1410">
      <w:pPr>
        <w:tabs>
          <w:tab w:val="left" w:pos="6032"/>
        </w:tabs>
      </w:pPr>
      <w:r>
        <w:t xml:space="preserve">            padding: 30px;</w:t>
      </w:r>
    </w:p>
    <w:p w14:paraId="045E93C1" w14:textId="77777777" w:rsidR="000A1410" w:rsidRDefault="000A1410" w:rsidP="000A1410">
      <w:pPr>
        <w:tabs>
          <w:tab w:val="left" w:pos="6032"/>
        </w:tabs>
      </w:pPr>
      <w:r>
        <w:t xml:space="preserve">            margin-top: 20px;</w:t>
      </w:r>
    </w:p>
    <w:p w14:paraId="3B570BE9" w14:textId="77777777" w:rsidR="000A1410" w:rsidRDefault="000A1410" w:rsidP="000A1410">
      <w:pPr>
        <w:tabs>
          <w:tab w:val="left" w:pos="6032"/>
        </w:tabs>
      </w:pPr>
      <w:r>
        <w:t xml:space="preserve">            border-radius: 8px;</w:t>
      </w:r>
    </w:p>
    <w:p w14:paraId="4D3CE8F3" w14:textId="2E4EC4A5" w:rsidR="000A1410" w:rsidRDefault="000A1410" w:rsidP="000A1410">
      <w:pPr>
        <w:tabs>
          <w:tab w:val="left" w:pos="6032"/>
        </w:tabs>
      </w:pPr>
      <w:r>
        <w:t xml:space="preserve">            box-shadow: 0 0 10px rgba(0</w:t>
      </w:r>
    </w:p>
    <w:p w14:paraId="1EDAAEC2" w14:textId="4EA74213" w:rsidR="000A1410" w:rsidRDefault="000A1410" w:rsidP="000A1410">
      <w:pPr>
        <w:tabs>
          <w:tab w:val="left" w:pos="6032"/>
        </w:tabs>
      </w:pPr>
      <w:r>
        <w:t>output:</w:t>
      </w:r>
    </w:p>
    <w:p w14:paraId="019EAABA" w14:textId="626594BA" w:rsidR="000A1410" w:rsidRDefault="000A1410" w:rsidP="000A1410">
      <w:pPr>
        <w:tabs>
          <w:tab w:val="left" w:pos="6032"/>
        </w:tabs>
      </w:pPr>
      <w:r w:rsidRPr="000A1410">
        <w:rPr>
          <w:noProof/>
          <w:lang w:eastAsia="en-IN"/>
        </w:rPr>
        <w:drawing>
          <wp:inline distT="0" distB="0" distL="0" distR="0" wp14:anchorId="7D7D8DCD" wp14:editId="46BB4E15">
            <wp:extent cx="4485389" cy="1381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6869" cy="1396977"/>
                    </a:xfrm>
                    <a:prstGeom prst="rect">
                      <a:avLst/>
                    </a:prstGeom>
                  </pic:spPr>
                </pic:pic>
              </a:graphicData>
            </a:graphic>
          </wp:inline>
        </w:drawing>
      </w:r>
    </w:p>
    <w:p w14:paraId="6E07911D" w14:textId="0664F7C2" w:rsidR="000A1410" w:rsidRDefault="000A1410" w:rsidP="000A1410">
      <w:pPr>
        <w:tabs>
          <w:tab w:val="left" w:pos="6032"/>
        </w:tabs>
        <w:jc w:val="center"/>
      </w:pPr>
      <w:r>
        <w:t>Project-24</w:t>
      </w:r>
    </w:p>
    <w:p w14:paraId="6A818A51" w14:textId="56339B04" w:rsidR="000A1410" w:rsidRDefault="000A1410" w:rsidP="000A1410">
      <w:pPr>
        <w:tabs>
          <w:tab w:val="left" w:pos="6032"/>
        </w:tabs>
      </w:pPr>
      <w:r>
        <w:t>Design a webpage to open a mailto link</w:t>
      </w:r>
    </w:p>
    <w:p w14:paraId="4CBE6F7A" w14:textId="77777777" w:rsidR="000A1410" w:rsidRDefault="000A1410" w:rsidP="000A1410">
      <w:pPr>
        <w:tabs>
          <w:tab w:val="left" w:pos="6032"/>
        </w:tabs>
      </w:pPr>
      <w:r>
        <w:t>&lt;!DOCTYPE html&gt;</w:t>
      </w:r>
    </w:p>
    <w:p w14:paraId="40C77755" w14:textId="77777777" w:rsidR="000A1410" w:rsidRDefault="000A1410" w:rsidP="000A1410">
      <w:pPr>
        <w:tabs>
          <w:tab w:val="left" w:pos="6032"/>
        </w:tabs>
      </w:pPr>
      <w:r>
        <w:t>&lt;html lang="en"&gt;</w:t>
      </w:r>
    </w:p>
    <w:p w14:paraId="3F39D3D1" w14:textId="77777777" w:rsidR="000A1410" w:rsidRDefault="000A1410" w:rsidP="000A1410">
      <w:pPr>
        <w:tabs>
          <w:tab w:val="left" w:pos="6032"/>
        </w:tabs>
      </w:pPr>
      <w:r>
        <w:t>&lt;head&gt;</w:t>
      </w:r>
    </w:p>
    <w:p w14:paraId="287FCDE5" w14:textId="77777777" w:rsidR="000A1410" w:rsidRDefault="000A1410" w:rsidP="000A1410">
      <w:pPr>
        <w:tabs>
          <w:tab w:val="left" w:pos="6032"/>
        </w:tabs>
      </w:pPr>
      <w:r>
        <w:t xml:space="preserve">    &lt;meta charset="UTF-8"&gt;</w:t>
      </w:r>
    </w:p>
    <w:p w14:paraId="4A0AA348" w14:textId="77777777" w:rsidR="000A1410" w:rsidRDefault="000A1410" w:rsidP="000A1410">
      <w:pPr>
        <w:tabs>
          <w:tab w:val="left" w:pos="6032"/>
        </w:tabs>
      </w:pPr>
      <w:r>
        <w:t xml:space="preserve">    &lt;meta name="viewport" content="width=device-width, initial-scale=1.0"&gt;</w:t>
      </w:r>
    </w:p>
    <w:p w14:paraId="1526D9E0" w14:textId="77777777" w:rsidR="000A1410" w:rsidRDefault="000A1410" w:rsidP="000A1410">
      <w:pPr>
        <w:tabs>
          <w:tab w:val="left" w:pos="6032"/>
        </w:tabs>
      </w:pPr>
      <w:r>
        <w:t xml:space="preserve">    &lt;title&gt;Mailto Link Example&lt;/title&gt;</w:t>
      </w:r>
    </w:p>
    <w:p w14:paraId="0E811C40" w14:textId="77777777" w:rsidR="000A1410" w:rsidRDefault="000A1410" w:rsidP="000A1410">
      <w:pPr>
        <w:tabs>
          <w:tab w:val="left" w:pos="6032"/>
        </w:tabs>
      </w:pPr>
      <w:r>
        <w:t xml:space="preserve">    &lt;style&gt;</w:t>
      </w:r>
    </w:p>
    <w:p w14:paraId="0A258DBB" w14:textId="77777777" w:rsidR="000A1410" w:rsidRDefault="000A1410" w:rsidP="000A1410">
      <w:pPr>
        <w:tabs>
          <w:tab w:val="left" w:pos="6032"/>
        </w:tabs>
      </w:pPr>
      <w:r>
        <w:t xml:space="preserve">        body {</w:t>
      </w:r>
    </w:p>
    <w:p w14:paraId="5DBB078A" w14:textId="77777777" w:rsidR="000A1410" w:rsidRDefault="000A1410" w:rsidP="000A1410">
      <w:pPr>
        <w:tabs>
          <w:tab w:val="left" w:pos="6032"/>
        </w:tabs>
      </w:pPr>
      <w:r>
        <w:t xml:space="preserve">            font-family: Arial, sans-serif;</w:t>
      </w:r>
    </w:p>
    <w:p w14:paraId="6B1D1358" w14:textId="77777777" w:rsidR="000A1410" w:rsidRDefault="000A1410" w:rsidP="000A1410">
      <w:pPr>
        <w:tabs>
          <w:tab w:val="left" w:pos="6032"/>
        </w:tabs>
      </w:pPr>
      <w:r>
        <w:t xml:space="preserve">            background-color: #f7f7f7;</w:t>
      </w:r>
    </w:p>
    <w:p w14:paraId="557C0B7B" w14:textId="77777777" w:rsidR="000A1410" w:rsidRDefault="000A1410" w:rsidP="000A1410">
      <w:pPr>
        <w:tabs>
          <w:tab w:val="left" w:pos="6032"/>
        </w:tabs>
      </w:pPr>
      <w:r>
        <w:t xml:space="preserve">            text-align: center;</w:t>
      </w:r>
    </w:p>
    <w:p w14:paraId="12D158E9" w14:textId="77777777" w:rsidR="000A1410" w:rsidRDefault="000A1410" w:rsidP="000A1410">
      <w:pPr>
        <w:tabs>
          <w:tab w:val="left" w:pos="6032"/>
        </w:tabs>
      </w:pPr>
      <w:r>
        <w:t xml:space="preserve">            padding: 50px;</w:t>
      </w:r>
    </w:p>
    <w:p w14:paraId="044C935A" w14:textId="77777777" w:rsidR="000A1410" w:rsidRDefault="000A1410" w:rsidP="000A1410">
      <w:pPr>
        <w:tabs>
          <w:tab w:val="left" w:pos="6032"/>
        </w:tabs>
      </w:pPr>
      <w:r>
        <w:t xml:space="preserve">        }</w:t>
      </w:r>
    </w:p>
    <w:p w14:paraId="08BD99B9" w14:textId="77777777" w:rsidR="000A1410" w:rsidRDefault="000A1410" w:rsidP="000A1410">
      <w:pPr>
        <w:tabs>
          <w:tab w:val="left" w:pos="6032"/>
        </w:tabs>
      </w:pPr>
      <w:r>
        <w:t xml:space="preserve">        h1 {</w:t>
      </w:r>
    </w:p>
    <w:p w14:paraId="6CBF0042" w14:textId="77777777" w:rsidR="000A1410" w:rsidRDefault="000A1410" w:rsidP="000A1410">
      <w:pPr>
        <w:tabs>
          <w:tab w:val="left" w:pos="6032"/>
        </w:tabs>
      </w:pPr>
      <w:r>
        <w:t xml:space="preserve">            color: #333;</w:t>
      </w:r>
    </w:p>
    <w:p w14:paraId="7679CAB3" w14:textId="77777777" w:rsidR="000A1410" w:rsidRDefault="000A1410" w:rsidP="000A1410">
      <w:pPr>
        <w:tabs>
          <w:tab w:val="left" w:pos="6032"/>
        </w:tabs>
      </w:pPr>
      <w:r>
        <w:t xml:space="preserve">        }</w:t>
      </w:r>
    </w:p>
    <w:p w14:paraId="3962366E" w14:textId="77777777" w:rsidR="000A1410" w:rsidRDefault="000A1410" w:rsidP="000A1410">
      <w:pPr>
        <w:tabs>
          <w:tab w:val="left" w:pos="6032"/>
        </w:tabs>
      </w:pPr>
      <w:r>
        <w:t xml:space="preserve">        .link-container {</w:t>
      </w:r>
    </w:p>
    <w:p w14:paraId="07CEE81D" w14:textId="77777777" w:rsidR="000A1410" w:rsidRDefault="000A1410" w:rsidP="000A1410">
      <w:pPr>
        <w:tabs>
          <w:tab w:val="left" w:pos="6032"/>
        </w:tabs>
      </w:pPr>
      <w:r>
        <w:t xml:space="preserve">            background-color: #ffffff;</w:t>
      </w:r>
    </w:p>
    <w:p w14:paraId="27AB6552" w14:textId="77777777" w:rsidR="000A1410" w:rsidRDefault="000A1410" w:rsidP="000A1410">
      <w:pPr>
        <w:tabs>
          <w:tab w:val="left" w:pos="6032"/>
        </w:tabs>
      </w:pPr>
      <w:r>
        <w:t xml:space="preserve">            padding: 30px;</w:t>
      </w:r>
    </w:p>
    <w:p w14:paraId="755ACAE2" w14:textId="77777777" w:rsidR="000A1410" w:rsidRDefault="000A1410" w:rsidP="000A1410">
      <w:pPr>
        <w:tabs>
          <w:tab w:val="left" w:pos="6032"/>
        </w:tabs>
      </w:pPr>
      <w:r>
        <w:t xml:space="preserve">            margin-top: 20px;</w:t>
      </w:r>
    </w:p>
    <w:p w14:paraId="372646F9" w14:textId="77777777" w:rsidR="000A1410" w:rsidRDefault="000A1410" w:rsidP="000A1410">
      <w:pPr>
        <w:tabs>
          <w:tab w:val="left" w:pos="6032"/>
        </w:tabs>
      </w:pPr>
      <w:r>
        <w:t xml:space="preserve">            border-radius: 8px;</w:t>
      </w:r>
    </w:p>
    <w:p w14:paraId="527D967F" w14:textId="77777777" w:rsidR="000A1410" w:rsidRDefault="000A1410" w:rsidP="000A1410">
      <w:pPr>
        <w:tabs>
          <w:tab w:val="left" w:pos="6032"/>
        </w:tabs>
      </w:pPr>
      <w:r>
        <w:t xml:space="preserve">            box-shadow: 0 0 10px rgba(0, 0, 0, 0.1);</w:t>
      </w:r>
    </w:p>
    <w:p w14:paraId="37037063" w14:textId="77777777" w:rsidR="000A1410" w:rsidRDefault="000A1410" w:rsidP="000A1410">
      <w:pPr>
        <w:tabs>
          <w:tab w:val="left" w:pos="6032"/>
        </w:tabs>
      </w:pPr>
      <w:r>
        <w:t xml:space="preserve">        }</w:t>
      </w:r>
    </w:p>
    <w:p w14:paraId="19FB4F2C" w14:textId="77777777" w:rsidR="000A1410" w:rsidRDefault="000A1410" w:rsidP="000A1410">
      <w:pPr>
        <w:tabs>
          <w:tab w:val="left" w:pos="6032"/>
        </w:tabs>
      </w:pPr>
      <w:r>
        <w:t xml:space="preserve">        .link-container a {</w:t>
      </w:r>
    </w:p>
    <w:p w14:paraId="59191038" w14:textId="77777777" w:rsidR="000A1410" w:rsidRDefault="000A1410" w:rsidP="000A1410">
      <w:pPr>
        <w:tabs>
          <w:tab w:val="left" w:pos="6032"/>
        </w:tabs>
      </w:pPr>
      <w:r>
        <w:t xml:space="preserve">            color: #0066cc;</w:t>
      </w:r>
    </w:p>
    <w:p w14:paraId="319007E4" w14:textId="77777777" w:rsidR="000A1410" w:rsidRDefault="000A1410" w:rsidP="000A1410">
      <w:pPr>
        <w:tabs>
          <w:tab w:val="left" w:pos="6032"/>
        </w:tabs>
      </w:pPr>
      <w:r>
        <w:t xml:space="preserve">            font-size: 18px;</w:t>
      </w:r>
    </w:p>
    <w:p w14:paraId="7D8B7D9B" w14:textId="77777777" w:rsidR="000A1410" w:rsidRDefault="000A1410" w:rsidP="000A1410">
      <w:pPr>
        <w:tabs>
          <w:tab w:val="left" w:pos="6032"/>
        </w:tabs>
      </w:pPr>
      <w:r>
        <w:t xml:space="preserve">            text-decoration: none;</w:t>
      </w:r>
    </w:p>
    <w:p w14:paraId="6B5EA3F5" w14:textId="77777777" w:rsidR="000A1410" w:rsidRDefault="000A1410" w:rsidP="000A1410">
      <w:pPr>
        <w:tabs>
          <w:tab w:val="left" w:pos="6032"/>
        </w:tabs>
      </w:pPr>
      <w:r>
        <w:t xml:space="preserve">            font-weight: bold;</w:t>
      </w:r>
    </w:p>
    <w:p w14:paraId="28C4E990" w14:textId="77777777" w:rsidR="000A1410" w:rsidRDefault="000A1410" w:rsidP="000A1410">
      <w:pPr>
        <w:tabs>
          <w:tab w:val="left" w:pos="6032"/>
        </w:tabs>
      </w:pPr>
      <w:r>
        <w:t xml:space="preserve">        }</w:t>
      </w:r>
    </w:p>
    <w:p w14:paraId="25410105" w14:textId="77777777" w:rsidR="000A1410" w:rsidRDefault="000A1410" w:rsidP="000A1410">
      <w:pPr>
        <w:tabs>
          <w:tab w:val="left" w:pos="6032"/>
        </w:tabs>
      </w:pPr>
      <w:r>
        <w:t xml:space="preserve">        .link-container a:hover {</w:t>
      </w:r>
    </w:p>
    <w:p w14:paraId="49D0F023" w14:textId="77777777" w:rsidR="000A1410" w:rsidRDefault="000A1410" w:rsidP="000A1410">
      <w:pPr>
        <w:tabs>
          <w:tab w:val="left" w:pos="6032"/>
        </w:tabs>
      </w:pPr>
      <w:r>
        <w:t xml:space="preserve">            text-decoration: underline;</w:t>
      </w:r>
    </w:p>
    <w:p w14:paraId="6F9947F4" w14:textId="77777777" w:rsidR="000A1410" w:rsidRDefault="000A1410" w:rsidP="000A1410">
      <w:pPr>
        <w:tabs>
          <w:tab w:val="left" w:pos="6032"/>
        </w:tabs>
      </w:pPr>
      <w:r>
        <w:t xml:space="preserve">        }</w:t>
      </w:r>
    </w:p>
    <w:p w14:paraId="666A424A" w14:textId="77777777" w:rsidR="000A1410" w:rsidRDefault="000A1410" w:rsidP="000A1410">
      <w:pPr>
        <w:tabs>
          <w:tab w:val="left" w:pos="6032"/>
        </w:tabs>
      </w:pPr>
      <w:r>
        <w:t xml:space="preserve">    &lt;/style&gt;</w:t>
      </w:r>
    </w:p>
    <w:p w14:paraId="157E0B65" w14:textId="77777777" w:rsidR="000A1410" w:rsidRDefault="000A1410" w:rsidP="000A1410">
      <w:pPr>
        <w:tabs>
          <w:tab w:val="left" w:pos="6032"/>
        </w:tabs>
      </w:pPr>
      <w:r>
        <w:t>&lt;/head&gt;</w:t>
      </w:r>
    </w:p>
    <w:p w14:paraId="45BE04DA" w14:textId="77777777" w:rsidR="001265AF" w:rsidRDefault="001265AF" w:rsidP="000A1410">
      <w:pPr>
        <w:tabs>
          <w:tab w:val="left" w:pos="6032"/>
        </w:tabs>
      </w:pPr>
      <w:r>
        <w:t>&lt;body&gt;</w:t>
      </w:r>
    </w:p>
    <w:p w14:paraId="6176F19E" w14:textId="4F8894B7" w:rsidR="000A1410" w:rsidRDefault="000A1410" w:rsidP="000A1410">
      <w:pPr>
        <w:tabs>
          <w:tab w:val="left" w:pos="6032"/>
        </w:tabs>
      </w:pPr>
      <w:r>
        <w:t>&lt;h1&gt;Contact Us&lt;/h1&gt;</w:t>
      </w:r>
    </w:p>
    <w:p w14:paraId="2B202B9E" w14:textId="77777777" w:rsidR="000A1410" w:rsidRDefault="000A1410" w:rsidP="000A1410">
      <w:pPr>
        <w:tabs>
          <w:tab w:val="left" w:pos="6032"/>
        </w:tabs>
      </w:pPr>
      <w:r>
        <w:t xml:space="preserve">    &lt;p&gt;If you have any questions, feel free to email us:&lt;/p&gt;</w:t>
      </w:r>
    </w:p>
    <w:p w14:paraId="114987A9" w14:textId="49659FE1" w:rsidR="000A1410" w:rsidRDefault="000A1410" w:rsidP="000A1410">
      <w:pPr>
        <w:tabs>
          <w:tab w:val="left" w:pos="6032"/>
        </w:tabs>
      </w:pPr>
      <w:r>
        <w:t>&lt;div class="link-container"&gt;</w:t>
      </w:r>
    </w:p>
    <w:p w14:paraId="4CE6080E" w14:textId="77777777" w:rsidR="000A1410" w:rsidRDefault="000A1410" w:rsidP="000A1410">
      <w:pPr>
        <w:tabs>
          <w:tab w:val="left" w:pos="6032"/>
        </w:tabs>
      </w:pPr>
      <w:r>
        <w:t xml:space="preserve">        &lt;a href="mailto:someone@example.com?subject=Hello&amp;body=I%20would%20like%20more%20information." target="_blank"&gt;</w:t>
      </w:r>
    </w:p>
    <w:p w14:paraId="2FCFDAA0" w14:textId="77777777" w:rsidR="000A1410" w:rsidRDefault="000A1410" w:rsidP="000A1410">
      <w:pPr>
        <w:tabs>
          <w:tab w:val="left" w:pos="6032"/>
        </w:tabs>
      </w:pPr>
      <w:r>
        <w:t xml:space="preserve">            Send us an Email</w:t>
      </w:r>
    </w:p>
    <w:p w14:paraId="54030849" w14:textId="77777777" w:rsidR="000A1410" w:rsidRDefault="000A1410" w:rsidP="000A1410">
      <w:pPr>
        <w:tabs>
          <w:tab w:val="left" w:pos="6032"/>
        </w:tabs>
      </w:pPr>
      <w:r>
        <w:t xml:space="preserve">        &lt;/a&gt;</w:t>
      </w:r>
    </w:p>
    <w:p w14:paraId="1361C265" w14:textId="77777777" w:rsidR="000A1410" w:rsidRDefault="000A1410" w:rsidP="000A1410">
      <w:pPr>
        <w:tabs>
          <w:tab w:val="left" w:pos="6032"/>
        </w:tabs>
      </w:pPr>
      <w:r>
        <w:t xml:space="preserve">    &lt;/div&gt;</w:t>
      </w:r>
    </w:p>
    <w:p w14:paraId="3BB807B6" w14:textId="5875653E" w:rsidR="000A1410" w:rsidRDefault="000A1410" w:rsidP="000A1410">
      <w:pPr>
        <w:tabs>
          <w:tab w:val="left" w:pos="6032"/>
        </w:tabs>
      </w:pPr>
      <w:r>
        <w:t>&lt;/body&gt;</w:t>
      </w:r>
    </w:p>
    <w:p w14:paraId="14CEC332" w14:textId="0B69F957" w:rsidR="000A1410" w:rsidRDefault="000A1410" w:rsidP="000A1410">
      <w:pPr>
        <w:tabs>
          <w:tab w:val="left" w:pos="6032"/>
        </w:tabs>
      </w:pPr>
      <w:r>
        <w:t>&lt;/html&gt;</w:t>
      </w:r>
    </w:p>
    <w:p w14:paraId="7B8F2DE2" w14:textId="753D888A" w:rsidR="000A1410" w:rsidRDefault="000A1410" w:rsidP="000A1410">
      <w:pPr>
        <w:tabs>
          <w:tab w:val="left" w:pos="6032"/>
        </w:tabs>
      </w:pPr>
      <w:r>
        <w:t>Output:</w:t>
      </w:r>
    </w:p>
    <w:p w14:paraId="54AC0853" w14:textId="0EC40610" w:rsidR="000A1410" w:rsidRDefault="000A1410" w:rsidP="000A1410">
      <w:pPr>
        <w:tabs>
          <w:tab w:val="left" w:pos="6032"/>
        </w:tabs>
      </w:pPr>
      <w:r w:rsidRPr="000A1410">
        <w:rPr>
          <w:noProof/>
          <w:lang w:eastAsia="en-IN"/>
        </w:rPr>
        <w:drawing>
          <wp:inline distT="0" distB="0" distL="0" distR="0" wp14:anchorId="23749AC4" wp14:editId="1208681C">
            <wp:extent cx="4762500" cy="167621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0308" cy="1693036"/>
                    </a:xfrm>
                    <a:prstGeom prst="rect">
                      <a:avLst/>
                    </a:prstGeom>
                  </pic:spPr>
                </pic:pic>
              </a:graphicData>
            </a:graphic>
          </wp:inline>
        </w:drawing>
      </w:r>
    </w:p>
    <w:p w14:paraId="11293E86" w14:textId="505EFEB6" w:rsidR="000A1410" w:rsidRDefault="000A1410" w:rsidP="000A1410">
      <w:pPr>
        <w:tabs>
          <w:tab w:val="left" w:pos="6032"/>
        </w:tabs>
        <w:jc w:val="center"/>
      </w:pPr>
      <w:r>
        <w:t>Project-25</w:t>
      </w:r>
    </w:p>
    <w:p w14:paraId="675E734B" w14:textId="0C129703" w:rsidR="000A1410" w:rsidRDefault="000A1410" w:rsidP="000A1410">
      <w:pPr>
        <w:tabs>
          <w:tab w:val="left" w:pos="6032"/>
        </w:tabs>
      </w:pPr>
      <w:r>
        <w:t>Design a webpage to open a phone number link</w:t>
      </w:r>
    </w:p>
    <w:p w14:paraId="5A178479" w14:textId="77777777" w:rsidR="000A1410" w:rsidRDefault="000A1410" w:rsidP="000A1410">
      <w:pPr>
        <w:tabs>
          <w:tab w:val="left" w:pos="6032"/>
        </w:tabs>
      </w:pPr>
      <w:r>
        <w:t>&lt;!DOCTYPE html&gt;</w:t>
      </w:r>
    </w:p>
    <w:p w14:paraId="5341E993" w14:textId="77777777" w:rsidR="000A1410" w:rsidRDefault="000A1410" w:rsidP="000A1410">
      <w:pPr>
        <w:tabs>
          <w:tab w:val="left" w:pos="6032"/>
        </w:tabs>
      </w:pPr>
      <w:r>
        <w:t>&lt;html lang="en"&gt;</w:t>
      </w:r>
    </w:p>
    <w:p w14:paraId="22AAA184" w14:textId="77777777" w:rsidR="000A1410" w:rsidRDefault="000A1410" w:rsidP="000A1410">
      <w:pPr>
        <w:tabs>
          <w:tab w:val="left" w:pos="6032"/>
        </w:tabs>
      </w:pPr>
      <w:r>
        <w:t>&lt;head&gt;</w:t>
      </w:r>
    </w:p>
    <w:p w14:paraId="07031B20" w14:textId="77777777" w:rsidR="000A1410" w:rsidRDefault="000A1410" w:rsidP="000A1410">
      <w:pPr>
        <w:tabs>
          <w:tab w:val="left" w:pos="6032"/>
        </w:tabs>
      </w:pPr>
      <w:r>
        <w:t xml:space="preserve">    &lt;meta charset="UTF-8"&gt;</w:t>
      </w:r>
    </w:p>
    <w:p w14:paraId="1D3449C2" w14:textId="77777777" w:rsidR="000A1410" w:rsidRDefault="000A1410" w:rsidP="000A1410">
      <w:pPr>
        <w:tabs>
          <w:tab w:val="left" w:pos="6032"/>
        </w:tabs>
      </w:pPr>
      <w:r>
        <w:t xml:space="preserve">    &lt;meta name="viewport" content="width=device-width, initial-scale=1.0"&gt;</w:t>
      </w:r>
    </w:p>
    <w:p w14:paraId="79FE549D" w14:textId="77777777" w:rsidR="000A1410" w:rsidRDefault="000A1410" w:rsidP="000A1410">
      <w:pPr>
        <w:tabs>
          <w:tab w:val="left" w:pos="6032"/>
        </w:tabs>
      </w:pPr>
      <w:r>
        <w:t xml:space="preserve">    &lt;title&gt;Phone Number Link Example&lt;/title&gt;</w:t>
      </w:r>
    </w:p>
    <w:p w14:paraId="2D0113A2" w14:textId="77777777" w:rsidR="000A1410" w:rsidRDefault="000A1410" w:rsidP="000A1410">
      <w:pPr>
        <w:tabs>
          <w:tab w:val="left" w:pos="6032"/>
        </w:tabs>
      </w:pPr>
      <w:r>
        <w:t xml:space="preserve">    &lt;style&gt;</w:t>
      </w:r>
    </w:p>
    <w:p w14:paraId="1D5AE66D" w14:textId="77777777" w:rsidR="000A1410" w:rsidRDefault="000A1410" w:rsidP="000A1410">
      <w:pPr>
        <w:tabs>
          <w:tab w:val="left" w:pos="6032"/>
        </w:tabs>
      </w:pPr>
      <w:r>
        <w:t xml:space="preserve">        body {</w:t>
      </w:r>
    </w:p>
    <w:p w14:paraId="43469C65" w14:textId="77777777" w:rsidR="000A1410" w:rsidRDefault="000A1410" w:rsidP="000A1410">
      <w:pPr>
        <w:tabs>
          <w:tab w:val="left" w:pos="6032"/>
        </w:tabs>
      </w:pPr>
      <w:r>
        <w:t xml:space="preserve">            font-family: Arial, sans-serif;</w:t>
      </w:r>
    </w:p>
    <w:p w14:paraId="06EA9C65" w14:textId="77777777" w:rsidR="000A1410" w:rsidRDefault="000A1410" w:rsidP="000A1410">
      <w:pPr>
        <w:tabs>
          <w:tab w:val="left" w:pos="6032"/>
        </w:tabs>
      </w:pPr>
      <w:r>
        <w:t xml:space="preserve">            background-color: #f0f0f9;</w:t>
      </w:r>
    </w:p>
    <w:p w14:paraId="717E9007" w14:textId="77777777" w:rsidR="000A1410" w:rsidRDefault="000A1410" w:rsidP="000A1410">
      <w:pPr>
        <w:tabs>
          <w:tab w:val="left" w:pos="6032"/>
        </w:tabs>
      </w:pPr>
      <w:r>
        <w:t xml:space="preserve">            text-align: center;</w:t>
      </w:r>
    </w:p>
    <w:p w14:paraId="1F68455F" w14:textId="77777777" w:rsidR="000A1410" w:rsidRDefault="000A1410" w:rsidP="000A1410">
      <w:pPr>
        <w:tabs>
          <w:tab w:val="left" w:pos="6032"/>
        </w:tabs>
      </w:pPr>
      <w:r>
        <w:t xml:space="preserve">            padding: 50px;</w:t>
      </w:r>
    </w:p>
    <w:p w14:paraId="7E3A057B" w14:textId="77777777" w:rsidR="000A1410" w:rsidRDefault="000A1410" w:rsidP="000A1410">
      <w:pPr>
        <w:tabs>
          <w:tab w:val="left" w:pos="6032"/>
        </w:tabs>
      </w:pPr>
      <w:r>
        <w:t xml:space="preserve">        }</w:t>
      </w:r>
    </w:p>
    <w:p w14:paraId="12F133D3" w14:textId="77777777" w:rsidR="000A1410" w:rsidRDefault="000A1410" w:rsidP="000A1410">
      <w:pPr>
        <w:tabs>
          <w:tab w:val="left" w:pos="6032"/>
        </w:tabs>
      </w:pPr>
      <w:r>
        <w:t xml:space="preserve">        h1 {</w:t>
      </w:r>
    </w:p>
    <w:p w14:paraId="4A5DEE1C" w14:textId="77777777" w:rsidR="000A1410" w:rsidRDefault="000A1410" w:rsidP="000A1410">
      <w:pPr>
        <w:tabs>
          <w:tab w:val="left" w:pos="6032"/>
        </w:tabs>
      </w:pPr>
      <w:r>
        <w:t xml:space="preserve">            color: #333;</w:t>
      </w:r>
    </w:p>
    <w:p w14:paraId="10847474" w14:textId="77777777" w:rsidR="000A1410" w:rsidRDefault="000A1410" w:rsidP="000A1410">
      <w:pPr>
        <w:tabs>
          <w:tab w:val="left" w:pos="6032"/>
        </w:tabs>
      </w:pPr>
      <w:r>
        <w:t xml:space="preserve">        }</w:t>
      </w:r>
    </w:p>
    <w:p w14:paraId="4474362B" w14:textId="77777777" w:rsidR="000A1410" w:rsidRDefault="000A1410" w:rsidP="000A1410">
      <w:pPr>
        <w:tabs>
          <w:tab w:val="left" w:pos="6032"/>
        </w:tabs>
      </w:pPr>
      <w:r>
        <w:t xml:space="preserve">        .link-container {</w:t>
      </w:r>
    </w:p>
    <w:p w14:paraId="394EFA05" w14:textId="77777777" w:rsidR="000A1410" w:rsidRDefault="000A1410" w:rsidP="000A1410">
      <w:pPr>
        <w:tabs>
          <w:tab w:val="left" w:pos="6032"/>
        </w:tabs>
      </w:pPr>
      <w:r>
        <w:t xml:space="preserve">            background-color: #ffffff;</w:t>
      </w:r>
    </w:p>
    <w:p w14:paraId="25DA68F6" w14:textId="77777777" w:rsidR="000A1410" w:rsidRDefault="000A1410" w:rsidP="000A1410">
      <w:pPr>
        <w:tabs>
          <w:tab w:val="left" w:pos="6032"/>
        </w:tabs>
      </w:pPr>
      <w:r>
        <w:t xml:space="preserve">            padding: 30px;</w:t>
      </w:r>
    </w:p>
    <w:p w14:paraId="46F9625C" w14:textId="77777777" w:rsidR="000A1410" w:rsidRDefault="000A1410" w:rsidP="000A1410">
      <w:pPr>
        <w:tabs>
          <w:tab w:val="left" w:pos="6032"/>
        </w:tabs>
      </w:pPr>
      <w:r>
        <w:t xml:space="preserve">            margin-top: 20px;</w:t>
      </w:r>
    </w:p>
    <w:p w14:paraId="683F37B7" w14:textId="77777777" w:rsidR="000A1410" w:rsidRDefault="000A1410" w:rsidP="000A1410">
      <w:pPr>
        <w:tabs>
          <w:tab w:val="left" w:pos="6032"/>
        </w:tabs>
      </w:pPr>
      <w:r>
        <w:t xml:space="preserve">            border-radius: 8px;</w:t>
      </w:r>
    </w:p>
    <w:p w14:paraId="5C494E95" w14:textId="77777777" w:rsidR="000A1410" w:rsidRDefault="000A1410" w:rsidP="000A1410">
      <w:pPr>
        <w:tabs>
          <w:tab w:val="left" w:pos="6032"/>
        </w:tabs>
      </w:pPr>
      <w:r>
        <w:t xml:space="preserve">            box-shadow: 0 0 10px rgba(0, 0, 0, 0.1);</w:t>
      </w:r>
    </w:p>
    <w:p w14:paraId="03588193" w14:textId="77777777" w:rsidR="000A1410" w:rsidRDefault="000A1410" w:rsidP="000A1410">
      <w:pPr>
        <w:tabs>
          <w:tab w:val="left" w:pos="6032"/>
        </w:tabs>
      </w:pPr>
      <w:r>
        <w:t xml:space="preserve">        }</w:t>
      </w:r>
    </w:p>
    <w:p w14:paraId="756F96E7" w14:textId="77777777" w:rsidR="000A1410" w:rsidRDefault="000A1410" w:rsidP="000A1410">
      <w:pPr>
        <w:tabs>
          <w:tab w:val="left" w:pos="6032"/>
        </w:tabs>
      </w:pPr>
      <w:r>
        <w:t xml:space="preserve">        .link-container a {</w:t>
      </w:r>
    </w:p>
    <w:p w14:paraId="54FD0617" w14:textId="77777777" w:rsidR="000A1410" w:rsidRDefault="000A1410" w:rsidP="000A1410">
      <w:pPr>
        <w:tabs>
          <w:tab w:val="left" w:pos="6032"/>
        </w:tabs>
      </w:pPr>
      <w:r>
        <w:t xml:space="preserve">            color: #0066cc;</w:t>
      </w:r>
    </w:p>
    <w:p w14:paraId="09DF8909" w14:textId="77777777" w:rsidR="000A1410" w:rsidRDefault="000A1410" w:rsidP="000A1410">
      <w:pPr>
        <w:tabs>
          <w:tab w:val="left" w:pos="6032"/>
        </w:tabs>
      </w:pPr>
      <w:r>
        <w:t xml:space="preserve">            font-size: 18px;</w:t>
      </w:r>
    </w:p>
    <w:p w14:paraId="5F98C83A" w14:textId="77777777" w:rsidR="000A1410" w:rsidRDefault="000A1410" w:rsidP="000A1410">
      <w:pPr>
        <w:tabs>
          <w:tab w:val="left" w:pos="6032"/>
        </w:tabs>
      </w:pPr>
      <w:r>
        <w:t xml:space="preserve">            text-decoration: none;</w:t>
      </w:r>
    </w:p>
    <w:p w14:paraId="03464E7D" w14:textId="77777777" w:rsidR="000A1410" w:rsidRDefault="000A1410" w:rsidP="000A1410">
      <w:pPr>
        <w:tabs>
          <w:tab w:val="left" w:pos="6032"/>
        </w:tabs>
      </w:pPr>
      <w:r>
        <w:t xml:space="preserve">            font-weight: bold;</w:t>
      </w:r>
    </w:p>
    <w:p w14:paraId="3B3DB6BA" w14:textId="77777777" w:rsidR="000A1410" w:rsidRDefault="000A1410" w:rsidP="000A1410">
      <w:pPr>
        <w:tabs>
          <w:tab w:val="left" w:pos="6032"/>
        </w:tabs>
      </w:pPr>
      <w:r>
        <w:t xml:space="preserve">        }</w:t>
      </w:r>
    </w:p>
    <w:p w14:paraId="4997C295" w14:textId="77777777" w:rsidR="000A1410" w:rsidRDefault="000A1410" w:rsidP="000A1410">
      <w:pPr>
        <w:tabs>
          <w:tab w:val="left" w:pos="6032"/>
        </w:tabs>
      </w:pPr>
      <w:r>
        <w:t xml:space="preserve">        .link-container a:hover {</w:t>
      </w:r>
    </w:p>
    <w:p w14:paraId="5E10A3C5" w14:textId="77777777" w:rsidR="000A1410" w:rsidRDefault="000A1410" w:rsidP="000A1410">
      <w:pPr>
        <w:tabs>
          <w:tab w:val="left" w:pos="6032"/>
        </w:tabs>
      </w:pPr>
      <w:r>
        <w:t xml:space="preserve">            text-decoration: underline;</w:t>
      </w:r>
    </w:p>
    <w:p w14:paraId="3F67AE02" w14:textId="77777777" w:rsidR="000A1410" w:rsidRDefault="000A1410" w:rsidP="000A1410">
      <w:pPr>
        <w:tabs>
          <w:tab w:val="left" w:pos="6032"/>
        </w:tabs>
      </w:pPr>
      <w:r>
        <w:t xml:space="preserve">        }</w:t>
      </w:r>
    </w:p>
    <w:p w14:paraId="078B5CB8" w14:textId="77777777" w:rsidR="000A1410" w:rsidRDefault="000A1410" w:rsidP="000A1410">
      <w:pPr>
        <w:tabs>
          <w:tab w:val="left" w:pos="6032"/>
        </w:tabs>
      </w:pPr>
      <w:r>
        <w:t xml:space="preserve">    &lt;/style&gt;</w:t>
      </w:r>
    </w:p>
    <w:p w14:paraId="0870B818" w14:textId="77777777" w:rsidR="000A1410" w:rsidRDefault="000A1410" w:rsidP="000A1410">
      <w:pPr>
        <w:tabs>
          <w:tab w:val="left" w:pos="6032"/>
        </w:tabs>
      </w:pPr>
      <w:r>
        <w:t>&lt;/head&gt;</w:t>
      </w:r>
    </w:p>
    <w:p w14:paraId="67531B80" w14:textId="77777777" w:rsidR="000A1410" w:rsidRDefault="000A1410" w:rsidP="000A1410">
      <w:pPr>
        <w:tabs>
          <w:tab w:val="left" w:pos="6032"/>
        </w:tabs>
      </w:pPr>
      <w:r>
        <w:t>&lt;body&gt;</w:t>
      </w:r>
    </w:p>
    <w:p w14:paraId="5B3AE6D0" w14:textId="44B4BD32" w:rsidR="000A1410" w:rsidRDefault="000A1410" w:rsidP="000A1410">
      <w:pPr>
        <w:tabs>
          <w:tab w:val="left" w:pos="6032"/>
        </w:tabs>
      </w:pPr>
      <w:r>
        <w:t xml:space="preserve"> &lt;h1&gt;Contact Us by Phone&lt;/h1&gt;</w:t>
      </w:r>
    </w:p>
    <w:p w14:paraId="1D4E9C80" w14:textId="20C6C4DB" w:rsidR="001265AF" w:rsidRDefault="001265AF" w:rsidP="000A1410">
      <w:pPr>
        <w:tabs>
          <w:tab w:val="left" w:pos="6032"/>
        </w:tabs>
      </w:pPr>
      <w:r>
        <w:t xml:space="preserve">   </w:t>
      </w:r>
      <w:r w:rsidR="000A1410">
        <w:t>&lt;p&gt;If you'd like to speak with us directly, click the link below to call:&lt;/p&gt;</w:t>
      </w:r>
    </w:p>
    <w:p w14:paraId="7FD54809" w14:textId="623B7043" w:rsidR="000A1410" w:rsidRDefault="000A1410" w:rsidP="000A1410">
      <w:pPr>
        <w:tabs>
          <w:tab w:val="left" w:pos="6032"/>
        </w:tabs>
      </w:pPr>
      <w:r>
        <w:t>&lt;div class="link-container"&gt;</w:t>
      </w:r>
    </w:p>
    <w:p w14:paraId="34396F6A" w14:textId="77777777" w:rsidR="000A1410" w:rsidRDefault="000A1410" w:rsidP="000A1410">
      <w:pPr>
        <w:tabs>
          <w:tab w:val="left" w:pos="6032"/>
        </w:tabs>
      </w:pPr>
      <w:r>
        <w:t xml:space="preserve">        &lt;a href="tel:+1234567890"&gt;</w:t>
      </w:r>
    </w:p>
    <w:p w14:paraId="1A740FF3" w14:textId="77777777" w:rsidR="000A1410" w:rsidRDefault="000A1410" w:rsidP="000A1410">
      <w:pPr>
        <w:tabs>
          <w:tab w:val="left" w:pos="6032"/>
        </w:tabs>
      </w:pPr>
      <w:r>
        <w:t xml:space="preserve">            Call us at +1 (234) 567-890</w:t>
      </w:r>
    </w:p>
    <w:p w14:paraId="719499F7" w14:textId="77777777" w:rsidR="000A1410" w:rsidRDefault="000A1410" w:rsidP="000A1410">
      <w:pPr>
        <w:tabs>
          <w:tab w:val="left" w:pos="6032"/>
        </w:tabs>
      </w:pPr>
      <w:r>
        <w:t xml:space="preserve">        &lt;/a&gt;</w:t>
      </w:r>
    </w:p>
    <w:p w14:paraId="6CE39DE0" w14:textId="77777777" w:rsidR="000A1410" w:rsidRDefault="000A1410" w:rsidP="000A1410">
      <w:pPr>
        <w:tabs>
          <w:tab w:val="left" w:pos="6032"/>
        </w:tabs>
      </w:pPr>
      <w:r>
        <w:t xml:space="preserve">    &lt;/div&gt;</w:t>
      </w:r>
    </w:p>
    <w:p w14:paraId="0FEB4042" w14:textId="5F0691F5" w:rsidR="000A1410" w:rsidRDefault="000A1410" w:rsidP="000A1410">
      <w:pPr>
        <w:tabs>
          <w:tab w:val="left" w:pos="6032"/>
        </w:tabs>
      </w:pPr>
      <w:r>
        <w:t>&lt;/body&gt;</w:t>
      </w:r>
    </w:p>
    <w:p w14:paraId="4037F893" w14:textId="15BEF3A1" w:rsidR="000A1410" w:rsidRDefault="000A1410" w:rsidP="000A1410">
      <w:pPr>
        <w:tabs>
          <w:tab w:val="left" w:pos="6032"/>
        </w:tabs>
      </w:pPr>
      <w:r>
        <w:t>&lt;/html&gt;</w:t>
      </w:r>
    </w:p>
    <w:p w14:paraId="59953377" w14:textId="240FA223" w:rsidR="000A1410" w:rsidRDefault="000A1410" w:rsidP="000A1410">
      <w:pPr>
        <w:tabs>
          <w:tab w:val="left" w:pos="6032"/>
        </w:tabs>
      </w:pPr>
      <w:r>
        <w:t>Output:</w:t>
      </w:r>
    </w:p>
    <w:p w14:paraId="06CBD5A3" w14:textId="1D477605" w:rsidR="000A1410" w:rsidRDefault="000A1410" w:rsidP="000A1410">
      <w:pPr>
        <w:tabs>
          <w:tab w:val="left" w:pos="6032"/>
        </w:tabs>
      </w:pPr>
      <w:r w:rsidRPr="000A1410">
        <w:rPr>
          <w:noProof/>
          <w:lang w:eastAsia="en-IN"/>
        </w:rPr>
        <w:drawing>
          <wp:inline distT="0" distB="0" distL="0" distR="0" wp14:anchorId="19597480" wp14:editId="5B1C7A7F">
            <wp:extent cx="4667250" cy="2066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7250" cy="2066925"/>
                    </a:xfrm>
                    <a:prstGeom prst="rect">
                      <a:avLst/>
                    </a:prstGeom>
                  </pic:spPr>
                </pic:pic>
              </a:graphicData>
            </a:graphic>
          </wp:inline>
        </w:drawing>
      </w:r>
    </w:p>
    <w:p w14:paraId="598765E5" w14:textId="7CF69EF4" w:rsidR="000A1410" w:rsidRDefault="000A1410" w:rsidP="000A1410">
      <w:pPr>
        <w:tabs>
          <w:tab w:val="left" w:pos="6032"/>
        </w:tabs>
        <w:jc w:val="center"/>
      </w:pPr>
      <w:r>
        <w:t>Project-26</w:t>
      </w:r>
    </w:p>
    <w:p w14:paraId="1C3CEC95" w14:textId="50DF8B31" w:rsidR="000A1410" w:rsidRDefault="000A1410" w:rsidP="000A1410">
      <w:pPr>
        <w:tabs>
          <w:tab w:val="left" w:pos="6032"/>
        </w:tabs>
      </w:pPr>
      <w:r>
        <w:t>Design a webpage to open a section on the same page using links</w:t>
      </w:r>
    </w:p>
    <w:p w14:paraId="675A5294" w14:textId="77777777" w:rsidR="000A1410" w:rsidRDefault="000A1410" w:rsidP="000A1410">
      <w:pPr>
        <w:tabs>
          <w:tab w:val="left" w:pos="6032"/>
        </w:tabs>
      </w:pPr>
      <w:r>
        <w:t>&lt;!DOCTYPE html&gt;</w:t>
      </w:r>
    </w:p>
    <w:p w14:paraId="0F1EE04B" w14:textId="77777777" w:rsidR="000A1410" w:rsidRDefault="000A1410" w:rsidP="000A1410">
      <w:pPr>
        <w:tabs>
          <w:tab w:val="left" w:pos="6032"/>
        </w:tabs>
      </w:pPr>
      <w:r>
        <w:t>&lt;html lang="en"&gt;</w:t>
      </w:r>
    </w:p>
    <w:p w14:paraId="2E8F5FA2" w14:textId="77777777" w:rsidR="000A1410" w:rsidRDefault="000A1410" w:rsidP="000A1410">
      <w:pPr>
        <w:tabs>
          <w:tab w:val="left" w:pos="6032"/>
        </w:tabs>
      </w:pPr>
      <w:r>
        <w:t>&lt;head&gt;</w:t>
      </w:r>
    </w:p>
    <w:p w14:paraId="4D54A124" w14:textId="77777777" w:rsidR="000A1410" w:rsidRDefault="000A1410" w:rsidP="000A1410">
      <w:pPr>
        <w:tabs>
          <w:tab w:val="left" w:pos="6032"/>
        </w:tabs>
      </w:pPr>
      <w:r>
        <w:t xml:space="preserve">    &lt;meta charset="UTF-8"&gt;</w:t>
      </w:r>
    </w:p>
    <w:p w14:paraId="42B6D35F" w14:textId="77777777" w:rsidR="000A1410" w:rsidRDefault="000A1410" w:rsidP="000A1410">
      <w:pPr>
        <w:tabs>
          <w:tab w:val="left" w:pos="6032"/>
        </w:tabs>
      </w:pPr>
      <w:r>
        <w:t xml:space="preserve">    &lt;meta name="viewport" content="width=device-width, initial-scale=1.0"&gt;</w:t>
      </w:r>
    </w:p>
    <w:p w14:paraId="7AD7AF90" w14:textId="77777777" w:rsidR="000A1410" w:rsidRDefault="000A1410" w:rsidP="000A1410">
      <w:pPr>
        <w:tabs>
          <w:tab w:val="left" w:pos="6032"/>
        </w:tabs>
      </w:pPr>
      <w:r>
        <w:t xml:space="preserve">    &lt;title&gt;Anchor Links Example&lt;/title&gt;</w:t>
      </w:r>
    </w:p>
    <w:p w14:paraId="3F770F2A" w14:textId="77777777" w:rsidR="000A1410" w:rsidRDefault="000A1410" w:rsidP="000A1410">
      <w:pPr>
        <w:tabs>
          <w:tab w:val="left" w:pos="6032"/>
        </w:tabs>
      </w:pPr>
      <w:r>
        <w:t xml:space="preserve">    &lt;style&gt;</w:t>
      </w:r>
    </w:p>
    <w:p w14:paraId="558D8ECE" w14:textId="77777777" w:rsidR="000A1410" w:rsidRDefault="000A1410" w:rsidP="000A1410">
      <w:pPr>
        <w:tabs>
          <w:tab w:val="left" w:pos="6032"/>
        </w:tabs>
      </w:pPr>
      <w:r>
        <w:t xml:space="preserve">        body {</w:t>
      </w:r>
    </w:p>
    <w:p w14:paraId="32AC58CB" w14:textId="77777777" w:rsidR="000A1410" w:rsidRDefault="000A1410" w:rsidP="000A1410">
      <w:pPr>
        <w:tabs>
          <w:tab w:val="left" w:pos="6032"/>
        </w:tabs>
      </w:pPr>
      <w:r>
        <w:t xml:space="preserve">            font-family: Arial, sans-serif;</w:t>
      </w:r>
    </w:p>
    <w:p w14:paraId="18D72310" w14:textId="77777777" w:rsidR="000A1410" w:rsidRDefault="000A1410" w:rsidP="000A1410">
      <w:pPr>
        <w:tabs>
          <w:tab w:val="left" w:pos="6032"/>
        </w:tabs>
      </w:pPr>
      <w:r>
        <w:t xml:space="preserve">            background-color: #f4f4f9;</w:t>
      </w:r>
    </w:p>
    <w:p w14:paraId="1068E2F3" w14:textId="77777777" w:rsidR="000A1410" w:rsidRDefault="000A1410" w:rsidP="000A1410">
      <w:pPr>
        <w:tabs>
          <w:tab w:val="left" w:pos="6032"/>
        </w:tabs>
      </w:pPr>
      <w:r>
        <w:t xml:space="preserve">            margin: 0;</w:t>
      </w:r>
    </w:p>
    <w:p w14:paraId="22D7385B" w14:textId="77777777" w:rsidR="000A1410" w:rsidRDefault="000A1410" w:rsidP="000A1410">
      <w:pPr>
        <w:tabs>
          <w:tab w:val="left" w:pos="6032"/>
        </w:tabs>
      </w:pPr>
      <w:r>
        <w:t xml:space="preserve">            padding: 0;</w:t>
      </w:r>
    </w:p>
    <w:p w14:paraId="6DFD4D57" w14:textId="77777777" w:rsidR="001265AF" w:rsidRDefault="000A1410" w:rsidP="000A1410">
      <w:pPr>
        <w:tabs>
          <w:tab w:val="left" w:pos="6032"/>
        </w:tabs>
      </w:pPr>
      <w:r>
        <w:t xml:space="preserve">        }</w:t>
      </w:r>
    </w:p>
    <w:p w14:paraId="652B1F88" w14:textId="079804D0" w:rsidR="000A1410" w:rsidRDefault="000A1410" w:rsidP="000A1410">
      <w:pPr>
        <w:tabs>
          <w:tab w:val="left" w:pos="6032"/>
        </w:tabs>
      </w:pPr>
      <w:r>
        <w:t>header {</w:t>
      </w:r>
    </w:p>
    <w:p w14:paraId="42659BFE" w14:textId="77777777" w:rsidR="000A1410" w:rsidRDefault="000A1410" w:rsidP="000A1410">
      <w:pPr>
        <w:tabs>
          <w:tab w:val="left" w:pos="6032"/>
        </w:tabs>
      </w:pPr>
      <w:r>
        <w:t xml:space="preserve">            background-color: #4CAF50;</w:t>
      </w:r>
    </w:p>
    <w:p w14:paraId="4F1E3537" w14:textId="77777777" w:rsidR="000A1410" w:rsidRDefault="000A1410" w:rsidP="000A1410">
      <w:pPr>
        <w:tabs>
          <w:tab w:val="left" w:pos="6032"/>
        </w:tabs>
      </w:pPr>
      <w:r>
        <w:t xml:space="preserve">            color: white;</w:t>
      </w:r>
    </w:p>
    <w:p w14:paraId="54EC65EE" w14:textId="77777777" w:rsidR="000A1410" w:rsidRDefault="000A1410" w:rsidP="000A1410">
      <w:pPr>
        <w:tabs>
          <w:tab w:val="left" w:pos="6032"/>
        </w:tabs>
      </w:pPr>
      <w:r>
        <w:t xml:space="preserve">            padding: 15px;</w:t>
      </w:r>
    </w:p>
    <w:p w14:paraId="0C0F4B55" w14:textId="77777777" w:rsidR="000A1410" w:rsidRDefault="000A1410" w:rsidP="000A1410">
      <w:pPr>
        <w:tabs>
          <w:tab w:val="left" w:pos="6032"/>
        </w:tabs>
      </w:pPr>
      <w:r>
        <w:t xml:space="preserve">            text-align: center;</w:t>
      </w:r>
    </w:p>
    <w:p w14:paraId="41C9B69F" w14:textId="77777777" w:rsidR="000A1410" w:rsidRDefault="000A1410" w:rsidP="000A1410">
      <w:pPr>
        <w:tabs>
          <w:tab w:val="left" w:pos="6032"/>
        </w:tabs>
      </w:pPr>
      <w:r>
        <w:t xml:space="preserve">        }</w:t>
      </w:r>
    </w:p>
    <w:p w14:paraId="726FDB2F" w14:textId="77777777" w:rsidR="000A1410" w:rsidRDefault="000A1410" w:rsidP="000A1410">
      <w:pPr>
        <w:tabs>
          <w:tab w:val="left" w:pos="6032"/>
        </w:tabs>
      </w:pPr>
      <w:r>
        <w:t xml:space="preserve">        nav {</w:t>
      </w:r>
    </w:p>
    <w:p w14:paraId="483889B8" w14:textId="77777777" w:rsidR="000A1410" w:rsidRDefault="000A1410" w:rsidP="000A1410">
      <w:pPr>
        <w:tabs>
          <w:tab w:val="left" w:pos="6032"/>
        </w:tabs>
      </w:pPr>
      <w:r>
        <w:t xml:space="preserve">            background-color: #333;</w:t>
      </w:r>
    </w:p>
    <w:p w14:paraId="3C082432" w14:textId="77777777" w:rsidR="000A1410" w:rsidRDefault="000A1410" w:rsidP="000A1410">
      <w:pPr>
        <w:tabs>
          <w:tab w:val="left" w:pos="6032"/>
        </w:tabs>
      </w:pPr>
      <w:r>
        <w:t xml:space="preserve">            padding: 10px;</w:t>
      </w:r>
    </w:p>
    <w:p w14:paraId="1F616F87" w14:textId="77777777" w:rsidR="000A1410" w:rsidRDefault="000A1410" w:rsidP="000A1410">
      <w:pPr>
        <w:tabs>
          <w:tab w:val="left" w:pos="6032"/>
        </w:tabs>
      </w:pPr>
      <w:r>
        <w:t xml:space="preserve">        }</w:t>
      </w:r>
    </w:p>
    <w:p w14:paraId="78004DF4" w14:textId="77777777" w:rsidR="000A1410" w:rsidRDefault="000A1410" w:rsidP="000A1410">
      <w:pPr>
        <w:tabs>
          <w:tab w:val="left" w:pos="6032"/>
        </w:tabs>
      </w:pPr>
      <w:r>
        <w:t xml:space="preserve">        nav a {</w:t>
      </w:r>
    </w:p>
    <w:p w14:paraId="3EBB8785" w14:textId="77777777" w:rsidR="000A1410" w:rsidRDefault="000A1410" w:rsidP="000A1410">
      <w:pPr>
        <w:tabs>
          <w:tab w:val="left" w:pos="6032"/>
        </w:tabs>
      </w:pPr>
      <w:r>
        <w:t xml:space="preserve">            color: white;</w:t>
      </w:r>
    </w:p>
    <w:p w14:paraId="3B4AD926" w14:textId="77777777" w:rsidR="000A1410" w:rsidRDefault="000A1410" w:rsidP="000A1410">
      <w:pPr>
        <w:tabs>
          <w:tab w:val="left" w:pos="6032"/>
        </w:tabs>
      </w:pPr>
      <w:r>
        <w:t xml:space="preserve">            text-decoration: none;</w:t>
      </w:r>
    </w:p>
    <w:p w14:paraId="41796CDB" w14:textId="77777777" w:rsidR="000A1410" w:rsidRDefault="000A1410" w:rsidP="000A1410">
      <w:pPr>
        <w:tabs>
          <w:tab w:val="left" w:pos="6032"/>
        </w:tabs>
      </w:pPr>
      <w:r>
        <w:t xml:space="preserve">            margin: 0 15px;</w:t>
      </w:r>
    </w:p>
    <w:p w14:paraId="6A51F688" w14:textId="77777777" w:rsidR="000A1410" w:rsidRDefault="000A1410" w:rsidP="000A1410">
      <w:pPr>
        <w:tabs>
          <w:tab w:val="left" w:pos="6032"/>
        </w:tabs>
      </w:pPr>
      <w:r>
        <w:t xml:space="preserve">            font-size: 18px;</w:t>
      </w:r>
    </w:p>
    <w:p w14:paraId="656BAB9A" w14:textId="77777777" w:rsidR="000A1410" w:rsidRDefault="000A1410" w:rsidP="000A1410">
      <w:pPr>
        <w:tabs>
          <w:tab w:val="left" w:pos="6032"/>
        </w:tabs>
      </w:pPr>
      <w:r>
        <w:t xml:space="preserve">        }</w:t>
      </w:r>
    </w:p>
    <w:p w14:paraId="6EA317DF" w14:textId="77777777" w:rsidR="000A1410" w:rsidRDefault="000A1410" w:rsidP="000A1410">
      <w:pPr>
        <w:tabs>
          <w:tab w:val="left" w:pos="6032"/>
        </w:tabs>
      </w:pPr>
      <w:r>
        <w:t xml:space="preserve">        nav a:hover {</w:t>
      </w:r>
    </w:p>
    <w:p w14:paraId="01D7B98E" w14:textId="77777777" w:rsidR="000A1410" w:rsidRDefault="000A1410" w:rsidP="000A1410">
      <w:pPr>
        <w:tabs>
          <w:tab w:val="left" w:pos="6032"/>
        </w:tabs>
      </w:pPr>
      <w:r>
        <w:t xml:space="preserve">            text-decoration: underline;</w:t>
      </w:r>
    </w:p>
    <w:p w14:paraId="4BF633A8" w14:textId="77777777" w:rsidR="000A1410" w:rsidRDefault="000A1410" w:rsidP="000A1410">
      <w:pPr>
        <w:tabs>
          <w:tab w:val="left" w:pos="6032"/>
        </w:tabs>
      </w:pPr>
      <w:r>
        <w:t xml:space="preserve">        }</w:t>
      </w:r>
    </w:p>
    <w:p w14:paraId="3F28A148" w14:textId="77777777" w:rsidR="000A1410" w:rsidRDefault="000A1410" w:rsidP="000A1410">
      <w:pPr>
        <w:tabs>
          <w:tab w:val="left" w:pos="6032"/>
        </w:tabs>
      </w:pPr>
      <w:r>
        <w:t xml:space="preserve">        section {</w:t>
      </w:r>
    </w:p>
    <w:p w14:paraId="14C00B32" w14:textId="77777777" w:rsidR="000A1410" w:rsidRDefault="000A1410" w:rsidP="000A1410">
      <w:pPr>
        <w:tabs>
          <w:tab w:val="left" w:pos="6032"/>
        </w:tabs>
      </w:pPr>
      <w:r>
        <w:t xml:space="preserve">            padding: 50px;</w:t>
      </w:r>
    </w:p>
    <w:p w14:paraId="267A2DF2" w14:textId="77777777" w:rsidR="000A1410" w:rsidRDefault="000A1410" w:rsidP="000A1410">
      <w:pPr>
        <w:tabs>
          <w:tab w:val="left" w:pos="6032"/>
        </w:tabs>
      </w:pPr>
      <w:r>
        <w:t xml:space="preserve">            margin: 20px 0;</w:t>
      </w:r>
    </w:p>
    <w:p w14:paraId="384159E8" w14:textId="77777777" w:rsidR="000A1410" w:rsidRDefault="000A1410" w:rsidP="000A1410">
      <w:pPr>
        <w:tabs>
          <w:tab w:val="left" w:pos="6032"/>
        </w:tabs>
      </w:pPr>
      <w:r>
        <w:t xml:space="preserve">            border-radius: 8px;</w:t>
      </w:r>
    </w:p>
    <w:p w14:paraId="3E22ED93" w14:textId="77777777" w:rsidR="000A1410" w:rsidRDefault="000A1410" w:rsidP="000A1410">
      <w:pPr>
        <w:tabs>
          <w:tab w:val="left" w:pos="6032"/>
        </w:tabs>
      </w:pPr>
      <w:r>
        <w:t xml:space="preserve">            background-color: #fff;</w:t>
      </w:r>
    </w:p>
    <w:p w14:paraId="5D010781" w14:textId="77777777" w:rsidR="000A1410" w:rsidRDefault="000A1410" w:rsidP="000A1410">
      <w:pPr>
        <w:tabs>
          <w:tab w:val="left" w:pos="6032"/>
        </w:tabs>
      </w:pPr>
      <w:r>
        <w:t xml:space="preserve">            box-shadow: 0 0 15px rgba(0, 0, 0, 0.1);</w:t>
      </w:r>
    </w:p>
    <w:p w14:paraId="0B89B74F" w14:textId="77777777" w:rsidR="000A1410" w:rsidRDefault="000A1410" w:rsidP="000A1410">
      <w:pPr>
        <w:tabs>
          <w:tab w:val="left" w:pos="6032"/>
        </w:tabs>
      </w:pPr>
      <w:r>
        <w:t xml:space="preserve">        }</w:t>
      </w:r>
    </w:p>
    <w:p w14:paraId="3D4A0434" w14:textId="77777777" w:rsidR="000A1410" w:rsidRDefault="000A1410" w:rsidP="000A1410">
      <w:pPr>
        <w:tabs>
          <w:tab w:val="left" w:pos="6032"/>
        </w:tabs>
      </w:pPr>
      <w:r>
        <w:t xml:space="preserve">        .section-title {</w:t>
      </w:r>
    </w:p>
    <w:p w14:paraId="5B9002B3" w14:textId="77777777" w:rsidR="000A1410" w:rsidRDefault="000A1410" w:rsidP="000A1410">
      <w:pPr>
        <w:tabs>
          <w:tab w:val="left" w:pos="6032"/>
        </w:tabs>
      </w:pPr>
      <w:r>
        <w:t xml:space="preserve">            color: #333;</w:t>
      </w:r>
    </w:p>
    <w:p w14:paraId="3EC475A1" w14:textId="77777777" w:rsidR="000A1410" w:rsidRDefault="000A1410" w:rsidP="000A1410">
      <w:pPr>
        <w:tabs>
          <w:tab w:val="left" w:pos="6032"/>
        </w:tabs>
      </w:pPr>
      <w:r>
        <w:t xml:space="preserve">        }</w:t>
      </w:r>
    </w:p>
    <w:p w14:paraId="11E16AD9" w14:textId="77777777" w:rsidR="000A1410" w:rsidRDefault="000A1410" w:rsidP="000A1410">
      <w:pPr>
        <w:tabs>
          <w:tab w:val="left" w:pos="6032"/>
        </w:tabs>
      </w:pPr>
      <w:r>
        <w:t xml:space="preserve">    &lt;/style&gt;</w:t>
      </w:r>
    </w:p>
    <w:p w14:paraId="5C52E738" w14:textId="77777777" w:rsidR="001265AF" w:rsidRDefault="000A1410" w:rsidP="000A1410">
      <w:pPr>
        <w:tabs>
          <w:tab w:val="left" w:pos="6032"/>
        </w:tabs>
      </w:pPr>
      <w:r>
        <w:t>&lt;/head&gt;</w:t>
      </w:r>
    </w:p>
    <w:p w14:paraId="3B1465E2" w14:textId="3CE5F0C7" w:rsidR="000A1410" w:rsidRDefault="000A1410" w:rsidP="000A1410">
      <w:pPr>
        <w:tabs>
          <w:tab w:val="left" w:pos="6032"/>
        </w:tabs>
      </w:pPr>
      <w:r>
        <w:t>&lt;body&gt;</w:t>
      </w:r>
    </w:p>
    <w:p w14:paraId="344FB519" w14:textId="257AD5F2" w:rsidR="000A1410" w:rsidRDefault="000A1410" w:rsidP="000A1410">
      <w:pPr>
        <w:tabs>
          <w:tab w:val="left" w:pos="6032"/>
        </w:tabs>
      </w:pPr>
      <w:r>
        <w:t>&lt;!-- Header with navigation links --&gt;</w:t>
      </w:r>
    </w:p>
    <w:p w14:paraId="70E3525A" w14:textId="77777777" w:rsidR="000A1410" w:rsidRDefault="000A1410" w:rsidP="000A1410">
      <w:pPr>
        <w:tabs>
          <w:tab w:val="left" w:pos="6032"/>
        </w:tabs>
      </w:pPr>
      <w:r>
        <w:t xml:space="preserve">    &lt;header&gt;</w:t>
      </w:r>
    </w:p>
    <w:p w14:paraId="5BDB3177" w14:textId="77777777" w:rsidR="000A1410" w:rsidRDefault="000A1410" w:rsidP="000A1410">
      <w:pPr>
        <w:tabs>
          <w:tab w:val="left" w:pos="6032"/>
        </w:tabs>
      </w:pPr>
      <w:r>
        <w:t xml:space="preserve">        &lt;h1&gt;Anchor Links Navigation&lt;/h1&gt;</w:t>
      </w:r>
    </w:p>
    <w:p w14:paraId="03059C4B" w14:textId="77777777" w:rsidR="000A1410" w:rsidRDefault="000A1410" w:rsidP="000A1410">
      <w:pPr>
        <w:tabs>
          <w:tab w:val="left" w:pos="6032"/>
        </w:tabs>
      </w:pPr>
      <w:r>
        <w:t xml:space="preserve">        &lt;p&gt;Click on the links below to jump to the corresponding section.&lt;/p&gt;</w:t>
      </w:r>
    </w:p>
    <w:p w14:paraId="0949989B" w14:textId="77777777" w:rsidR="000A1410" w:rsidRDefault="000A1410" w:rsidP="000A1410">
      <w:pPr>
        <w:tabs>
          <w:tab w:val="left" w:pos="6032"/>
        </w:tabs>
      </w:pPr>
      <w:r>
        <w:t xml:space="preserve">    &lt;/header&gt;</w:t>
      </w:r>
    </w:p>
    <w:p w14:paraId="533B8622" w14:textId="4638FF21" w:rsidR="000A1410" w:rsidRDefault="000A1410" w:rsidP="000A1410">
      <w:pPr>
        <w:tabs>
          <w:tab w:val="left" w:pos="6032"/>
        </w:tabs>
      </w:pPr>
      <w:r>
        <w:t xml:space="preserve"> &lt;!-- Navigation bar with links to different sections --&gt;</w:t>
      </w:r>
    </w:p>
    <w:p w14:paraId="2D95B459" w14:textId="77777777" w:rsidR="000A1410" w:rsidRDefault="000A1410" w:rsidP="000A1410">
      <w:pPr>
        <w:tabs>
          <w:tab w:val="left" w:pos="6032"/>
        </w:tabs>
      </w:pPr>
      <w:r>
        <w:t xml:space="preserve">    &lt;nav&gt;</w:t>
      </w:r>
    </w:p>
    <w:p w14:paraId="633486AF" w14:textId="77777777" w:rsidR="000A1410" w:rsidRDefault="000A1410" w:rsidP="000A1410">
      <w:pPr>
        <w:tabs>
          <w:tab w:val="left" w:pos="6032"/>
        </w:tabs>
      </w:pPr>
      <w:r>
        <w:t xml:space="preserve">        &lt;a href="#section1"&gt;Section 1&lt;/a&gt;</w:t>
      </w:r>
    </w:p>
    <w:p w14:paraId="711FC4EF" w14:textId="77777777" w:rsidR="000A1410" w:rsidRDefault="000A1410" w:rsidP="000A1410">
      <w:pPr>
        <w:tabs>
          <w:tab w:val="left" w:pos="6032"/>
        </w:tabs>
      </w:pPr>
      <w:r>
        <w:t xml:space="preserve">        &lt;a href="#section2"&gt;Section 2&lt;/a&gt;</w:t>
      </w:r>
    </w:p>
    <w:p w14:paraId="6AD2EB19" w14:textId="77777777" w:rsidR="000A1410" w:rsidRDefault="000A1410" w:rsidP="000A1410">
      <w:pPr>
        <w:tabs>
          <w:tab w:val="left" w:pos="6032"/>
        </w:tabs>
      </w:pPr>
      <w:r>
        <w:t xml:space="preserve">        &lt;a href="#section3"&gt;Section 3&lt;/a&gt;</w:t>
      </w:r>
    </w:p>
    <w:p w14:paraId="38921C0A" w14:textId="77777777" w:rsidR="000A1410" w:rsidRDefault="000A1410" w:rsidP="000A1410">
      <w:pPr>
        <w:tabs>
          <w:tab w:val="left" w:pos="6032"/>
        </w:tabs>
      </w:pPr>
      <w:r>
        <w:t xml:space="preserve">    &lt;/nav&gt;</w:t>
      </w:r>
    </w:p>
    <w:p w14:paraId="3A23B057" w14:textId="7275A1CD" w:rsidR="000A1410" w:rsidRDefault="000A1410" w:rsidP="000A1410">
      <w:pPr>
        <w:tabs>
          <w:tab w:val="left" w:pos="6032"/>
        </w:tabs>
      </w:pPr>
      <w:r>
        <w:t>&lt;!-- Content sections with IDs --&gt;</w:t>
      </w:r>
    </w:p>
    <w:p w14:paraId="0630DED6" w14:textId="77777777" w:rsidR="000A1410" w:rsidRDefault="000A1410" w:rsidP="000A1410">
      <w:pPr>
        <w:tabs>
          <w:tab w:val="left" w:pos="6032"/>
        </w:tabs>
      </w:pPr>
      <w:r>
        <w:t xml:space="preserve">    &lt;section id="section1"&gt;</w:t>
      </w:r>
    </w:p>
    <w:p w14:paraId="1BE17A6E" w14:textId="77777777" w:rsidR="000A1410" w:rsidRDefault="000A1410" w:rsidP="000A1410">
      <w:pPr>
        <w:tabs>
          <w:tab w:val="left" w:pos="6032"/>
        </w:tabs>
      </w:pPr>
      <w:r>
        <w:t xml:space="preserve">        &lt;h2 class="section-title"&gt;Section 1: Introduction&lt;/h2&gt;</w:t>
      </w:r>
    </w:p>
    <w:p w14:paraId="34229AC3" w14:textId="77777777" w:rsidR="000A1410" w:rsidRDefault="000A1410" w:rsidP="000A1410">
      <w:pPr>
        <w:tabs>
          <w:tab w:val="left" w:pos="6032"/>
        </w:tabs>
      </w:pPr>
      <w:r>
        <w:t xml:space="preserve">        &lt;p&gt;This is the first section. You can add any content here, such as text, images, or videos. Clicking the link in the navigation bar above will bring you to this section.&lt;/p&gt;</w:t>
      </w:r>
    </w:p>
    <w:p w14:paraId="2E980BA6" w14:textId="77777777" w:rsidR="000A1410" w:rsidRDefault="000A1410" w:rsidP="000A1410">
      <w:pPr>
        <w:tabs>
          <w:tab w:val="left" w:pos="6032"/>
        </w:tabs>
      </w:pPr>
      <w:r>
        <w:t xml:space="preserve">    &lt;/section&gt;</w:t>
      </w:r>
    </w:p>
    <w:p w14:paraId="1A0B2753" w14:textId="0F601A3B" w:rsidR="000A1410" w:rsidRDefault="000A1410" w:rsidP="000A1410">
      <w:pPr>
        <w:tabs>
          <w:tab w:val="left" w:pos="6032"/>
        </w:tabs>
      </w:pPr>
      <w:r>
        <w:t xml:space="preserve"> &lt;section id="section2"&gt;</w:t>
      </w:r>
    </w:p>
    <w:p w14:paraId="38F065DB" w14:textId="77777777" w:rsidR="000A1410" w:rsidRDefault="000A1410" w:rsidP="000A1410">
      <w:pPr>
        <w:tabs>
          <w:tab w:val="left" w:pos="6032"/>
        </w:tabs>
      </w:pPr>
      <w:r>
        <w:t xml:space="preserve">        &lt;h2 class="section-title"&gt;Section 2: Features&lt;/h2&gt;</w:t>
      </w:r>
    </w:p>
    <w:p w14:paraId="79806011" w14:textId="77777777" w:rsidR="000A1410" w:rsidRDefault="000A1410" w:rsidP="000A1410">
      <w:pPr>
        <w:tabs>
          <w:tab w:val="left" w:pos="6032"/>
        </w:tabs>
      </w:pPr>
      <w:r>
        <w:t xml:space="preserve">        &lt;p&gt;This is the second section, where you can describe the features of your product or service. Clicking the link in the navigation bar will smoothly scroll you down to this section.&lt;/p&gt;</w:t>
      </w:r>
    </w:p>
    <w:p w14:paraId="4CF26064" w14:textId="77777777" w:rsidR="000A1410" w:rsidRDefault="000A1410" w:rsidP="000A1410">
      <w:pPr>
        <w:tabs>
          <w:tab w:val="left" w:pos="6032"/>
        </w:tabs>
      </w:pPr>
      <w:r>
        <w:t xml:space="preserve">    &lt;/section&gt;</w:t>
      </w:r>
    </w:p>
    <w:p w14:paraId="0F8EF367" w14:textId="019FEC8C" w:rsidR="000A1410" w:rsidRDefault="000A1410" w:rsidP="000A1410">
      <w:pPr>
        <w:tabs>
          <w:tab w:val="left" w:pos="6032"/>
        </w:tabs>
      </w:pPr>
      <w:r>
        <w:t xml:space="preserve"> &lt;section id="section3"&gt;</w:t>
      </w:r>
    </w:p>
    <w:p w14:paraId="7A1C6AF1" w14:textId="77777777" w:rsidR="000A1410" w:rsidRDefault="000A1410" w:rsidP="000A1410">
      <w:pPr>
        <w:tabs>
          <w:tab w:val="left" w:pos="6032"/>
        </w:tabs>
      </w:pPr>
      <w:r>
        <w:t xml:space="preserve">        &lt;h2 class="section-title"&gt;Section 3: Contact&lt;/h2&gt;</w:t>
      </w:r>
    </w:p>
    <w:p w14:paraId="2F3F860E" w14:textId="77777777" w:rsidR="000A1410" w:rsidRDefault="000A1410" w:rsidP="000A1410">
      <w:pPr>
        <w:tabs>
          <w:tab w:val="left" w:pos="6032"/>
        </w:tabs>
      </w:pPr>
      <w:r>
        <w:t xml:space="preserve">        &lt;p&gt;This is the final section. You can include a contact form or any other information here. Clicking the link above will bring you to this section of the page.&lt;/p&gt;</w:t>
      </w:r>
    </w:p>
    <w:p w14:paraId="33068D25" w14:textId="77777777" w:rsidR="000A1410" w:rsidRDefault="000A1410" w:rsidP="000A1410">
      <w:pPr>
        <w:tabs>
          <w:tab w:val="left" w:pos="6032"/>
        </w:tabs>
      </w:pPr>
      <w:r>
        <w:t xml:space="preserve">    &lt;/section&gt;</w:t>
      </w:r>
    </w:p>
    <w:p w14:paraId="440DACD2" w14:textId="184B83A8" w:rsidR="000A1410" w:rsidRDefault="000A1410" w:rsidP="000A1410">
      <w:pPr>
        <w:tabs>
          <w:tab w:val="left" w:pos="6032"/>
        </w:tabs>
      </w:pPr>
      <w:r>
        <w:t>&lt;/body&gt;</w:t>
      </w:r>
    </w:p>
    <w:p w14:paraId="2AEBC47F" w14:textId="6E2BC2E3" w:rsidR="000A1410" w:rsidRDefault="000A1410" w:rsidP="000A1410">
      <w:pPr>
        <w:tabs>
          <w:tab w:val="left" w:pos="6032"/>
        </w:tabs>
      </w:pPr>
      <w:r>
        <w:t>&lt;/html&gt;</w:t>
      </w:r>
    </w:p>
    <w:p w14:paraId="1FE0796D" w14:textId="3CB57806" w:rsidR="000A1410" w:rsidRDefault="000A1410" w:rsidP="000A1410">
      <w:pPr>
        <w:tabs>
          <w:tab w:val="left" w:pos="6032"/>
        </w:tabs>
      </w:pPr>
      <w:r>
        <w:t>Output:</w:t>
      </w:r>
    </w:p>
    <w:p w14:paraId="18CA41B1" w14:textId="2C270E24" w:rsidR="000A1410" w:rsidRDefault="000A1410" w:rsidP="000A1410">
      <w:pPr>
        <w:tabs>
          <w:tab w:val="left" w:pos="6032"/>
        </w:tabs>
      </w:pPr>
      <w:r w:rsidRPr="000A1410">
        <w:rPr>
          <w:noProof/>
          <w:lang w:eastAsia="en-IN"/>
        </w:rPr>
        <w:drawing>
          <wp:inline distT="0" distB="0" distL="0" distR="0" wp14:anchorId="7BAC4043" wp14:editId="1DD49C47">
            <wp:extent cx="5114925" cy="2476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4925" cy="2476500"/>
                    </a:xfrm>
                    <a:prstGeom prst="rect">
                      <a:avLst/>
                    </a:prstGeom>
                  </pic:spPr>
                </pic:pic>
              </a:graphicData>
            </a:graphic>
          </wp:inline>
        </w:drawing>
      </w:r>
    </w:p>
    <w:p w14:paraId="71565750" w14:textId="4097904E" w:rsidR="000A1410" w:rsidRDefault="000A1410" w:rsidP="000A1410">
      <w:pPr>
        <w:tabs>
          <w:tab w:val="left" w:pos="6032"/>
        </w:tabs>
        <w:jc w:val="center"/>
      </w:pPr>
      <w:r>
        <w:t>Project-27</w:t>
      </w:r>
    </w:p>
    <w:p w14:paraId="1187D7C8" w14:textId="577FC523" w:rsidR="000A1410" w:rsidRDefault="000A1410" w:rsidP="000A1410">
      <w:pPr>
        <w:tabs>
          <w:tab w:val="left" w:pos="6032"/>
        </w:tabs>
        <w:rPr>
          <w:b/>
          <w:bCs/>
        </w:rPr>
      </w:pPr>
      <w:r>
        <w:t xml:space="preserve">Create a web page demonstrating the use of the </w:t>
      </w:r>
      <w:r>
        <w:rPr>
          <w:b/>
          <w:bCs/>
        </w:rPr>
        <w:t>(bold) tag.</w:t>
      </w:r>
    </w:p>
    <w:p w14:paraId="45167DF8" w14:textId="77777777" w:rsidR="000A1410" w:rsidRDefault="000A1410" w:rsidP="000A1410">
      <w:pPr>
        <w:tabs>
          <w:tab w:val="left" w:pos="6032"/>
        </w:tabs>
      </w:pPr>
      <w:r>
        <w:t>&lt;!DOCTYPE html&gt;</w:t>
      </w:r>
    </w:p>
    <w:p w14:paraId="0AEB7C26" w14:textId="77777777" w:rsidR="000A1410" w:rsidRDefault="000A1410" w:rsidP="000A1410">
      <w:pPr>
        <w:tabs>
          <w:tab w:val="left" w:pos="6032"/>
        </w:tabs>
      </w:pPr>
      <w:r>
        <w:t>&lt;html lang="en"&gt;</w:t>
      </w:r>
    </w:p>
    <w:p w14:paraId="0706643F" w14:textId="77777777" w:rsidR="000A1410" w:rsidRDefault="000A1410" w:rsidP="000A1410">
      <w:pPr>
        <w:tabs>
          <w:tab w:val="left" w:pos="6032"/>
        </w:tabs>
      </w:pPr>
      <w:r>
        <w:t>&lt;head&gt;</w:t>
      </w:r>
    </w:p>
    <w:p w14:paraId="1B407F55" w14:textId="77777777" w:rsidR="000A1410" w:rsidRDefault="000A1410" w:rsidP="000A1410">
      <w:pPr>
        <w:tabs>
          <w:tab w:val="left" w:pos="6032"/>
        </w:tabs>
      </w:pPr>
      <w:r>
        <w:t xml:space="preserve">    &lt;meta charset="UTF-8"&gt;</w:t>
      </w:r>
    </w:p>
    <w:p w14:paraId="1461AD6F" w14:textId="77777777" w:rsidR="000A1410" w:rsidRDefault="000A1410" w:rsidP="000A1410">
      <w:pPr>
        <w:tabs>
          <w:tab w:val="left" w:pos="6032"/>
        </w:tabs>
      </w:pPr>
      <w:r>
        <w:t xml:space="preserve">    &lt;meta name="viewport" content="width=device-width, initial-scale=1.0"&gt;</w:t>
      </w:r>
    </w:p>
    <w:p w14:paraId="02472EBB" w14:textId="77777777" w:rsidR="000A1410" w:rsidRDefault="000A1410" w:rsidP="000A1410">
      <w:pPr>
        <w:tabs>
          <w:tab w:val="left" w:pos="6032"/>
        </w:tabs>
      </w:pPr>
      <w:r>
        <w:t xml:space="preserve">    &lt;title&gt;Bold Tag Example&lt;/title&gt;</w:t>
      </w:r>
    </w:p>
    <w:p w14:paraId="7FD86045" w14:textId="77777777" w:rsidR="000A1410" w:rsidRDefault="000A1410" w:rsidP="000A1410">
      <w:pPr>
        <w:tabs>
          <w:tab w:val="left" w:pos="6032"/>
        </w:tabs>
      </w:pPr>
      <w:r>
        <w:t xml:space="preserve">    &lt;style&gt;</w:t>
      </w:r>
    </w:p>
    <w:p w14:paraId="2AF23AF2" w14:textId="77777777" w:rsidR="000A1410" w:rsidRDefault="000A1410" w:rsidP="000A1410">
      <w:pPr>
        <w:tabs>
          <w:tab w:val="left" w:pos="6032"/>
        </w:tabs>
      </w:pPr>
      <w:r>
        <w:t xml:space="preserve">        body {</w:t>
      </w:r>
    </w:p>
    <w:p w14:paraId="29CC147B" w14:textId="77777777" w:rsidR="000A1410" w:rsidRDefault="000A1410" w:rsidP="000A1410">
      <w:pPr>
        <w:tabs>
          <w:tab w:val="left" w:pos="6032"/>
        </w:tabs>
      </w:pPr>
      <w:r>
        <w:t xml:space="preserve">            font-family: Arial, sans-serif;</w:t>
      </w:r>
    </w:p>
    <w:p w14:paraId="153A7FDD" w14:textId="77777777" w:rsidR="000A1410" w:rsidRDefault="000A1410" w:rsidP="000A1410">
      <w:pPr>
        <w:tabs>
          <w:tab w:val="left" w:pos="6032"/>
        </w:tabs>
      </w:pPr>
      <w:r>
        <w:t xml:space="preserve">            background-color: #f7f7f7;</w:t>
      </w:r>
    </w:p>
    <w:p w14:paraId="0047F836" w14:textId="77777777" w:rsidR="000A1410" w:rsidRDefault="000A1410" w:rsidP="000A1410">
      <w:pPr>
        <w:tabs>
          <w:tab w:val="left" w:pos="6032"/>
        </w:tabs>
      </w:pPr>
      <w:r>
        <w:t xml:space="preserve">            margin: 0;</w:t>
      </w:r>
    </w:p>
    <w:p w14:paraId="6409E890" w14:textId="77777777" w:rsidR="000A1410" w:rsidRDefault="000A1410" w:rsidP="000A1410">
      <w:pPr>
        <w:tabs>
          <w:tab w:val="left" w:pos="6032"/>
        </w:tabs>
      </w:pPr>
      <w:r>
        <w:t xml:space="preserve">            padding: 20px;</w:t>
      </w:r>
    </w:p>
    <w:p w14:paraId="6B2BB7F3" w14:textId="77777777" w:rsidR="000A1410" w:rsidRDefault="000A1410" w:rsidP="000A1410">
      <w:pPr>
        <w:tabs>
          <w:tab w:val="left" w:pos="6032"/>
        </w:tabs>
      </w:pPr>
      <w:r>
        <w:t xml:space="preserve">            text-align: center;</w:t>
      </w:r>
    </w:p>
    <w:p w14:paraId="073CD320" w14:textId="77777777" w:rsidR="000A1410" w:rsidRDefault="000A1410" w:rsidP="000A1410">
      <w:pPr>
        <w:tabs>
          <w:tab w:val="left" w:pos="6032"/>
        </w:tabs>
      </w:pPr>
      <w:r>
        <w:t xml:space="preserve">        }</w:t>
      </w:r>
    </w:p>
    <w:p w14:paraId="437C3131" w14:textId="77777777" w:rsidR="000A1410" w:rsidRDefault="000A1410" w:rsidP="000A1410">
      <w:pPr>
        <w:tabs>
          <w:tab w:val="left" w:pos="6032"/>
        </w:tabs>
      </w:pPr>
      <w:r>
        <w:t xml:space="preserve">        h1 {</w:t>
      </w:r>
    </w:p>
    <w:p w14:paraId="0E77F1FB" w14:textId="77777777" w:rsidR="000A1410" w:rsidRDefault="000A1410" w:rsidP="000A1410">
      <w:pPr>
        <w:tabs>
          <w:tab w:val="left" w:pos="6032"/>
        </w:tabs>
      </w:pPr>
      <w:r>
        <w:t xml:space="preserve">            color: #333;</w:t>
      </w:r>
    </w:p>
    <w:p w14:paraId="2A8AE11C" w14:textId="77777777" w:rsidR="000A1410" w:rsidRDefault="000A1410" w:rsidP="000A1410">
      <w:pPr>
        <w:tabs>
          <w:tab w:val="left" w:pos="6032"/>
        </w:tabs>
      </w:pPr>
      <w:r>
        <w:t xml:space="preserve">        }</w:t>
      </w:r>
    </w:p>
    <w:p w14:paraId="2CEAA81E" w14:textId="77777777" w:rsidR="000A1410" w:rsidRDefault="000A1410" w:rsidP="000A1410">
      <w:pPr>
        <w:tabs>
          <w:tab w:val="left" w:pos="6032"/>
        </w:tabs>
      </w:pPr>
      <w:r>
        <w:t xml:space="preserve">        p {</w:t>
      </w:r>
    </w:p>
    <w:p w14:paraId="41406289" w14:textId="77777777" w:rsidR="000A1410" w:rsidRDefault="000A1410" w:rsidP="000A1410">
      <w:pPr>
        <w:tabs>
          <w:tab w:val="left" w:pos="6032"/>
        </w:tabs>
      </w:pPr>
      <w:r>
        <w:t xml:space="preserve">            color: #555;</w:t>
      </w:r>
    </w:p>
    <w:p w14:paraId="5E11013A" w14:textId="77777777" w:rsidR="000A1410" w:rsidRDefault="000A1410" w:rsidP="000A1410">
      <w:pPr>
        <w:tabs>
          <w:tab w:val="left" w:pos="6032"/>
        </w:tabs>
      </w:pPr>
      <w:r>
        <w:t xml:space="preserve">            font-size: 18px;</w:t>
      </w:r>
    </w:p>
    <w:p w14:paraId="4D68F7A5" w14:textId="77777777" w:rsidR="000A1410" w:rsidRDefault="000A1410" w:rsidP="000A1410">
      <w:pPr>
        <w:tabs>
          <w:tab w:val="left" w:pos="6032"/>
        </w:tabs>
      </w:pPr>
      <w:r>
        <w:t xml:space="preserve">            line-height: 1.6;</w:t>
      </w:r>
    </w:p>
    <w:p w14:paraId="4EF14C28" w14:textId="77777777" w:rsidR="000A1410" w:rsidRDefault="000A1410" w:rsidP="000A1410">
      <w:pPr>
        <w:tabs>
          <w:tab w:val="left" w:pos="6032"/>
        </w:tabs>
      </w:pPr>
      <w:r>
        <w:t xml:space="preserve">        }</w:t>
      </w:r>
    </w:p>
    <w:p w14:paraId="1A0384DB" w14:textId="77777777" w:rsidR="000A1410" w:rsidRDefault="000A1410" w:rsidP="000A1410">
      <w:pPr>
        <w:tabs>
          <w:tab w:val="left" w:pos="6032"/>
        </w:tabs>
      </w:pPr>
      <w:r>
        <w:t xml:space="preserve">        .example {</w:t>
      </w:r>
    </w:p>
    <w:p w14:paraId="140C95BC" w14:textId="77777777" w:rsidR="000A1410" w:rsidRDefault="000A1410" w:rsidP="000A1410">
      <w:pPr>
        <w:tabs>
          <w:tab w:val="left" w:pos="6032"/>
        </w:tabs>
      </w:pPr>
      <w:r>
        <w:t xml:space="preserve">            background-color: #fff;</w:t>
      </w:r>
    </w:p>
    <w:p w14:paraId="41D90E69" w14:textId="77777777" w:rsidR="000A1410" w:rsidRDefault="000A1410" w:rsidP="000A1410">
      <w:pPr>
        <w:tabs>
          <w:tab w:val="left" w:pos="6032"/>
        </w:tabs>
      </w:pPr>
      <w:r>
        <w:t xml:space="preserve">            padding: 20px;</w:t>
      </w:r>
    </w:p>
    <w:p w14:paraId="3F0AA611" w14:textId="77777777" w:rsidR="000A1410" w:rsidRDefault="000A1410" w:rsidP="000A1410">
      <w:pPr>
        <w:tabs>
          <w:tab w:val="left" w:pos="6032"/>
        </w:tabs>
      </w:pPr>
      <w:r>
        <w:t xml:space="preserve">            margin-top: 20px;</w:t>
      </w:r>
    </w:p>
    <w:p w14:paraId="16919E70" w14:textId="77777777" w:rsidR="000A1410" w:rsidRDefault="000A1410" w:rsidP="000A1410">
      <w:pPr>
        <w:tabs>
          <w:tab w:val="left" w:pos="6032"/>
        </w:tabs>
      </w:pPr>
      <w:r>
        <w:t xml:space="preserve">            border-radius: 8px;</w:t>
      </w:r>
    </w:p>
    <w:p w14:paraId="6B77F45E" w14:textId="77777777" w:rsidR="000A1410" w:rsidRDefault="000A1410" w:rsidP="000A1410">
      <w:pPr>
        <w:tabs>
          <w:tab w:val="left" w:pos="6032"/>
        </w:tabs>
      </w:pPr>
      <w:r>
        <w:t xml:space="preserve">            box-shadow: 0 0 10px rgba(0, 0, 0, 0.1);</w:t>
      </w:r>
    </w:p>
    <w:p w14:paraId="73E6B780" w14:textId="77777777" w:rsidR="000A1410" w:rsidRDefault="000A1410" w:rsidP="000A1410">
      <w:pPr>
        <w:tabs>
          <w:tab w:val="left" w:pos="6032"/>
        </w:tabs>
      </w:pPr>
      <w:r>
        <w:t xml:space="preserve">        }</w:t>
      </w:r>
    </w:p>
    <w:p w14:paraId="751AA55B" w14:textId="77777777" w:rsidR="000A1410" w:rsidRDefault="000A1410" w:rsidP="000A1410">
      <w:pPr>
        <w:tabs>
          <w:tab w:val="left" w:pos="6032"/>
        </w:tabs>
      </w:pPr>
      <w:r>
        <w:t xml:space="preserve">    &lt;/style&gt;</w:t>
      </w:r>
    </w:p>
    <w:p w14:paraId="1A4677A4" w14:textId="77777777" w:rsidR="000A1410" w:rsidRDefault="000A1410" w:rsidP="000A1410">
      <w:pPr>
        <w:tabs>
          <w:tab w:val="left" w:pos="6032"/>
        </w:tabs>
      </w:pPr>
      <w:r>
        <w:t>&lt;/head&gt;</w:t>
      </w:r>
    </w:p>
    <w:p w14:paraId="1C68917E" w14:textId="77777777" w:rsidR="000A1410" w:rsidRDefault="000A1410" w:rsidP="000A1410">
      <w:pPr>
        <w:tabs>
          <w:tab w:val="left" w:pos="6032"/>
        </w:tabs>
      </w:pPr>
      <w:r>
        <w:t>&lt;body&gt;</w:t>
      </w:r>
    </w:p>
    <w:p w14:paraId="57023557" w14:textId="6D5E6A0D" w:rsidR="000A1410" w:rsidRDefault="000A1410" w:rsidP="000A1410">
      <w:pPr>
        <w:tabs>
          <w:tab w:val="left" w:pos="6032"/>
        </w:tabs>
      </w:pPr>
      <w:r>
        <w:t xml:space="preserve"> &lt;h1&gt;Demonstrating the Use of the &amp;lt;b&amp;gt; (Bold) Tag&lt;/h1&gt;</w:t>
      </w:r>
    </w:p>
    <w:p w14:paraId="4C2A4C03" w14:textId="488F4AA8" w:rsidR="000A1410" w:rsidRDefault="000A1410" w:rsidP="000A1410">
      <w:pPr>
        <w:tabs>
          <w:tab w:val="left" w:pos="6032"/>
        </w:tabs>
      </w:pPr>
      <w:r>
        <w:t>&lt;div class="example"&gt;</w:t>
      </w:r>
    </w:p>
    <w:p w14:paraId="0DB2E496" w14:textId="77777777" w:rsidR="000A1410" w:rsidRDefault="000A1410" w:rsidP="000A1410">
      <w:pPr>
        <w:tabs>
          <w:tab w:val="left" w:pos="6032"/>
        </w:tabs>
      </w:pPr>
      <w:r>
        <w:t xml:space="preserve">        &lt;p&gt;&lt;b&gt;This text is bold using the &amp;lt;b&amp;gt; tag.&lt;/b&gt;&lt;/p&gt;</w:t>
      </w:r>
    </w:p>
    <w:p w14:paraId="22F80BA3" w14:textId="77777777" w:rsidR="000A1410" w:rsidRDefault="000A1410" w:rsidP="000A1410">
      <w:pPr>
        <w:tabs>
          <w:tab w:val="left" w:pos="6032"/>
        </w:tabs>
      </w:pPr>
      <w:r>
        <w:t xml:space="preserve">        &lt;p&gt;Here is a &lt;b&gt;bold sentence&lt;/b&gt; within a paragraph to highlight important information.&lt;/p&gt;</w:t>
      </w:r>
    </w:p>
    <w:p w14:paraId="20E32816" w14:textId="77777777" w:rsidR="000A1410" w:rsidRDefault="000A1410" w:rsidP="000A1410">
      <w:pPr>
        <w:tabs>
          <w:tab w:val="left" w:pos="6032"/>
        </w:tabs>
      </w:pPr>
      <w:r>
        <w:t xml:space="preserve">    &lt;/div&gt;</w:t>
      </w:r>
    </w:p>
    <w:p w14:paraId="2F6B6F9A" w14:textId="784DAD9F" w:rsidR="000A1410" w:rsidRDefault="000A1410" w:rsidP="000A1410">
      <w:pPr>
        <w:tabs>
          <w:tab w:val="left" w:pos="6032"/>
        </w:tabs>
      </w:pPr>
      <w:r>
        <w:t>&lt;p&gt;The &lt;b&gt;&amp;lt;b&amp;gt;&lt;/b&gt; tag makes text bold, but it does not convey any semantic meaning. It is often used for styling text without implying importance.&lt;/p&gt;</w:t>
      </w:r>
    </w:p>
    <w:p w14:paraId="287F9E88" w14:textId="0473C2B1" w:rsidR="000A1410" w:rsidRDefault="000A1410" w:rsidP="000A1410">
      <w:pPr>
        <w:tabs>
          <w:tab w:val="left" w:pos="6032"/>
        </w:tabs>
      </w:pPr>
      <w:r>
        <w:t>&lt;/body&gt;</w:t>
      </w:r>
    </w:p>
    <w:p w14:paraId="5BBAA595" w14:textId="19AF0E78" w:rsidR="000A1410" w:rsidRDefault="000A1410" w:rsidP="000A1410">
      <w:pPr>
        <w:tabs>
          <w:tab w:val="left" w:pos="6032"/>
        </w:tabs>
      </w:pPr>
      <w:r>
        <w:t>&lt;/html&gt;</w:t>
      </w:r>
    </w:p>
    <w:p w14:paraId="6BCAD7F3" w14:textId="54E2C8E9" w:rsidR="000A1410" w:rsidRDefault="000A1410" w:rsidP="000A1410">
      <w:pPr>
        <w:tabs>
          <w:tab w:val="left" w:pos="6032"/>
        </w:tabs>
      </w:pPr>
      <w:r>
        <w:t>Output:</w:t>
      </w:r>
    </w:p>
    <w:p w14:paraId="1B426C56" w14:textId="01926BFB" w:rsidR="000A1410" w:rsidRDefault="000A1410" w:rsidP="000A1410">
      <w:pPr>
        <w:tabs>
          <w:tab w:val="left" w:pos="6032"/>
        </w:tabs>
      </w:pPr>
      <w:r w:rsidRPr="000A1410">
        <w:rPr>
          <w:noProof/>
          <w:lang w:eastAsia="en-IN"/>
        </w:rPr>
        <w:drawing>
          <wp:inline distT="0" distB="0" distL="0" distR="0" wp14:anchorId="529068D3" wp14:editId="548BB525">
            <wp:extent cx="5731510" cy="2038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38350"/>
                    </a:xfrm>
                    <a:prstGeom prst="rect">
                      <a:avLst/>
                    </a:prstGeom>
                  </pic:spPr>
                </pic:pic>
              </a:graphicData>
            </a:graphic>
          </wp:inline>
        </w:drawing>
      </w:r>
    </w:p>
    <w:p w14:paraId="69452518" w14:textId="52153C30" w:rsidR="000A1410" w:rsidRDefault="000A1410" w:rsidP="000A1410">
      <w:pPr>
        <w:tabs>
          <w:tab w:val="left" w:pos="6032"/>
        </w:tabs>
        <w:jc w:val="center"/>
      </w:pPr>
      <w:r>
        <w:t>Project-28</w:t>
      </w:r>
    </w:p>
    <w:p w14:paraId="13B2D0FC" w14:textId="3AC3A642" w:rsidR="000A1410" w:rsidRDefault="00CA071F" w:rsidP="000A1410">
      <w:pPr>
        <w:tabs>
          <w:tab w:val="left" w:pos="6032"/>
        </w:tabs>
        <w:rPr>
          <w:rStyle w:val="Strong"/>
        </w:rPr>
      </w:pPr>
      <w:r>
        <w:t xml:space="preserve">Create a web page demonstrating the use of the </w:t>
      </w:r>
      <w:r>
        <w:rPr>
          <w:rStyle w:val="Strong"/>
        </w:rPr>
        <w:t>tag.</w:t>
      </w:r>
    </w:p>
    <w:p w14:paraId="0010788E" w14:textId="77777777" w:rsidR="00CA071F" w:rsidRDefault="00CA071F" w:rsidP="00CA071F">
      <w:pPr>
        <w:tabs>
          <w:tab w:val="left" w:pos="6032"/>
        </w:tabs>
      </w:pPr>
      <w:r>
        <w:t>&lt;!DOCTYPE html&gt;</w:t>
      </w:r>
    </w:p>
    <w:p w14:paraId="12ED80B5" w14:textId="77777777" w:rsidR="00CA071F" w:rsidRDefault="00CA071F" w:rsidP="00CA071F">
      <w:pPr>
        <w:tabs>
          <w:tab w:val="left" w:pos="6032"/>
        </w:tabs>
      </w:pPr>
      <w:r>
        <w:t>&lt;html lang="en"&gt;</w:t>
      </w:r>
    </w:p>
    <w:p w14:paraId="3C6F5E2C" w14:textId="77777777" w:rsidR="00CA071F" w:rsidRDefault="00CA071F" w:rsidP="00CA071F">
      <w:pPr>
        <w:tabs>
          <w:tab w:val="left" w:pos="6032"/>
        </w:tabs>
      </w:pPr>
      <w:r>
        <w:t>&lt;head&gt;</w:t>
      </w:r>
    </w:p>
    <w:p w14:paraId="177C8AE2" w14:textId="77777777" w:rsidR="00CA071F" w:rsidRDefault="00CA071F" w:rsidP="00CA071F">
      <w:pPr>
        <w:tabs>
          <w:tab w:val="left" w:pos="6032"/>
        </w:tabs>
      </w:pPr>
      <w:r>
        <w:t xml:space="preserve">    &lt;meta charset="UTF-8"&gt;</w:t>
      </w:r>
    </w:p>
    <w:p w14:paraId="1FE8B9A6" w14:textId="77777777" w:rsidR="00CA071F" w:rsidRDefault="00CA071F" w:rsidP="00CA071F">
      <w:pPr>
        <w:tabs>
          <w:tab w:val="left" w:pos="6032"/>
        </w:tabs>
      </w:pPr>
      <w:r>
        <w:t xml:space="preserve">    &lt;meta name="viewport" content="width=device-width, initial-scale=1.0"&gt;</w:t>
      </w:r>
    </w:p>
    <w:p w14:paraId="3E26DBF6" w14:textId="77777777" w:rsidR="00CA071F" w:rsidRDefault="00CA071F" w:rsidP="00CA071F">
      <w:pPr>
        <w:tabs>
          <w:tab w:val="left" w:pos="6032"/>
        </w:tabs>
      </w:pPr>
      <w:r>
        <w:t xml:space="preserve">    &lt;title&gt;Strong Tag Example&lt;/title&gt;</w:t>
      </w:r>
    </w:p>
    <w:p w14:paraId="73D15138" w14:textId="77777777" w:rsidR="00CA071F" w:rsidRDefault="00CA071F" w:rsidP="00CA071F">
      <w:pPr>
        <w:tabs>
          <w:tab w:val="left" w:pos="6032"/>
        </w:tabs>
      </w:pPr>
      <w:r>
        <w:t xml:space="preserve">    &lt;style&gt;</w:t>
      </w:r>
    </w:p>
    <w:p w14:paraId="4025BDEA" w14:textId="77777777" w:rsidR="00CA071F" w:rsidRDefault="00CA071F" w:rsidP="00CA071F">
      <w:pPr>
        <w:tabs>
          <w:tab w:val="left" w:pos="6032"/>
        </w:tabs>
      </w:pPr>
      <w:r>
        <w:t xml:space="preserve">        body {</w:t>
      </w:r>
    </w:p>
    <w:p w14:paraId="02F39B7E" w14:textId="77777777" w:rsidR="00CA071F" w:rsidRDefault="00CA071F" w:rsidP="00CA071F">
      <w:pPr>
        <w:tabs>
          <w:tab w:val="left" w:pos="6032"/>
        </w:tabs>
      </w:pPr>
      <w:r>
        <w:t xml:space="preserve">            font-family: Arial, sans-serif;</w:t>
      </w:r>
    </w:p>
    <w:p w14:paraId="56A0F050" w14:textId="77777777" w:rsidR="00CA071F" w:rsidRDefault="00CA071F" w:rsidP="00CA071F">
      <w:pPr>
        <w:tabs>
          <w:tab w:val="left" w:pos="6032"/>
        </w:tabs>
      </w:pPr>
      <w:r>
        <w:t xml:space="preserve">            background-color: #f4f4f9;</w:t>
      </w:r>
    </w:p>
    <w:p w14:paraId="7730081A" w14:textId="77777777" w:rsidR="00CA071F" w:rsidRDefault="00CA071F" w:rsidP="00CA071F">
      <w:pPr>
        <w:tabs>
          <w:tab w:val="left" w:pos="6032"/>
        </w:tabs>
      </w:pPr>
      <w:r>
        <w:t xml:space="preserve">            padding: 20px;</w:t>
      </w:r>
    </w:p>
    <w:p w14:paraId="08B3B287" w14:textId="77777777" w:rsidR="00CA071F" w:rsidRDefault="00CA071F" w:rsidP="00CA071F">
      <w:pPr>
        <w:tabs>
          <w:tab w:val="left" w:pos="6032"/>
        </w:tabs>
      </w:pPr>
      <w:r>
        <w:t xml:space="preserve">            text-align: center;</w:t>
      </w:r>
    </w:p>
    <w:p w14:paraId="70D499DD" w14:textId="77777777" w:rsidR="00CA071F" w:rsidRDefault="00CA071F" w:rsidP="00CA071F">
      <w:pPr>
        <w:tabs>
          <w:tab w:val="left" w:pos="6032"/>
        </w:tabs>
      </w:pPr>
      <w:r>
        <w:t xml:space="preserve">        }</w:t>
      </w:r>
    </w:p>
    <w:p w14:paraId="271FB5AA" w14:textId="77777777" w:rsidR="00CA071F" w:rsidRDefault="00CA071F" w:rsidP="00CA071F">
      <w:pPr>
        <w:tabs>
          <w:tab w:val="left" w:pos="6032"/>
        </w:tabs>
      </w:pPr>
      <w:r>
        <w:t xml:space="preserve">        h1 {</w:t>
      </w:r>
    </w:p>
    <w:p w14:paraId="0688F056" w14:textId="77777777" w:rsidR="00CA071F" w:rsidRDefault="00CA071F" w:rsidP="00CA071F">
      <w:pPr>
        <w:tabs>
          <w:tab w:val="left" w:pos="6032"/>
        </w:tabs>
      </w:pPr>
      <w:r>
        <w:t xml:space="preserve">            color: #333;</w:t>
      </w:r>
    </w:p>
    <w:p w14:paraId="4E78C1D9" w14:textId="77777777" w:rsidR="00CA071F" w:rsidRDefault="00CA071F" w:rsidP="00CA071F">
      <w:pPr>
        <w:tabs>
          <w:tab w:val="left" w:pos="6032"/>
        </w:tabs>
      </w:pPr>
      <w:r>
        <w:t xml:space="preserve">        }</w:t>
      </w:r>
    </w:p>
    <w:p w14:paraId="09B17AED" w14:textId="77777777" w:rsidR="00CA071F" w:rsidRDefault="00CA071F" w:rsidP="00CA071F">
      <w:pPr>
        <w:tabs>
          <w:tab w:val="left" w:pos="6032"/>
        </w:tabs>
      </w:pPr>
      <w:r>
        <w:t xml:space="preserve">        p {</w:t>
      </w:r>
    </w:p>
    <w:p w14:paraId="78C58872" w14:textId="77777777" w:rsidR="00CA071F" w:rsidRDefault="00CA071F" w:rsidP="00CA071F">
      <w:pPr>
        <w:tabs>
          <w:tab w:val="left" w:pos="6032"/>
        </w:tabs>
      </w:pPr>
      <w:r>
        <w:t xml:space="preserve">            color: #555;</w:t>
      </w:r>
    </w:p>
    <w:p w14:paraId="4D108003" w14:textId="77777777" w:rsidR="00CA071F" w:rsidRDefault="00CA071F" w:rsidP="00CA071F">
      <w:pPr>
        <w:tabs>
          <w:tab w:val="left" w:pos="6032"/>
        </w:tabs>
      </w:pPr>
      <w:r>
        <w:t xml:space="preserve">            font-size: 18px;</w:t>
      </w:r>
    </w:p>
    <w:p w14:paraId="0D0BE403" w14:textId="77777777" w:rsidR="00CA071F" w:rsidRDefault="00CA071F" w:rsidP="00CA071F">
      <w:pPr>
        <w:tabs>
          <w:tab w:val="left" w:pos="6032"/>
        </w:tabs>
      </w:pPr>
      <w:r>
        <w:t xml:space="preserve">            line-height: 1.6;</w:t>
      </w:r>
    </w:p>
    <w:p w14:paraId="1C36F04E" w14:textId="77777777" w:rsidR="00CA071F" w:rsidRDefault="00CA071F" w:rsidP="00CA071F">
      <w:pPr>
        <w:tabs>
          <w:tab w:val="left" w:pos="6032"/>
        </w:tabs>
      </w:pPr>
      <w:r>
        <w:t xml:space="preserve">        }</w:t>
      </w:r>
    </w:p>
    <w:p w14:paraId="02AD9012" w14:textId="77777777" w:rsidR="00CA071F" w:rsidRDefault="00CA071F" w:rsidP="00CA071F">
      <w:pPr>
        <w:tabs>
          <w:tab w:val="left" w:pos="6032"/>
        </w:tabs>
      </w:pPr>
      <w:r>
        <w:t xml:space="preserve">        .example {</w:t>
      </w:r>
    </w:p>
    <w:p w14:paraId="577CAAB3" w14:textId="77777777" w:rsidR="00CA071F" w:rsidRDefault="00CA071F" w:rsidP="00CA071F">
      <w:pPr>
        <w:tabs>
          <w:tab w:val="left" w:pos="6032"/>
        </w:tabs>
      </w:pPr>
      <w:r>
        <w:t xml:space="preserve">            background-color: #fff;</w:t>
      </w:r>
    </w:p>
    <w:p w14:paraId="64AD7CA7" w14:textId="77777777" w:rsidR="00CA071F" w:rsidRDefault="00CA071F" w:rsidP="00CA071F">
      <w:pPr>
        <w:tabs>
          <w:tab w:val="left" w:pos="6032"/>
        </w:tabs>
      </w:pPr>
      <w:r>
        <w:t xml:space="preserve">            padding: 20px;</w:t>
      </w:r>
    </w:p>
    <w:p w14:paraId="6E940B86" w14:textId="77777777" w:rsidR="00CA071F" w:rsidRDefault="00CA071F" w:rsidP="00CA071F">
      <w:pPr>
        <w:tabs>
          <w:tab w:val="left" w:pos="6032"/>
        </w:tabs>
      </w:pPr>
      <w:r>
        <w:t xml:space="preserve">            margin-top: 20px;</w:t>
      </w:r>
    </w:p>
    <w:p w14:paraId="408B135C" w14:textId="77777777" w:rsidR="00CA071F" w:rsidRDefault="00CA071F" w:rsidP="00CA071F">
      <w:pPr>
        <w:tabs>
          <w:tab w:val="left" w:pos="6032"/>
        </w:tabs>
      </w:pPr>
      <w:r>
        <w:t xml:space="preserve">            border-radius: 8px;</w:t>
      </w:r>
    </w:p>
    <w:p w14:paraId="327277AE" w14:textId="77777777" w:rsidR="00CA071F" w:rsidRDefault="00CA071F" w:rsidP="00CA071F">
      <w:pPr>
        <w:tabs>
          <w:tab w:val="left" w:pos="6032"/>
        </w:tabs>
      </w:pPr>
      <w:r>
        <w:t xml:space="preserve">            box-shadow: 0 0 10px rgba(0, 0, 0, 0.1);</w:t>
      </w:r>
    </w:p>
    <w:p w14:paraId="6C661E15" w14:textId="77777777" w:rsidR="00CA071F" w:rsidRDefault="00CA071F" w:rsidP="00CA071F">
      <w:pPr>
        <w:tabs>
          <w:tab w:val="left" w:pos="6032"/>
        </w:tabs>
      </w:pPr>
      <w:r>
        <w:t xml:space="preserve">        }</w:t>
      </w:r>
    </w:p>
    <w:p w14:paraId="249CFD99" w14:textId="77777777" w:rsidR="00CA071F" w:rsidRDefault="00CA071F" w:rsidP="00CA071F">
      <w:pPr>
        <w:tabs>
          <w:tab w:val="left" w:pos="6032"/>
        </w:tabs>
      </w:pPr>
      <w:r>
        <w:t xml:space="preserve">    &lt;/style&gt;</w:t>
      </w:r>
    </w:p>
    <w:p w14:paraId="35B994B3" w14:textId="77777777" w:rsidR="00CA071F" w:rsidRDefault="00CA071F" w:rsidP="00CA071F">
      <w:pPr>
        <w:tabs>
          <w:tab w:val="left" w:pos="6032"/>
        </w:tabs>
      </w:pPr>
      <w:r>
        <w:t>&lt;/head&gt;</w:t>
      </w:r>
    </w:p>
    <w:p w14:paraId="002F43AC" w14:textId="77777777" w:rsidR="009075AB" w:rsidRDefault="00CA071F" w:rsidP="00CA071F">
      <w:pPr>
        <w:tabs>
          <w:tab w:val="left" w:pos="6032"/>
        </w:tabs>
      </w:pPr>
      <w:r>
        <w:t>&lt;body&gt;</w:t>
      </w:r>
    </w:p>
    <w:p w14:paraId="295A22B0" w14:textId="45950009" w:rsidR="00CA071F" w:rsidRDefault="00CA071F" w:rsidP="00CA071F">
      <w:pPr>
        <w:tabs>
          <w:tab w:val="left" w:pos="6032"/>
        </w:tabs>
      </w:pPr>
      <w:r>
        <w:t>&lt;h1&gt;Demonstrating the Use of the &amp;lt;strong&amp;gt; Tag&lt;/h1&gt;</w:t>
      </w:r>
    </w:p>
    <w:p w14:paraId="2974A559" w14:textId="3DBED18E" w:rsidR="00CA071F" w:rsidRDefault="00CA071F" w:rsidP="00CA071F">
      <w:pPr>
        <w:tabs>
          <w:tab w:val="left" w:pos="6032"/>
        </w:tabs>
      </w:pPr>
      <w:r>
        <w:t xml:space="preserve"> &lt;div class="example"&gt;</w:t>
      </w:r>
    </w:p>
    <w:p w14:paraId="7AF81D6C" w14:textId="77777777" w:rsidR="00CA071F" w:rsidRDefault="00CA071F" w:rsidP="00CA071F">
      <w:pPr>
        <w:tabs>
          <w:tab w:val="left" w:pos="6032"/>
        </w:tabs>
      </w:pPr>
      <w:r>
        <w:t xml:space="preserve">        &lt;p&gt;The &lt;strong&gt;&amp;lt;strong&amp;gt;&lt;/strong&gt; tag is used to indicate that text is of strong importance or significance.&lt;/p&gt;</w:t>
      </w:r>
    </w:p>
    <w:p w14:paraId="1B8DC421" w14:textId="77777777" w:rsidR="00CA071F" w:rsidRDefault="00CA071F" w:rsidP="00CA071F">
      <w:pPr>
        <w:tabs>
          <w:tab w:val="left" w:pos="6032"/>
        </w:tabs>
      </w:pPr>
      <w:r>
        <w:t xml:space="preserve">        &lt;p&gt;&lt;strong&gt;Warning!&lt;/strong&gt; This action cannot be undone.&lt;/p&gt;</w:t>
      </w:r>
    </w:p>
    <w:p w14:paraId="28A9DE43" w14:textId="77777777" w:rsidR="00CA071F" w:rsidRDefault="00CA071F" w:rsidP="00CA071F">
      <w:pPr>
        <w:tabs>
          <w:tab w:val="left" w:pos="6032"/>
        </w:tabs>
      </w:pPr>
      <w:r>
        <w:t xml:space="preserve">        &lt;p&gt;This is an example of text that &lt;strong&gt;emphasizes&lt;/strong&gt; important information for the user.&lt;/p&gt;</w:t>
      </w:r>
    </w:p>
    <w:p w14:paraId="17C073A1" w14:textId="77777777" w:rsidR="00CA071F" w:rsidRDefault="00CA071F" w:rsidP="00CA071F">
      <w:pPr>
        <w:tabs>
          <w:tab w:val="left" w:pos="6032"/>
        </w:tabs>
      </w:pPr>
      <w:r>
        <w:t xml:space="preserve">    &lt;/div&gt;</w:t>
      </w:r>
    </w:p>
    <w:p w14:paraId="778C7FE6" w14:textId="72223215" w:rsidR="00CA071F" w:rsidRDefault="00CA071F" w:rsidP="00CA071F">
      <w:pPr>
        <w:tabs>
          <w:tab w:val="left" w:pos="6032"/>
        </w:tabs>
      </w:pPr>
      <w:r>
        <w:t xml:space="preserve"> &lt;p&gt;Using the &lt;strong&gt;&amp;lt;strong&amp;gt;&lt;/strong&gt; tag not only makes the text bold but also adds semantic meaning. It is often used for important instructions, warnings, or any content that needs to stand out.&lt;/p&gt;</w:t>
      </w:r>
    </w:p>
    <w:p w14:paraId="5DC06642" w14:textId="00338F2D" w:rsidR="00CA071F" w:rsidRDefault="00CA071F" w:rsidP="00CA071F">
      <w:pPr>
        <w:tabs>
          <w:tab w:val="left" w:pos="6032"/>
        </w:tabs>
      </w:pPr>
      <w:r>
        <w:t>&lt;/body&gt;</w:t>
      </w:r>
    </w:p>
    <w:p w14:paraId="7ECE116F" w14:textId="20BB9051" w:rsidR="00CA071F" w:rsidRDefault="00CA071F" w:rsidP="00CA071F">
      <w:pPr>
        <w:tabs>
          <w:tab w:val="left" w:pos="6032"/>
        </w:tabs>
      </w:pPr>
      <w:r>
        <w:t>&lt;/html&gt;</w:t>
      </w:r>
    </w:p>
    <w:p w14:paraId="569C4073" w14:textId="18EEE936" w:rsidR="00CA071F" w:rsidRDefault="00CA071F" w:rsidP="00CA071F">
      <w:pPr>
        <w:tabs>
          <w:tab w:val="left" w:pos="6032"/>
        </w:tabs>
      </w:pPr>
      <w:r>
        <w:t>Output:</w:t>
      </w:r>
    </w:p>
    <w:p w14:paraId="20758DEB" w14:textId="72C6D5A5" w:rsidR="00CA071F" w:rsidRDefault="00CA071F" w:rsidP="00CA071F">
      <w:pPr>
        <w:tabs>
          <w:tab w:val="left" w:pos="6032"/>
        </w:tabs>
      </w:pPr>
      <w:r w:rsidRPr="00CA071F">
        <w:rPr>
          <w:noProof/>
          <w:lang w:eastAsia="en-IN"/>
        </w:rPr>
        <w:drawing>
          <wp:inline distT="0" distB="0" distL="0" distR="0" wp14:anchorId="373AD3FB" wp14:editId="57956214">
            <wp:extent cx="5731510" cy="2190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90750"/>
                    </a:xfrm>
                    <a:prstGeom prst="rect">
                      <a:avLst/>
                    </a:prstGeom>
                  </pic:spPr>
                </pic:pic>
              </a:graphicData>
            </a:graphic>
          </wp:inline>
        </w:drawing>
      </w:r>
    </w:p>
    <w:p w14:paraId="50FF1D2B" w14:textId="23D27314" w:rsidR="00CA071F" w:rsidRDefault="00CA071F" w:rsidP="00CA071F">
      <w:pPr>
        <w:tabs>
          <w:tab w:val="left" w:pos="6032"/>
        </w:tabs>
        <w:jc w:val="center"/>
      </w:pPr>
      <w:r>
        <w:t>Project-29</w:t>
      </w:r>
    </w:p>
    <w:p w14:paraId="5B9596F6" w14:textId="2C33F1CA" w:rsidR="00CA071F" w:rsidRDefault="00CA071F" w:rsidP="00CA071F">
      <w:pPr>
        <w:tabs>
          <w:tab w:val="left" w:pos="6032"/>
        </w:tabs>
        <w:rPr>
          <w:i/>
          <w:iCs/>
        </w:rPr>
      </w:pPr>
      <w:r>
        <w:t xml:space="preserve">Create a web page demonstrating the use of the </w:t>
      </w:r>
      <w:r>
        <w:rPr>
          <w:i/>
          <w:iCs/>
        </w:rPr>
        <w:t>tag</w:t>
      </w:r>
    </w:p>
    <w:p w14:paraId="19449551" w14:textId="77777777" w:rsidR="00CA071F" w:rsidRDefault="00CA071F" w:rsidP="00CA071F">
      <w:pPr>
        <w:tabs>
          <w:tab w:val="left" w:pos="6032"/>
        </w:tabs>
      </w:pPr>
      <w:r>
        <w:t>&lt;!DOCTYPE html&gt;</w:t>
      </w:r>
    </w:p>
    <w:p w14:paraId="77210EC0" w14:textId="77777777" w:rsidR="00CA071F" w:rsidRDefault="00CA071F" w:rsidP="00CA071F">
      <w:pPr>
        <w:tabs>
          <w:tab w:val="left" w:pos="6032"/>
        </w:tabs>
      </w:pPr>
      <w:r>
        <w:t>&lt;html lang="en"&gt;</w:t>
      </w:r>
    </w:p>
    <w:p w14:paraId="4A3FE325" w14:textId="77777777" w:rsidR="00CA071F" w:rsidRDefault="00CA071F" w:rsidP="00CA071F">
      <w:pPr>
        <w:tabs>
          <w:tab w:val="left" w:pos="6032"/>
        </w:tabs>
      </w:pPr>
      <w:r>
        <w:t>&lt;head&gt;</w:t>
      </w:r>
    </w:p>
    <w:p w14:paraId="0FF9E4FA" w14:textId="70ABD8D3" w:rsidR="00CA071F" w:rsidRDefault="00CA071F" w:rsidP="00CA071F">
      <w:pPr>
        <w:tabs>
          <w:tab w:val="left" w:pos="6032"/>
        </w:tabs>
      </w:pPr>
      <w:r>
        <w:t xml:space="preserve"> &lt;meta charset="UTF-8"&gt;</w:t>
      </w:r>
    </w:p>
    <w:p w14:paraId="00D1F8D5" w14:textId="77777777" w:rsidR="00CA071F" w:rsidRDefault="00CA071F" w:rsidP="00CA071F">
      <w:pPr>
        <w:tabs>
          <w:tab w:val="left" w:pos="6032"/>
        </w:tabs>
      </w:pPr>
      <w:r>
        <w:t xml:space="preserve">    &lt;meta name="viewport" content="width=device-width, initial-scale=1.0"&gt;</w:t>
      </w:r>
    </w:p>
    <w:p w14:paraId="1243A4BA" w14:textId="77777777" w:rsidR="00CA071F" w:rsidRDefault="00CA071F" w:rsidP="00CA071F">
      <w:pPr>
        <w:tabs>
          <w:tab w:val="left" w:pos="6032"/>
        </w:tabs>
      </w:pPr>
      <w:r>
        <w:t xml:space="preserve">    &lt;title&gt;Italic Tag Example&lt;/title&gt;</w:t>
      </w:r>
    </w:p>
    <w:p w14:paraId="48132087" w14:textId="77777777" w:rsidR="00CA071F" w:rsidRDefault="00CA071F" w:rsidP="00CA071F">
      <w:pPr>
        <w:tabs>
          <w:tab w:val="left" w:pos="6032"/>
        </w:tabs>
      </w:pPr>
      <w:r>
        <w:t xml:space="preserve">    &lt;style&gt;</w:t>
      </w:r>
    </w:p>
    <w:p w14:paraId="20D3BFC9" w14:textId="77777777" w:rsidR="00CA071F" w:rsidRDefault="00CA071F" w:rsidP="00CA071F">
      <w:pPr>
        <w:tabs>
          <w:tab w:val="left" w:pos="6032"/>
        </w:tabs>
      </w:pPr>
      <w:r>
        <w:t xml:space="preserve">        body {</w:t>
      </w:r>
    </w:p>
    <w:p w14:paraId="767150FE" w14:textId="77777777" w:rsidR="00CA071F" w:rsidRDefault="00CA071F" w:rsidP="00CA071F">
      <w:pPr>
        <w:tabs>
          <w:tab w:val="left" w:pos="6032"/>
        </w:tabs>
      </w:pPr>
      <w:r>
        <w:t xml:space="preserve">            font-family: Arial, sans-serif;</w:t>
      </w:r>
    </w:p>
    <w:p w14:paraId="743D0B58" w14:textId="77777777" w:rsidR="00CA071F" w:rsidRDefault="00CA071F" w:rsidP="00CA071F">
      <w:pPr>
        <w:tabs>
          <w:tab w:val="left" w:pos="6032"/>
        </w:tabs>
      </w:pPr>
      <w:r>
        <w:t xml:space="preserve">            background-color: #f4f4f9;</w:t>
      </w:r>
    </w:p>
    <w:p w14:paraId="64E91E89" w14:textId="77777777" w:rsidR="00CA071F" w:rsidRDefault="00CA071F" w:rsidP="00CA071F">
      <w:pPr>
        <w:tabs>
          <w:tab w:val="left" w:pos="6032"/>
        </w:tabs>
      </w:pPr>
      <w:r>
        <w:t xml:space="preserve">            padding: 20px;</w:t>
      </w:r>
    </w:p>
    <w:p w14:paraId="5E455971" w14:textId="77777777" w:rsidR="00CA071F" w:rsidRDefault="00CA071F" w:rsidP="00CA071F">
      <w:pPr>
        <w:tabs>
          <w:tab w:val="left" w:pos="6032"/>
        </w:tabs>
      </w:pPr>
      <w:r>
        <w:t xml:space="preserve">            text-align: center;</w:t>
      </w:r>
    </w:p>
    <w:p w14:paraId="25851E91" w14:textId="77777777" w:rsidR="00CA071F" w:rsidRDefault="00CA071F" w:rsidP="00CA071F">
      <w:pPr>
        <w:tabs>
          <w:tab w:val="left" w:pos="6032"/>
        </w:tabs>
      </w:pPr>
      <w:r>
        <w:t xml:space="preserve">        }</w:t>
      </w:r>
    </w:p>
    <w:p w14:paraId="7EF26455" w14:textId="77777777" w:rsidR="00CA071F" w:rsidRDefault="00CA071F" w:rsidP="00CA071F">
      <w:pPr>
        <w:tabs>
          <w:tab w:val="left" w:pos="6032"/>
        </w:tabs>
      </w:pPr>
      <w:r>
        <w:t xml:space="preserve">        h1 {</w:t>
      </w:r>
    </w:p>
    <w:p w14:paraId="340011E8" w14:textId="77777777" w:rsidR="00CA071F" w:rsidRDefault="00CA071F" w:rsidP="00CA071F">
      <w:pPr>
        <w:tabs>
          <w:tab w:val="left" w:pos="6032"/>
        </w:tabs>
      </w:pPr>
      <w:r>
        <w:t xml:space="preserve">            color: #333;</w:t>
      </w:r>
    </w:p>
    <w:p w14:paraId="01BBC308" w14:textId="77777777" w:rsidR="00CA071F" w:rsidRDefault="00CA071F" w:rsidP="00CA071F">
      <w:pPr>
        <w:tabs>
          <w:tab w:val="left" w:pos="6032"/>
        </w:tabs>
      </w:pPr>
      <w:r>
        <w:t xml:space="preserve">        }</w:t>
      </w:r>
    </w:p>
    <w:p w14:paraId="1B35C3E7" w14:textId="77777777" w:rsidR="00CA071F" w:rsidRDefault="00CA071F" w:rsidP="00CA071F">
      <w:pPr>
        <w:tabs>
          <w:tab w:val="left" w:pos="6032"/>
        </w:tabs>
      </w:pPr>
      <w:r>
        <w:t xml:space="preserve">        p {</w:t>
      </w:r>
    </w:p>
    <w:p w14:paraId="78A93F05" w14:textId="77777777" w:rsidR="00CA071F" w:rsidRDefault="00CA071F" w:rsidP="00CA071F">
      <w:pPr>
        <w:tabs>
          <w:tab w:val="left" w:pos="6032"/>
        </w:tabs>
      </w:pPr>
      <w:r>
        <w:t xml:space="preserve">            color: #555;</w:t>
      </w:r>
    </w:p>
    <w:p w14:paraId="0FE3AC50" w14:textId="77777777" w:rsidR="00CA071F" w:rsidRDefault="00CA071F" w:rsidP="00CA071F">
      <w:pPr>
        <w:tabs>
          <w:tab w:val="left" w:pos="6032"/>
        </w:tabs>
      </w:pPr>
      <w:r>
        <w:t xml:space="preserve">            font-size: 18px;</w:t>
      </w:r>
    </w:p>
    <w:p w14:paraId="2C563887" w14:textId="77777777" w:rsidR="00CA071F" w:rsidRDefault="00CA071F" w:rsidP="00CA071F">
      <w:pPr>
        <w:tabs>
          <w:tab w:val="left" w:pos="6032"/>
        </w:tabs>
      </w:pPr>
      <w:r>
        <w:t xml:space="preserve">            line-height: 1.6;</w:t>
      </w:r>
    </w:p>
    <w:p w14:paraId="02C3671E" w14:textId="77777777" w:rsidR="00CA071F" w:rsidRDefault="00CA071F" w:rsidP="00CA071F">
      <w:pPr>
        <w:tabs>
          <w:tab w:val="left" w:pos="6032"/>
        </w:tabs>
      </w:pPr>
      <w:r>
        <w:t xml:space="preserve">        }</w:t>
      </w:r>
    </w:p>
    <w:p w14:paraId="1D5795BC" w14:textId="77777777" w:rsidR="00CA071F" w:rsidRDefault="00CA071F" w:rsidP="00CA071F">
      <w:pPr>
        <w:tabs>
          <w:tab w:val="left" w:pos="6032"/>
        </w:tabs>
      </w:pPr>
      <w:r>
        <w:t xml:space="preserve">        .example {</w:t>
      </w:r>
    </w:p>
    <w:p w14:paraId="44180ABE" w14:textId="77777777" w:rsidR="00CA071F" w:rsidRDefault="00CA071F" w:rsidP="00CA071F">
      <w:pPr>
        <w:tabs>
          <w:tab w:val="left" w:pos="6032"/>
        </w:tabs>
      </w:pPr>
      <w:r>
        <w:t xml:space="preserve">            background-color: #fff;</w:t>
      </w:r>
    </w:p>
    <w:p w14:paraId="6960E367" w14:textId="77777777" w:rsidR="00CA071F" w:rsidRDefault="00CA071F" w:rsidP="00CA071F">
      <w:pPr>
        <w:tabs>
          <w:tab w:val="left" w:pos="6032"/>
        </w:tabs>
      </w:pPr>
      <w:r>
        <w:t xml:space="preserve">            padding: 20px;</w:t>
      </w:r>
    </w:p>
    <w:p w14:paraId="4500D217" w14:textId="77777777" w:rsidR="00CA071F" w:rsidRDefault="00CA071F" w:rsidP="00CA071F">
      <w:pPr>
        <w:tabs>
          <w:tab w:val="left" w:pos="6032"/>
        </w:tabs>
      </w:pPr>
      <w:r>
        <w:t xml:space="preserve">            margin-top: 20px;</w:t>
      </w:r>
    </w:p>
    <w:p w14:paraId="4B8896DE" w14:textId="77777777" w:rsidR="00CA071F" w:rsidRDefault="00CA071F" w:rsidP="00CA071F">
      <w:pPr>
        <w:tabs>
          <w:tab w:val="left" w:pos="6032"/>
        </w:tabs>
      </w:pPr>
      <w:r>
        <w:t xml:space="preserve">            border-radius: 8px;</w:t>
      </w:r>
    </w:p>
    <w:p w14:paraId="5210ACAC" w14:textId="77777777" w:rsidR="00CA071F" w:rsidRDefault="00CA071F" w:rsidP="00CA071F">
      <w:pPr>
        <w:tabs>
          <w:tab w:val="left" w:pos="6032"/>
        </w:tabs>
      </w:pPr>
      <w:r>
        <w:t xml:space="preserve">            box-shadow: 0 0 10px rgba(0, 0, 0, 0.1);</w:t>
      </w:r>
    </w:p>
    <w:p w14:paraId="64BD1D25" w14:textId="77777777" w:rsidR="00CA071F" w:rsidRDefault="00CA071F" w:rsidP="00CA071F">
      <w:pPr>
        <w:tabs>
          <w:tab w:val="left" w:pos="6032"/>
        </w:tabs>
      </w:pPr>
      <w:r>
        <w:t xml:space="preserve">        }</w:t>
      </w:r>
    </w:p>
    <w:p w14:paraId="46140C67" w14:textId="77777777" w:rsidR="00CA071F" w:rsidRDefault="00CA071F" w:rsidP="00CA071F">
      <w:pPr>
        <w:tabs>
          <w:tab w:val="left" w:pos="6032"/>
        </w:tabs>
      </w:pPr>
      <w:r>
        <w:t xml:space="preserve">    &lt;/style&gt;</w:t>
      </w:r>
    </w:p>
    <w:p w14:paraId="0A2C9DD8" w14:textId="77777777" w:rsidR="00CA071F" w:rsidRDefault="00CA071F" w:rsidP="00CA071F">
      <w:pPr>
        <w:tabs>
          <w:tab w:val="left" w:pos="6032"/>
        </w:tabs>
      </w:pPr>
      <w:r>
        <w:t>&lt;/head&gt;</w:t>
      </w:r>
    </w:p>
    <w:p w14:paraId="6CB01373" w14:textId="77777777" w:rsidR="00CA071F" w:rsidRDefault="00CA071F" w:rsidP="00CA071F">
      <w:pPr>
        <w:tabs>
          <w:tab w:val="left" w:pos="6032"/>
        </w:tabs>
      </w:pPr>
      <w:r>
        <w:t>&lt;body&gt;</w:t>
      </w:r>
    </w:p>
    <w:p w14:paraId="710B01F6" w14:textId="0E83883C" w:rsidR="00CA071F" w:rsidRDefault="00CA071F" w:rsidP="00CA071F">
      <w:pPr>
        <w:tabs>
          <w:tab w:val="left" w:pos="6032"/>
        </w:tabs>
      </w:pPr>
      <w:r>
        <w:t xml:space="preserve"> &lt;h1&gt;Demonstrating the Use of the &amp;lt;i&amp;gt; Tag&lt;/h1&gt;</w:t>
      </w:r>
    </w:p>
    <w:p w14:paraId="03EA5F4E" w14:textId="78B45FF2" w:rsidR="00CA071F" w:rsidRDefault="00CA071F" w:rsidP="00CA071F">
      <w:pPr>
        <w:tabs>
          <w:tab w:val="left" w:pos="6032"/>
        </w:tabs>
      </w:pPr>
      <w:r>
        <w:t>&lt;div class="example"&gt;</w:t>
      </w:r>
    </w:p>
    <w:p w14:paraId="5156DC8C" w14:textId="77777777" w:rsidR="00CA071F" w:rsidRDefault="00CA071F" w:rsidP="00CA071F">
      <w:pPr>
        <w:tabs>
          <w:tab w:val="left" w:pos="6032"/>
        </w:tabs>
      </w:pPr>
      <w:r>
        <w:t xml:space="preserve">        &lt;p&gt;The &lt;i&gt;&amp;lt;i&amp;gt;&lt;/i&gt; tag is used to indicate text that should be displayed in italics.&lt;/p&gt;</w:t>
      </w:r>
    </w:p>
    <w:p w14:paraId="0C57BCF5" w14:textId="77777777" w:rsidR="00CA071F" w:rsidRDefault="00CA071F" w:rsidP="00CA071F">
      <w:pPr>
        <w:tabs>
          <w:tab w:val="left" w:pos="6032"/>
        </w:tabs>
      </w:pPr>
      <w:r>
        <w:t xml:space="preserve">        &lt;p&gt;For example, the word &lt;i&gt;bonjour&lt;/i&gt; is French for "hello".&lt;/p&gt;</w:t>
      </w:r>
    </w:p>
    <w:p w14:paraId="1CF8AB2B" w14:textId="77777777" w:rsidR="00CA071F" w:rsidRDefault="00CA071F" w:rsidP="00CA071F">
      <w:pPr>
        <w:tabs>
          <w:tab w:val="left" w:pos="6032"/>
        </w:tabs>
      </w:pPr>
      <w:r>
        <w:t xml:space="preserve">        &lt;p&gt;The book &lt;i&gt;The Great Gatsby&lt;/i&gt; is a classic of American literature.&lt;/p&gt;</w:t>
      </w:r>
    </w:p>
    <w:p w14:paraId="0ACB51E3" w14:textId="77777777" w:rsidR="00CA071F" w:rsidRDefault="00CA071F" w:rsidP="00CA071F">
      <w:pPr>
        <w:tabs>
          <w:tab w:val="left" w:pos="6032"/>
        </w:tabs>
      </w:pPr>
      <w:r>
        <w:t xml:space="preserve">        &lt;p&gt;In programming, &lt;i&gt;Python&lt;/i&gt; is one of the most popular languages.&lt;/p&gt;</w:t>
      </w:r>
    </w:p>
    <w:p w14:paraId="35112CF5" w14:textId="77777777" w:rsidR="00CA071F" w:rsidRDefault="00CA071F" w:rsidP="00CA071F">
      <w:pPr>
        <w:tabs>
          <w:tab w:val="left" w:pos="6032"/>
        </w:tabs>
      </w:pPr>
      <w:r>
        <w:t xml:space="preserve">    &lt;/div&gt;</w:t>
      </w:r>
    </w:p>
    <w:p w14:paraId="6EF69562" w14:textId="77777777" w:rsidR="00CA071F" w:rsidRDefault="00CA071F" w:rsidP="00CA071F">
      <w:pPr>
        <w:tabs>
          <w:tab w:val="left" w:pos="6032"/>
        </w:tabs>
      </w:pPr>
    </w:p>
    <w:p w14:paraId="04CDBD67" w14:textId="77777777" w:rsidR="00CA071F" w:rsidRDefault="00CA071F" w:rsidP="00CA071F">
      <w:pPr>
        <w:tabs>
          <w:tab w:val="left" w:pos="6032"/>
        </w:tabs>
      </w:pPr>
      <w:r>
        <w:t xml:space="preserve">    &lt;p&gt;Using the &lt;i&gt;&amp;lt;i&amp;gt;&lt;/i&gt; tag generally makes text italic, but it can also indicate that the text is different in meaning, such as for foreign words, technical terms, or titles.&lt;/p&gt;</w:t>
      </w:r>
    </w:p>
    <w:p w14:paraId="4D0A72EF" w14:textId="31AD5213" w:rsidR="00CA071F" w:rsidRDefault="00CA071F" w:rsidP="00CA071F">
      <w:pPr>
        <w:tabs>
          <w:tab w:val="left" w:pos="6032"/>
        </w:tabs>
      </w:pPr>
      <w:r>
        <w:t>&lt;/body&gt;</w:t>
      </w:r>
    </w:p>
    <w:p w14:paraId="5FCF93F2" w14:textId="56275418" w:rsidR="00CA071F" w:rsidRDefault="00CA071F" w:rsidP="00CA071F">
      <w:pPr>
        <w:tabs>
          <w:tab w:val="left" w:pos="6032"/>
        </w:tabs>
      </w:pPr>
      <w:r>
        <w:t>&lt;/html&gt;</w:t>
      </w:r>
    </w:p>
    <w:p w14:paraId="3DD1FE5A" w14:textId="75B8FB0B" w:rsidR="00CA071F" w:rsidRDefault="00CA071F" w:rsidP="00CA071F">
      <w:pPr>
        <w:tabs>
          <w:tab w:val="left" w:pos="6032"/>
        </w:tabs>
      </w:pPr>
      <w:r>
        <w:t>Output:</w:t>
      </w:r>
    </w:p>
    <w:p w14:paraId="5483D32D" w14:textId="32DC710C" w:rsidR="00CA071F" w:rsidRDefault="00CA071F" w:rsidP="00CA071F">
      <w:pPr>
        <w:tabs>
          <w:tab w:val="left" w:pos="6032"/>
        </w:tabs>
      </w:pPr>
      <w:r w:rsidRPr="00CA071F">
        <w:rPr>
          <w:noProof/>
          <w:lang w:eastAsia="en-IN"/>
        </w:rPr>
        <w:drawing>
          <wp:inline distT="0" distB="0" distL="0" distR="0" wp14:anchorId="42F08C27" wp14:editId="34CBD0A6">
            <wp:extent cx="5124450" cy="2514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4450" cy="2514600"/>
                    </a:xfrm>
                    <a:prstGeom prst="rect">
                      <a:avLst/>
                    </a:prstGeom>
                  </pic:spPr>
                </pic:pic>
              </a:graphicData>
            </a:graphic>
          </wp:inline>
        </w:drawing>
      </w:r>
    </w:p>
    <w:p w14:paraId="4DE99CB8" w14:textId="304CFB41" w:rsidR="00CA071F" w:rsidRDefault="00CA071F" w:rsidP="00CA071F">
      <w:pPr>
        <w:tabs>
          <w:tab w:val="left" w:pos="6032"/>
        </w:tabs>
        <w:jc w:val="center"/>
      </w:pPr>
      <w:r>
        <w:t>Project-30</w:t>
      </w:r>
    </w:p>
    <w:p w14:paraId="144FAABB" w14:textId="28565F12" w:rsidR="00CA071F" w:rsidRDefault="00CA071F" w:rsidP="00CA071F">
      <w:pPr>
        <w:tabs>
          <w:tab w:val="left" w:pos="6032"/>
        </w:tabs>
        <w:rPr>
          <w:rStyle w:val="Emphasis"/>
        </w:rPr>
      </w:pPr>
      <w:r>
        <w:t xml:space="preserve">Create a web page demonstrating the use of the </w:t>
      </w:r>
      <w:r>
        <w:rPr>
          <w:rStyle w:val="Emphasis"/>
        </w:rPr>
        <w:t>tag.</w:t>
      </w:r>
    </w:p>
    <w:p w14:paraId="5E681662" w14:textId="77777777" w:rsidR="00CA071F" w:rsidRDefault="00CA071F" w:rsidP="00CA071F">
      <w:pPr>
        <w:tabs>
          <w:tab w:val="left" w:pos="6032"/>
        </w:tabs>
      </w:pPr>
      <w:r>
        <w:t>&lt;!DOCTYPE html&gt;</w:t>
      </w:r>
    </w:p>
    <w:p w14:paraId="5A2F9108" w14:textId="77777777" w:rsidR="00CA071F" w:rsidRDefault="00CA071F" w:rsidP="00CA071F">
      <w:pPr>
        <w:tabs>
          <w:tab w:val="left" w:pos="6032"/>
        </w:tabs>
      </w:pPr>
      <w:r>
        <w:t>&lt;html lang="en"&gt;</w:t>
      </w:r>
    </w:p>
    <w:p w14:paraId="6DDBBB2B" w14:textId="77777777" w:rsidR="00CA071F" w:rsidRDefault="00CA071F" w:rsidP="00CA071F">
      <w:pPr>
        <w:tabs>
          <w:tab w:val="left" w:pos="6032"/>
        </w:tabs>
      </w:pPr>
      <w:r>
        <w:t>&lt;head&gt;</w:t>
      </w:r>
    </w:p>
    <w:p w14:paraId="21A8439B" w14:textId="77777777" w:rsidR="00CA071F" w:rsidRDefault="00CA071F" w:rsidP="00CA071F">
      <w:pPr>
        <w:tabs>
          <w:tab w:val="left" w:pos="6032"/>
        </w:tabs>
      </w:pPr>
      <w:r>
        <w:t xml:space="preserve">    &lt;meta charset="UTF-8"&gt;</w:t>
      </w:r>
    </w:p>
    <w:p w14:paraId="4F3642D6" w14:textId="77777777" w:rsidR="00CA071F" w:rsidRDefault="00CA071F" w:rsidP="00CA071F">
      <w:pPr>
        <w:tabs>
          <w:tab w:val="left" w:pos="6032"/>
        </w:tabs>
      </w:pPr>
      <w:r>
        <w:t xml:space="preserve">    &lt;meta name="viewport" content="width=device-width, initial-scale=1.0"&gt;</w:t>
      </w:r>
    </w:p>
    <w:p w14:paraId="6FAEE80D" w14:textId="77777777" w:rsidR="00CA071F" w:rsidRDefault="00CA071F" w:rsidP="00CA071F">
      <w:pPr>
        <w:tabs>
          <w:tab w:val="left" w:pos="6032"/>
        </w:tabs>
      </w:pPr>
      <w:r>
        <w:t xml:space="preserve">    &lt;title&gt;Emphasis Tag Example&lt;/title&gt;</w:t>
      </w:r>
    </w:p>
    <w:p w14:paraId="24093289" w14:textId="77777777" w:rsidR="00CA071F" w:rsidRDefault="00CA071F" w:rsidP="00CA071F">
      <w:pPr>
        <w:tabs>
          <w:tab w:val="left" w:pos="6032"/>
        </w:tabs>
      </w:pPr>
      <w:r>
        <w:t xml:space="preserve">    &lt;style&gt;</w:t>
      </w:r>
    </w:p>
    <w:p w14:paraId="0FE47655" w14:textId="77777777" w:rsidR="00CA071F" w:rsidRDefault="00CA071F" w:rsidP="00CA071F">
      <w:pPr>
        <w:tabs>
          <w:tab w:val="left" w:pos="6032"/>
        </w:tabs>
      </w:pPr>
      <w:r>
        <w:t xml:space="preserve">        body {</w:t>
      </w:r>
    </w:p>
    <w:p w14:paraId="4A9C5612" w14:textId="77777777" w:rsidR="00CA071F" w:rsidRDefault="00CA071F" w:rsidP="00CA071F">
      <w:pPr>
        <w:tabs>
          <w:tab w:val="left" w:pos="6032"/>
        </w:tabs>
      </w:pPr>
      <w:r>
        <w:t xml:space="preserve">            font-family: Arial, sans-serif;</w:t>
      </w:r>
    </w:p>
    <w:p w14:paraId="6A9EDD68" w14:textId="77777777" w:rsidR="00CA071F" w:rsidRDefault="00CA071F" w:rsidP="00CA071F">
      <w:pPr>
        <w:tabs>
          <w:tab w:val="left" w:pos="6032"/>
        </w:tabs>
      </w:pPr>
      <w:r>
        <w:t xml:space="preserve">            background-color: #f4f4f9;</w:t>
      </w:r>
    </w:p>
    <w:p w14:paraId="6BA0DC0F" w14:textId="77777777" w:rsidR="00CA071F" w:rsidRDefault="00CA071F" w:rsidP="00CA071F">
      <w:pPr>
        <w:tabs>
          <w:tab w:val="left" w:pos="6032"/>
        </w:tabs>
      </w:pPr>
      <w:r>
        <w:t xml:space="preserve">            padding: 20px;</w:t>
      </w:r>
    </w:p>
    <w:p w14:paraId="15272044" w14:textId="77777777" w:rsidR="00CA071F" w:rsidRDefault="00CA071F" w:rsidP="00CA071F">
      <w:pPr>
        <w:tabs>
          <w:tab w:val="left" w:pos="6032"/>
        </w:tabs>
      </w:pPr>
      <w:r>
        <w:t xml:space="preserve">            text-align: center;</w:t>
      </w:r>
    </w:p>
    <w:p w14:paraId="190D8B13" w14:textId="77777777" w:rsidR="00CA071F" w:rsidRDefault="00CA071F" w:rsidP="00CA071F">
      <w:pPr>
        <w:tabs>
          <w:tab w:val="left" w:pos="6032"/>
        </w:tabs>
      </w:pPr>
      <w:r>
        <w:t xml:space="preserve">        }</w:t>
      </w:r>
    </w:p>
    <w:p w14:paraId="379D1E7C" w14:textId="77777777" w:rsidR="00CA071F" w:rsidRDefault="00CA071F" w:rsidP="00CA071F">
      <w:pPr>
        <w:tabs>
          <w:tab w:val="left" w:pos="6032"/>
        </w:tabs>
      </w:pPr>
      <w:r>
        <w:t xml:space="preserve">        h1 {</w:t>
      </w:r>
    </w:p>
    <w:p w14:paraId="21A758EF" w14:textId="77777777" w:rsidR="00CA071F" w:rsidRDefault="00CA071F" w:rsidP="00CA071F">
      <w:pPr>
        <w:tabs>
          <w:tab w:val="left" w:pos="6032"/>
        </w:tabs>
      </w:pPr>
      <w:r>
        <w:t xml:space="preserve">            color: #333;</w:t>
      </w:r>
    </w:p>
    <w:p w14:paraId="2C0B9328" w14:textId="77777777" w:rsidR="00CA071F" w:rsidRDefault="00CA071F" w:rsidP="00CA071F">
      <w:pPr>
        <w:tabs>
          <w:tab w:val="left" w:pos="6032"/>
        </w:tabs>
      </w:pPr>
      <w:r>
        <w:t xml:space="preserve">        }</w:t>
      </w:r>
    </w:p>
    <w:p w14:paraId="53192033" w14:textId="77777777" w:rsidR="00CA071F" w:rsidRDefault="00CA071F" w:rsidP="00CA071F">
      <w:pPr>
        <w:tabs>
          <w:tab w:val="left" w:pos="6032"/>
        </w:tabs>
      </w:pPr>
      <w:r>
        <w:t xml:space="preserve">        p {</w:t>
      </w:r>
    </w:p>
    <w:p w14:paraId="05F526FD" w14:textId="77777777" w:rsidR="00CA071F" w:rsidRDefault="00CA071F" w:rsidP="00CA071F">
      <w:pPr>
        <w:tabs>
          <w:tab w:val="left" w:pos="6032"/>
        </w:tabs>
      </w:pPr>
      <w:r>
        <w:t xml:space="preserve">            color: #555;</w:t>
      </w:r>
    </w:p>
    <w:p w14:paraId="28E55EF3" w14:textId="77777777" w:rsidR="00CA071F" w:rsidRDefault="00CA071F" w:rsidP="00CA071F">
      <w:pPr>
        <w:tabs>
          <w:tab w:val="left" w:pos="6032"/>
        </w:tabs>
      </w:pPr>
      <w:r>
        <w:t xml:space="preserve">            font-size: 18px;</w:t>
      </w:r>
    </w:p>
    <w:p w14:paraId="02785C1C" w14:textId="77777777" w:rsidR="00CA071F" w:rsidRDefault="00CA071F" w:rsidP="00CA071F">
      <w:pPr>
        <w:tabs>
          <w:tab w:val="left" w:pos="6032"/>
        </w:tabs>
      </w:pPr>
      <w:r>
        <w:t xml:space="preserve">            line-height: 1.6;</w:t>
      </w:r>
    </w:p>
    <w:p w14:paraId="5E724AC1" w14:textId="77777777" w:rsidR="00CA071F" w:rsidRDefault="00CA071F" w:rsidP="00CA071F">
      <w:pPr>
        <w:tabs>
          <w:tab w:val="left" w:pos="6032"/>
        </w:tabs>
      </w:pPr>
      <w:r>
        <w:t xml:space="preserve">        }</w:t>
      </w:r>
    </w:p>
    <w:p w14:paraId="61AAAAE0" w14:textId="77777777" w:rsidR="00CA071F" w:rsidRDefault="00CA071F" w:rsidP="00CA071F">
      <w:pPr>
        <w:tabs>
          <w:tab w:val="left" w:pos="6032"/>
        </w:tabs>
      </w:pPr>
      <w:r>
        <w:t xml:space="preserve">        .example {</w:t>
      </w:r>
    </w:p>
    <w:p w14:paraId="6B6A3F45" w14:textId="77777777" w:rsidR="00CA071F" w:rsidRDefault="00CA071F" w:rsidP="00CA071F">
      <w:pPr>
        <w:tabs>
          <w:tab w:val="left" w:pos="6032"/>
        </w:tabs>
      </w:pPr>
      <w:r>
        <w:t xml:space="preserve">            background-color: #fff;</w:t>
      </w:r>
    </w:p>
    <w:p w14:paraId="660A297C" w14:textId="77777777" w:rsidR="00CA071F" w:rsidRDefault="00CA071F" w:rsidP="00CA071F">
      <w:pPr>
        <w:tabs>
          <w:tab w:val="left" w:pos="6032"/>
        </w:tabs>
      </w:pPr>
      <w:r>
        <w:t xml:space="preserve">            padding: 20px;</w:t>
      </w:r>
    </w:p>
    <w:p w14:paraId="2EE657C9" w14:textId="77777777" w:rsidR="00CA071F" w:rsidRDefault="00CA071F" w:rsidP="00CA071F">
      <w:pPr>
        <w:tabs>
          <w:tab w:val="left" w:pos="6032"/>
        </w:tabs>
      </w:pPr>
      <w:r>
        <w:t xml:space="preserve">            margin-top: 20px;</w:t>
      </w:r>
    </w:p>
    <w:p w14:paraId="55C27669" w14:textId="77777777" w:rsidR="00CA071F" w:rsidRDefault="00CA071F" w:rsidP="00CA071F">
      <w:pPr>
        <w:tabs>
          <w:tab w:val="left" w:pos="6032"/>
        </w:tabs>
      </w:pPr>
      <w:r>
        <w:t xml:space="preserve">            border-radius: 8px;</w:t>
      </w:r>
    </w:p>
    <w:p w14:paraId="1489F036" w14:textId="5D76BBAC" w:rsidR="00CA071F" w:rsidRDefault="00CA071F" w:rsidP="00CA071F">
      <w:pPr>
        <w:tabs>
          <w:tab w:val="left" w:pos="6032"/>
        </w:tabs>
      </w:pPr>
      <w:r>
        <w:t xml:space="preserve">            box-s</w:t>
      </w:r>
    </w:p>
    <w:p w14:paraId="2F0A9B3D" w14:textId="5C7F3A4A" w:rsidR="00CA071F" w:rsidRDefault="00CA071F" w:rsidP="00CA071F">
      <w:pPr>
        <w:tabs>
          <w:tab w:val="left" w:pos="6032"/>
        </w:tabs>
      </w:pPr>
      <w:r>
        <w:t>output:</w:t>
      </w:r>
    </w:p>
    <w:p w14:paraId="17EC0E90" w14:textId="25529CFF" w:rsidR="00CA071F" w:rsidRDefault="00CA071F" w:rsidP="00CA071F">
      <w:pPr>
        <w:tabs>
          <w:tab w:val="left" w:pos="6032"/>
        </w:tabs>
      </w:pPr>
      <w:r w:rsidRPr="00CA071F">
        <w:rPr>
          <w:noProof/>
          <w:lang w:eastAsia="en-IN"/>
        </w:rPr>
        <w:drawing>
          <wp:inline distT="0" distB="0" distL="0" distR="0" wp14:anchorId="6F3525E5" wp14:editId="231B8472">
            <wp:extent cx="3933825" cy="148589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3036" cy="1496933"/>
                    </a:xfrm>
                    <a:prstGeom prst="rect">
                      <a:avLst/>
                    </a:prstGeom>
                  </pic:spPr>
                </pic:pic>
              </a:graphicData>
            </a:graphic>
          </wp:inline>
        </w:drawing>
      </w:r>
    </w:p>
    <w:p w14:paraId="0292F5B1" w14:textId="7F216BE1" w:rsidR="00CA071F" w:rsidRDefault="00CA071F" w:rsidP="00CA071F">
      <w:pPr>
        <w:tabs>
          <w:tab w:val="left" w:pos="6032"/>
        </w:tabs>
        <w:jc w:val="center"/>
      </w:pPr>
      <w:r>
        <w:t>Project-31</w:t>
      </w:r>
      <w:r w:rsidRPr="00CA071F">
        <w:t xml:space="preserve"> </w:t>
      </w:r>
    </w:p>
    <w:p w14:paraId="40348675" w14:textId="2F26FAE9" w:rsidR="00792505" w:rsidRDefault="00792505" w:rsidP="00792505">
      <w:pPr>
        <w:tabs>
          <w:tab w:val="left" w:pos="6032"/>
        </w:tabs>
        <w:rPr>
          <w:u w:val="single"/>
        </w:rPr>
      </w:pPr>
      <w:r>
        <w:t xml:space="preserve">Create a web page demonstrating the use of the </w:t>
      </w:r>
      <w:r>
        <w:rPr>
          <w:u w:val="single"/>
        </w:rPr>
        <w:t>tag.</w:t>
      </w:r>
    </w:p>
    <w:p w14:paraId="46177766" w14:textId="77777777" w:rsidR="00792505" w:rsidRDefault="00792505" w:rsidP="00792505">
      <w:pPr>
        <w:tabs>
          <w:tab w:val="left" w:pos="6032"/>
        </w:tabs>
      </w:pPr>
      <w:r>
        <w:t>&lt;!DOCTYPE html&gt;</w:t>
      </w:r>
    </w:p>
    <w:p w14:paraId="0D4C4C70" w14:textId="77777777" w:rsidR="00792505" w:rsidRDefault="00792505" w:rsidP="00792505">
      <w:pPr>
        <w:tabs>
          <w:tab w:val="left" w:pos="6032"/>
        </w:tabs>
      </w:pPr>
      <w:r>
        <w:t>&lt;html lang="en"&gt;</w:t>
      </w:r>
    </w:p>
    <w:p w14:paraId="431D29FF" w14:textId="77777777" w:rsidR="00792505" w:rsidRDefault="00792505" w:rsidP="00792505">
      <w:pPr>
        <w:tabs>
          <w:tab w:val="left" w:pos="6032"/>
        </w:tabs>
      </w:pPr>
      <w:r>
        <w:t>&lt;head&gt;</w:t>
      </w:r>
    </w:p>
    <w:p w14:paraId="50E0F626" w14:textId="77777777" w:rsidR="00792505" w:rsidRDefault="00792505" w:rsidP="00792505">
      <w:pPr>
        <w:tabs>
          <w:tab w:val="left" w:pos="6032"/>
        </w:tabs>
      </w:pPr>
      <w:r>
        <w:t xml:space="preserve">    &lt;meta charset="UTF-8"&gt;</w:t>
      </w:r>
    </w:p>
    <w:p w14:paraId="614FF9D4" w14:textId="77777777" w:rsidR="00792505" w:rsidRDefault="00792505" w:rsidP="00792505">
      <w:pPr>
        <w:tabs>
          <w:tab w:val="left" w:pos="6032"/>
        </w:tabs>
      </w:pPr>
      <w:r>
        <w:t xml:space="preserve">    &lt;meta name="viewport" content="width=device-width, initial-scale=1.0"&gt;</w:t>
      </w:r>
    </w:p>
    <w:p w14:paraId="543014AE" w14:textId="77777777" w:rsidR="00792505" w:rsidRDefault="00792505" w:rsidP="00792505">
      <w:pPr>
        <w:tabs>
          <w:tab w:val="left" w:pos="6032"/>
        </w:tabs>
      </w:pPr>
      <w:r>
        <w:t xml:space="preserve">    &lt;title&gt;Using the &amp;lt;u&amp;gt; Tag&lt;/title&gt;</w:t>
      </w:r>
    </w:p>
    <w:p w14:paraId="539628CF" w14:textId="77777777" w:rsidR="00792505" w:rsidRDefault="00792505" w:rsidP="00792505">
      <w:pPr>
        <w:tabs>
          <w:tab w:val="left" w:pos="6032"/>
        </w:tabs>
      </w:pPr>
      <w:r>
        <w:t xml:space="preserve">    &lt;style&gt;</w:t>
      </w:r>
    </w:p>
    <w:p w14:paraId="42A85F9F" w14:textId="77777777" w:rsidR="00792505" w:rsidRDefault="00792505" w:rsidP="00792505">
      <w:pPr>
        <w:tabs>
          <w:tab w:val="left" w:pos="6032"/>
        </w:tabs>
      </w:pPr>
      <w:r>
        <w:t xml:space="preserve">        body {</w:t>
      </w:r>
    </w:p>
    <w:p w14:paraId="5069291B" w14:textId="77777777" w:rsidR="00792505" w:rsidRDefault="00792505" w:rsidP="00792505">
      <w:pPr>
        <w:tabs>
          <w:tab w:val="left" w:pos="6032"/>
        </w:tabs>
      </w:pPr>
      <w:r>
        <w:t xml:space="preserve">            font-family: Arial, sans-serif;</w:t>
      </w:r>
    </w:p>
    <w:p w14:paraId="6D5AE28C" w14:textId="77777777" w:rsidR="00792505" w:rsidRDefault="00792505" w:rsidP="00792505">
      <w:pPr>
        <w:tabs>
          <w:tab w:val="left" w:pos="6032"/>
        </w:tabs>
      </w:pPr>
      <w:r>
        <w:t xml:space="preserve">            line-height: 1.6;</w:t>
      </w:r>
    </w:p>
    <w:p w14:paraId="52B20AB9" w14:textId="5D459CF2" w:rsidR="00792505" w:rsidRDefault="00792505" w:rsidP="00792505">
      <w:pPr>
        <w:tabs>
          <w:tab w:val="left" w:pos="6032"/>
        </w:tabs>
      </w:pPr>
      <w:r>
        <w:t>}</w:t>
      </w:r>
    </w:p>
    <w:p w14:paraId="6946C946" w14:textId="77777777" w:rsidR="009075AB" w:rsidRDefault="009075AB" w:rsidP="00792505">
      <w:pPr>
        <w:tabs>
          <w:tab w:val="left" w:pos="6032"/>
        </w:tabs>
      </w:pPr>
      <w:r>
        <w:t>h1 {</w:t>
      </w:r>
    </w:p>
    <w:p w14:paraId="576F52D2" w14:textId="6D40C808" w:rsidR="00792505" w:rsidRDefault="00792505" w:rsidP="00792505">
      <w:pPr>
        <w:tabs>
          <w:tab w:val="left" w:pos="6032"/>
        </w:tabs>
      </w:pPr>
      <w:r>
        <w:t xml:space="preserve">  color: #333;</w:t>
      </w:r>
    </w:p>
    <w:p w14:paraId="64C9280A" w14:textId="77777777" w:rsidR="00792505" w:rsidRDefault="00792505" w:rsidP="00792505">
      <w:pPr>
        <w:tabs>
          <w:tab w:val="left" w:pos="6032"/>
        </w:tabs>
      </w:pPr>
      <w:r>
        <w:t xml:space="preserve">        }</w:t>
      </w:r>
    </w:p>
    <w:p w14:paraId="10DAC467" w14:textId="604FE2D6" w:rsidR="00792505" w:rsidRDefault="00792505" w:rsidP="00792505">
      <w:pPr>
        <w:tabs>
          <w:tab w:val="left" w:pos="6032"/>
        </w:tabs>
      </w:pPr>
      <w:r>
        <w:t xml:space="preserve"> p {</w:t>
      </w:r>
    </w:p>
    <w:p w14:paraId="33AD607C" w14:textId="77777777" w:rsidR="00792505" w:rsidRDefault="00792505" w:rsidP="00792505">
      <w:pPr>
        <w:tabs>
          <w:tab w:val="left" w:pos="6032"/>
        </w:tabs>
      </w:pPr>
      <w:r>
        <w:t xml:space="preserve">            font-size: 18px;</w:t>
      </w:r>
    </w:p>
    <w:p w14:paraId="1D5B5050" w14:textId="77777777" w:rsidR="00792505" w:rsidRDefault="00792505" w:rsidP="00792505">
      <w:pPr>
        <w:tabs>
          <w:tab w:val="left" w:pos="6032"/>
        </w:tabs>
      </w:pPr>
      <w:r>
        <w:t xml:space="preserve">        }</w:t>
      </w:r>
    </w:p>
    <w:p w14:paraId="4559F007" w14:textId="4BB06218" w:rsidR="00792505" w:rsidRDefault="00792505" w:rsidP="00792505">
      <w:pPr>
        <w:tabs>
          <w:tab w:val="left" w:pos="6032"/>
        </w:tabs>
      </w:pPr>
      <w:r>
        <w:t>.example {</w:t>
      </w:r>
    </w:p>
    <w:p w14:paraId="265A11E3" w14:textId="77777777" w:rsidR="00792505" w:rsidRDefault="00792505" w:rsidP="00792505">
      <w:pPr>
        <w:tabs>
          <w:tab w:val="left" w:pos="6032"/>
        </w:tabs>
      </w:pPr>
      <w:r>
        <w:t xml:space="preserve">            font-size: 20px;</w:t>
      </w:r>
    </w:p>
    <w:p w14:paraId="686D0708" w14:textId="77777777" w:rsidR="00792505" w:rsidRDefault="00792505" w:rsidP="00792505">
      <w:pPr>
        <w:tabs>
          <w:tab w:val="left" w:pos="6032"/>
        </w:tabs>
      </w:pPr>
      <w:r>
        <w:t xml:space="preserve">            color: #555;</w:t>
      </w:r>
    </w:p>
    <w:p w14:paraId="39B3A861" w14:textId="77777777" w:rsidR="00792505" w:rsidRDefault="00792505" w:rsidP="00792505">
      <w:pPr>
        <w:tabs>
          <w:tab w:val="left" w:pos="6032"/>
        </w:tabs>
      </w:pPr>
      <w:r>
        <w:t xml:space="preserve">        }</w:t>
      </w:r>
    </w:p>
    <w:p w14:paraId="4E6F8891" w14:textId="44228D5B" w:rsidR="00792505" w:rsidRDefault="00792505" w:rsidP="00792505">
      <w:pPr>
        <w:tabs>
          <w:tab w:val="left" w:pos="6032"/>
        </w:tabs>
      </w:pPr>
      <w:r>
        <w:t xml:space="preserve"> .note {</w:t>
      </w:r>
    </w:p>
    <w:p w14:paraId="27D6F759" w14:textId="77777777" w:rsidR="00792505" w:rsidRDefault="00792505" w:rsidP="00792505">
      <w:pPr>
        <w:tabs>
          <w:tab w:val="left" w:pos="6032"/>
        </w:tabs>
      </w:pPr>
      <w:r>
        <w:t xml:space="preserve">            color: #e74c3c;</w:t>
      </w:r>
    </w:p>
    <w:p w14:paraId="7CDBCE8C" w14:textId="77777777" w:rsidR="00792505" w:rsidRDefault="00792505" w:rsidP="00792505">
      <w:pPr>
        <w:tabs>
          <w:tab w:val="left" w:pos="6032"/>
        </w:tabs>
      </w:pPr>
      <w:r>
        <w:t xml:space="preserve">            font-weight: bold;</w:t>
      </w:r>
    </w:p>
    <w:p w14:paraId="178FBA10" w14:textId="77777777" w:rsidR="00792505" w:rsidRDefault="00792505" w:rsidP="00792505">
      <w:pPr>
        <w:tabs>
          <w:tab w:val="left" w:pos="6032"/>
        </w:tabs>
      </w:pPr>
      <w:r>
        <w:t xml:space="preserve">        }</w:t>
      </w:r>
    </w:p>
    <w:p w14:paraId="7FE1AC2F" w14:textId="77777777" w:rsidR="00792505" w:rsidRDefault="00792505" w:rsidP="00792505">
      <w:pPr>
        <w:tabs>
          <w:tab w:val="left" w:pos="6032"/>
        </w:tabs>
      </w:pPr>
      <w:r>
        <w:t xml:space="preserve">    &lt;/style&gt;</w:t>
      </w:r>
    </w:p>
    <w:p w14:paraId="0F978602" w14:textId="77777777" w:rsidR="00792505" w:rsidRDefault="00792505" w:rsidP="00792505">
      <w:pPr>
        <w:tabs>
          <w:tab w:val="left" w:pos="6032"/>
        </w:tabs>
      </w:pPr>
      <w:r>
        <w:t>&lt;/head&gt;</w:t>
      </w:r>
    </w:p>
    <w:p w14:paraId="42FCA2D0" w14:textId="77777777" w:rsidR="00792505" w:rsidRDefault="00792505" w:rsidP="00792505">
      <w:pPr>
        <w:tabs>
          <w:tab w:val="left" w:pos="6032"/>
        </w:tabs>
      </w:pPr>
      <w:r>
        <w:t>&lt;body&gt;</w:t>
      </w:r>
    </w:p>
    <w:p w14:paraId="7DD2D851" w14:textId="3E85D914" w:rsidR="00792505" w:rsidRDefault="00792505" w:rsidP="00792505">
      <w:pPr>
        <w:tabs>
          <w:tab w:val="left" w:pos="6032"/>
        </w:tabs>
      </w:pPr>
      <w:r>
        <w:t xml:space="preserve"> &lt;h1&gt;Demonstrating the &amp;lt;u&amp;gt; Tag&lt;/h1&gt;</w:t>
      </w:r>
    </w:p>
    <w:p w14:paraId="4BB87302" w14:textId="771951A4" w:rsidR="00792505" w:rsidRDefault="00792505" w:rsidP="00792505">
      <w:pPr>
        <w:tabs>
          <w:tab w:val="left" w:pos="6032"/>
        </w:tabs>
      </w:pPr>
      <w:r>
        <w:t xml:space="preserve"> &lt;p&gt;The &lt;u&gt;&amp;lt;u&amp;gt;&lt;/u&gt; tag in HTML is used to underline text. Here's an example:&lt;/p&gt;</w:t>
      </w:r>
    </w:p>
    <w:p w14:paraId="524EEDF0" w14:textId="2269E49E" w:rsidR="00792505" w:rsidRDefault="00792505" w:rsidP="00792505">
      <w:pPr>
        <w:tabs>
          <w:tab w:val="left" w:pos="6032"/>
        </w:tabs>
      </w:pPr>
      <w:r>
        <w:t xml:space="preserve"> &lt;div class="example"&gt;</w:t>
      </w:r>
    </w:p>
    <w:p w14:paraId="390AFF02" w14:textId="77777777" w:rsidR="00792505" w:rsidRDefault="00792505" w:rsidP="00792505">
      <w:pPr>
        <w:tabs>
          <w:tab w:val="left" w:pos="6032"/>
        </w:tabs>
      </w:pPr>
      <w:r>
        <w:t xml:space="preserve">        &lt;p&gt;This is &lt;u&gt;underlined text&lt;/u&gt; using the &lt;code&gt;&amp;lt;u&amp;gt;&lt;/code&gt; tag.&lt;/p&gt;</w:t>
      </w:r>
    </w:p>
    <w:p w14:paraId="75E5BC00" w14:textId="77777777" w:rsidR="00792505" w:rsidRDefault="00792505" w:rsidP="00792505">
      <w:pPr>
        <w:tabs>
          <w:tab w:val="left" w:pos="6032"/>
        </w:tabs>
      </w:pPr>
      <w:r>
        <w:t xml:space="preserve">    &lt;/div&gt;</w:t>
      </w:r>
    </w:p>
    <w:p w14:paraId="4D75FE96" w14:textId="7591EE46" w:rsidR="00792505" w:rsidRDefault="00792505" w:rsidP="00792505">
      <w:pPr>
        <w:tabs>
          <w:tab w:val="left" w:pos="6032"/>
        </w:tabs>
      </w:pPr>
      <w:r>
        <w:t>&lt;p class="note"&gt;Note: The &lt;u&gt;&amp;lt;u&amp;gt;&lt;/u&gt; tag is typically used to indicate emphasis or highlight specific content in a webpage.&lt;/p&gt;</w:t>
      </w:r>
    </w:p>
    <w:p w14:paraId="2635592E" w14:textId="03F44F6A" w:rsidR="00792505" w:rsidRDefault="00792505" w:rsidP="00792505">
      <w:pPr>
        <w:tabs>
          <w:tab w:val="left" w:pos="6032"/>
        </w:tabs>
      </w:pPr>
      <w:r>
        <w:t>&lt;/body&gt;</w:t>
      </w:r>
    </w:p>
    <w:p w14:paraId="05748242" w14:textId="2313B65C" w:rsidR="00792505" w:rsidRDefault="00792505" w:rsidP="00792505">
      <w:pPr>
        <w:tabs>
          <w:tab w:val="left" w:pos="6032"/>
        </w:tabs>
      </w:pPr>
      <w:r>
        <w:t>&lt;/html&gt;</w:t>
      </w:r>
    </w:p>
    <w:p w14:paraId="4647AF47" w14:textId="2ADEBCF6" w:rsidR="00792505" w:rsidRDefault="00792505" w:rsidP="00792505">
      <w:pPr>
        <w:tabs>
          <w:tab w:val="left" w:pos="6032"/>
        </w:tabs>
      </w:pPr>
      <w:r>
        <w:t>Output:</w:t>
      </w:r>
    </w:p>
    <w:p w14:paraId="3E03FCD6" w14:textId="0F14D2D7" w:rsidR="00792505" w:rsidRDefault="00792505" w:rsidP="00792505">
      <w:pPr>
        <w:tabs>
          <w:tab w:val="left" w:pos="6032"/>
        </w:tabs>
      </w:pPr>
      <w:r w:rsidRPr="00792505">
        <w:rPr>
          <w:noProof/>
          <w:lang w:eastAsia="en-IN"/>
        </w:rPr>
        <w:drawing>
          <wp:inline distT="0" distB="0" distL="0" distR="0" wp14:anchorId="7D871532" wp14:editId="34008043">
            <wp:extent cx="4191000" cy="942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942975"/>
                    </a:xfrm>
                    <a:prstGeom prst="rect">
                      <a:avLst/>
                    </a:prstGeom>
                  </pic:spPr>
                </pic:pic>
              </a:graphicData>
            </a:graphic>
          </wp:inline>
        </w:drawing>
      </w:r>
    </w:p>
    <w:p w14:paraId="2CE94252" w14:textId="78C9E0F5" w:rsidR="00792505" w:rsidRDefault="00792505" w:rsidP="00792505">
      <w:pPr>
        <w:tabs>
          <w:tab w:val="left" w:pos="6032"/>
        </w:tabs>
        <w:jc w:val="center"/>
      </w:pPr>
      <w:r>
        <w:t>Project-32</w:t>
      </w:r>
    </w:p>
    <w:p w14:paraId="65DD527E" w14:textId="4F30E0D8" w:rsidR="009E234B" w:rsidRDefault="00792505" w:rsidP="00CA071F">
      <w:pPr>
        <w:tabs>
          <w:tab w:val="left" w:pos="6032"/>
        </w:tabs>
        <w:rPr>
          <w:sz w:val="20"/>
          <w:szCs w:val="20"/>
        </w:rPr>
      </w:pPr>
      <w:r>
        <w:t xml:space="preserve">Create a web page demonstrating the use of the and </w:t>
      </w:r>
      <w:r>
        <w:rPr>
          <w:sz w:val="20"/>
          <w:szCs w:val="20"/>
        </w:rPr>
        <w:t>tags.</w:t>
      </w:r>
    </w:p>
    <w:p w14:paraId="773FC621" w14:textId="77777777" w:rsidR="00792505" w:rsidRDefault="00792505" w:rsidP="00792505">
      <w:pPr>
        <w:tabs>
          <w:tab w:val="left" w:pos="6032"/>
        </w:tabs>
      </w:pPr>
      <w:r>
        <w:t>&lt;!DOCTYPE html&gt;</w:t>
      </w:r>
    </w:p>
    <w:p w14:paraId="64A0E0DD" w14:textId="77777777" w:rsidR="00792505" w:rsidRDefault="00792505" w:rsidP="00792505">
      <w:pPr>
        <w:tabs>
          <w:tab w:val="left" w:pos="6032"/>
        </w:tabs>
      </w:pPr>
      <w:r>
        <w:t>&lt;html lang="en"&gt;</w:t>
      </w:r>
    </w:p>
    <w:p w14:paraId="0ADF6850" w14:textId="77777777" w:rsidR="00792505" w:rsidRDefault="00792505" w:rsidP="00792505">
      <w:pPr>
        <w:tabs>
          <w:tab w:val="left" w:pos="6032"/>
        </w:tabs>
      </w:pPr>
      <w:r>
        <w:t>&lt;head&gt;</w:t>
      </w:r>
    </w:p>
    <w:p w14:paraId="37B1795D" w14:textId="77777777" w:rsidR="00792505" w:rsidRDefault="00792505" w:rsidP="00792505">
      <w:pPr>
        <w:tabs>
          <w:tab w:val="left" w:pos="6032"/>
        </w:tabs>
      </w:pPr>
      <w:r>
        <w:t xml:space="preserve">    &lt;meta charset="UTF-8"&gt;</w:t>
      </w:r>
    </w:p>
    <w:p w14:paraId="2E89B662" w14:textId="77777777" w:rsidR="00792505" w:rsidRDefault="00792505" w:rsidP="00792505">
      <w:pPr>
        <w:tabs>
          <w:tab w:val="left" w:pos="6032"/>
        </w:tabs>
      </w:pPr>
      <w:r>
        <w:t xml:space="preserve">    &lt;meta name="viewport" content="width=device-width, initial-scale=1.0"&gt;</w:t>
      </w:r>
    </w:p>
    <w:p w14:paraId="7426A005" w14:textId="77777777" w:rsidR="00792505" w:rsidRDefault="00792505" w:rsidP="00792505">
      <w:pPr>
        <w:tabs>
          <w:tab w:val="left" w:pos="6032"/>
        </w:tabs>
      </w:pPr>
      <w:r>
        <w:t xml:space="preserve">    &lt;title&gt;Using the &amp;lt;mark&amp;gt; and &amp;lt;small&amp;gt; Tags&lt;/title&gt;</w:t>
      </w:r>
    </w:p>
    <w:p w14:paraId="08D5D888" w14:textId="77777777" w:rsidR="00792505" w:rsidRDefault="00792505" w:rsidP="00792505">
      <w:pPr>
        <w:tabs>
          <w:tab w:val="left" w:pos="6032"/>
        </w:tabs>
      </w:pPr>
      <w:r>
        <w:t xml:space="preserve">    &lt;style&gt;</w:t>
      </w:r>
    </w:p>
    <w:p w14:paraId="0EE07E80" w14:textId="77777777" w:rsidR="00792505" w:rsidRDefault="00792505" w:rsidP="00792505">
      <w:pPr>
        <w:tabs>
          <w:tab w:val="left" w:pos="6032"/>
        </w:tabs>
      </w:pPr>
      <w:r>
        <w:t xml:space="preserve">        body {</w:t>
      </w:r>
    </w:p>
    <w:p w14:paraId="5561A49A" w14:textId="77777777" w:rsidR="00792505" w:rsidRDefault="00792505" w:rsidP="00792505">
      <w:pPr>
        <w:tabs>
          <w:tab w:val="left" w:pos="6032"/>
        </w:tabs>
      </w:pPr>
      <w:r>
        <w:t xml:space="preserve">            font-family: Arial, sans-serif;</w:t>
      </w:r>
    </w:p>
    <w:p w14:paraId="1DF49950" w14:textId="77777777" w:rsidR="00792505" w:rsidRDefault="00792505" w:rsidP="00792505">
      <w:pPr>
        <w:tabs>
          <w:tab w:val="left" w:pos="6032"/>
        </w:tabs>
      </w:pPr>
      <w:r>
        <w:t xml:space="preserve">            line-height: 1.6;</w:t>
      </w:r>
    </w:p>
    <w:p w14:paraId="4BAA6515" w14:textId="77777777" w:rsidR="00792505" w:rsidRDefault="00792505" w:rsidP="00792505">
      <w:pPr>
        <w:tabs>
          <w:tab w:val="left" w:pos="6032"/>
        </w:tabs>
      </w:pPr>
      <w:r>
        <w:t xml:space="preserve">        }</w:t>
      </w:r>
    </w:p>
    <w:p w14:paraId="619E2C31" w14:textId="64974271" w:rsidR="00792505" w:rsidRDefault="00792505" w:rsidP="00792505">
      <w:pPr>
        <w:tabs>
          <w:tab w:val="left" w:pos="6032"/>
        </w:tabs>
      </w:pPr>
      <w:r>
        <w:t xml:space="preserve"> h1 {</w:t>
      </w:r>
    </w:p>
    <w:p w14:paraId="0C124CAA" w14:textId="77777777" w:rsidR="00792505" w:rsidRDefault="00792505" w:rsidP="00792505">
      <w:pPr>
        <w:tabs>
          <w:tab w:val="left" w:pos="6032"/>
        </w:tabs>
      </w:pPr>
      <w:r>
        <w:t xml:space="preserve">            color: #333;</w:t>
      </w:r>
    </w:p>
    <w:p w14:paraId="3513C8B6" w14:textId="77777777" w:rsidR="00792505" w:rsidRDefault="00792505" w:rsidP="00792505">
      <w:pPr>
        <w:tabs>
          <w:tab w:val="left" w:pos="6032"/>
        </w:tabs>
      </w:pPr>
      <w:r>
        <w:t xml:space="preserve">        }</w:t>
      </w:r>
    </w:p>
    <w:p w14:paraId="69C5F3BF" w14:textId="67BD2C54" w:rsidR="00792505" w:rsidRDefault="00792505" w:rsidP="00792505">
      <w:pPr>
        <w:tabs>
          <w:tab w:val="left" w:pos="6032"/>
        </w:tabs>
      </w:pPr>
      <w:r>
        <w:t xml:space="preserve">  p {</w:t>
      </w:r>
    </w:p>
    <w:p w14:paraId="6A24D85A" w14:textId="77777777" w:rsidR="00792505" w:rsidRDefault="00792505" w:rsidP="00792505">
      <w:pPr>
        <w:tabs>
          <w:tab w:val="left" w:pos="6032"/>
        </w:tabs>
      </w:pPr>
      <w:r>
        <w:t xml:space="preserve">            font-size: 18px;</w:t>
      </w:r>
    </w:p>
    <w:p w14:paraId="228CD91A" w14:textId="77777777" w:rsidR="00792505" w:rsidRDefault="00792505" w:rsidP="00792505">
      <w:pPr>
        <w:tabs>
          <w:tab w:val="left" w:pos="6032"/>
        </w:tabs>
      </w:pPr>
      <w:r>
        <w:t xml:space="preserve">        }</w:t>
      </w:r>
    </w:p>
    <w:p w14:paraId="6CDD2E05" w14:textId="72DDE431" w:rsidR="00792505" w:rsidRDefault="00792505" w:rsidP="00792505">
      <w:pPr>
        <w:tabs>
          <w:tab w:val="left" w:pos="6032"/>
        </w:tabs>
      </w:pPr>
      <w:r>
        <w:t>.highlight {</w:t>
      </w:r>
    </w:p>
    <w:p w14:paraId="22FD59B2" w14:textId="77777777" w:rsidR="009075AB" w:rsidRDefault="00792505" w:rsidP="00792505">
      <w:pPr>
        <w:tabs>
          <w:tab w:val="left" w:pos="6032"/>
        </w:tabs>
      </w:pPr>
      <w:r>
        <w:t xml:space="preserve">            </w:t>
      </w:r>
      <w:r w:rsidR="009075AB">
        <w:t>font-size: 20px;</w:t>
      </w:r>
    </w:p>
    <w:p w14:paraId="1098AAA7" w14:textId="27A93FB2" w:rsidR="00792505" w:rsidRDefault="00792505" w:rsidP="00792505">
      <w:pPr>
        <w:tabs>
          <w:tab w:val="left" w:pos="6032"/>
        </w:tabs>
      </w:pPr>
      <w:r>
        <w:t>color: #555;</w:t>
      </w:r>
    </w:p>
    <w:p w14:paraId="4BD77F97" w14:textId="77777777" w:rsidR="00792505" w:rsidRDefault="00792505" w:rsidP="00792505">
      <w:pPr>
        <w:tabs>
          <w:tab w:val="left" w:pos="6032"/>
        </w:tabs>
      </w:pPr>
      <w:r>
        <w:t xml:space="preserve">        }</w:t>
      </w:r>
    </w:p>
    <w:p w14:paraId="21EE5DE6" w14:textId="04148F43" w:rsidR="00792505" w:rsidRDefault="00792505" w:rsidP="00792505">
      <w:pPr>
        <w:tabs>
          <w:tab w:val="left" w:pos="6032"/>
        </w:tabs>
      </w:pPr>
      <w:r>
        <w:t xml:space="preserve"> .note {</w:t>
      </w:r>
    </w:p>
    <w:p w14:paraId="5094F9A6" w14:textId="77777777" w:rsidR="00792505" w:rsidRDefault="00792505" w:rsidP="00792505">
      <w:pPr>
        <w:tabs>
          <w:tab w:val="left" w:pos="6032"/>
        </w:tabs>
      </w:pPr>
      <w:r>
        <w:t xml:space="preserve">            color: #e74c3c;</w:t>
      </w:r>
    </w:p>
    <w:p w14:paraId="7E3A3EE0" w14:textId="77777777" w:rsidR="00792505" w:rsidRDefault="00792505" w:rsidP="00792505">
      <w:pPr>
        <w:tabs>
          <w:tab w:val="left" w:pos="6032"/>
        </w:tabs>
      </w:pPr>
      <w:r>
        <w:t xml:space="preserve">            font-weight: bold;</w:t>
      </w:r>
    </w:p>
    <w:p w14:paraId="1B8B14F5" w14:textId="77777777" w:rsidR="00792505" w:rsidRDefault="00792505" w:rsidP="00792505">
      <w:pPr>
        <w:tabs>
          <w:tab w:val="left" w:pos="6032"/>
        </w:tabs>
      </w:pPr>
      <w:r>
        <w:t xml:space="preserve">        }</w:t>
      </w:r>
    </w:p>
    <w:p w14:paraId="0E3DD9E8" w14:textId="33A9F9C8" w:rsidR="00792505" w:rsidRDefault="00792505" w:rsidP="00792505">
      <w:pPr>
        <w:tabs>
          <w:tab w:val="left" w:pos="6032"/>
        </w:tabs>
      </w:pPr>
      <w:r>
        <w:t>.highlight-mark {</w:t>
      </w:r>
    </w:p>
    <w:p w14:paraId="75DD5A64" w14:textId="77777777" w:rsidR="00792505" w:rsidRDefault="00792505" w:rsidP="00792505">
      <w:pPr>
        <w:tabs>
          <w:tab w:val="left" w:pos="6032"/>
        </w:tabs>
      </w:pPr>
      <w:r>
        <w:t xml:space="preserve">            background-color: yellow; /* Highlight text with yellow */</w:t>
      </w:r>
    </w:p>
    <w:p w14:paraId="47E1A89C" w14:textId="77777777" w:rsidR="00792505" w:rsidRDefault="00792505" w:rsidP="00792505">
      <w:pPr>
        <w:tabs>
          <w:tab w:val="left" w:pos="6032"/>
        </w:tabs>
      </w:pPr>
      <w:r>
        <w:t xml:space="preserve">        }</w:t>
      </w:r>
    </w:p>
    <w:p w14:paraId="3B9E504B" w14:textId="7204C38A" w:rsidR="00792505" w:rsidRDefault="00792505" w:rsidP="00792505">
      <w:pPr>
        <w:tabs>
          <w:tab w:val="left" w:pos="6032"/>
        </w:tabs>
      </w:pPr>
      <w:r>
        <w:t>.highlight-small {</w:t>
      </w:r>
    </w:p>
    <w:p w14:paraId="437B243D" w14:textId="77777777" w:rsidR="00792505" w:rsidRDefault="00792505" w:rsidP="00792505">
      <w:pPr>
        <w:tabs>
          <w:tab w:val="left" w:pos="6032"/>
        </w:tabs>
      </w:pPr>
      <w:r>
        <w:t xml:space="preserve">            font-size: 14px; /* Make the small text appear smaller */</w:t>
      </w:r>
    </w:p>
    <w:p w14:paraId="662A0D94" w14:textId="77777777" w:rsidR="00792505" w:rsidRDefault="00792505" w:rsidP="00792505">
      <w:pPr>
        <w:tabs>
          <w:tab w:val="left" w:pos="6032"/>
        </w:tabs>
      </w:pPr>
      <w:r>
        <w:t xml:space="preserve">            color: #666;</w:t>
      </w:r>
    </w:p>
    <w:p w14:paraId="7657C34D" w14:textId="77777777" w:rsidR="00792505" w:rsidRDefault="00792505" w:rsidP="00792505">
      <w:pPr>
        <w:tabs>
          <w:tab w:val="left" w:pos="6032"/>
        </w:tabs>
      </w:pPr>
      <w:r>
        <w:t xml:space="preserve">        }</w:t>
      </w:r>
    </w:p>
    <w:p w14:paraId="1FEC4754" w14:textId="77777777" w:rsidR="00792505" w:rsidRDefault="00792505" w:rsidP="00792505">
      <w:pPr>
        <w:tabs>
          <w:tab w:val="left" w:pos="6032"/>
        </w:tabs>
      </w:pPr>
      <w:r>
        <w:t xml:space="preserve">    &lt;/style&gt;</w:t>
      </w:r>
    </w:p>
    <w:p w14:paraId="467919C9" w14:textId="77777777" w:rsidR="00792505" w:rsidRDefault="00792505" w:rsidP="00792505">
      <w:pPr>
        <w:tabs>
          <w:tab w:val="left" w:pos="6032"/>
        </w:tabs>
      </w:pPr>
      <w:r>
        <w:t>&lt;/head&gt;</w:t>
      </w:r>
    </w:p>
    <w:p w14:paraId="52D3FA8C" w14:textId="77777777" w:rsidR="009075AB" w:rsidRDefault="009075AB" w:rsidP="00792505">
      <w:pPr>
        <w:tabs>
          <w:tab w:val="left" w:pos="6032"/>
        </w:tabs>
      </w:pPr>
      <w:r>
        <w:t>&lt;body&gt;</w:t>
      </w:r>
    </w:p>
    <w:p w14:paraId="575F2189" w14:textId="6C4FF76D" w:rsidR="00792505" w:rsidRDefault="00792505" w:rsidP="00792505">
      <w:pPr>
        <w:tabs>
          <w:tab w:val="left" w:pos="6032"/>
        </w:tabs>
      </w:pPr>
      <w:r>
        <w:t>&lt;h1&gt;Demonstrating the &amp;lt;mark&amp;gt; and &amp;lt;small&amp;gt; Tags&lt;/h1&gt;</w:t>
      </w:r>
    </w:p>
    <w:p w14:paraId="6313A62A" w14:textId="32FEB35F" w:rsidR="00792505" w:rsidRDefault="00792505" w:rsidP="00792505">
      <w:pPr>
        <w:tabs>
          <w:tab w:val="left" w:pos="6032"/>
        </w:tabs>
      </w:pPr>
      <w:r>
        <w:t xml:space="preserve"> &lt;p&gt;The &lt;u&gt;&amp;lt;mark&amp;gt;&lt;/u&gt; tag is used to highlight parts of text, while the &lt;u&gt;&amp;lt;small&amp;gt;&lt;/u&gt; tag is used to display text in a smaller font.&lt;/p&gt;</w:t>
      </w:r>
    </w:p>
    <w:p w14:paraId="77596249" w14:textId="77777777" w:rsidR="009075AB" w:rsidRDefault="009075AB" w:rsidP="00792505">
      <w:pPr>
        <w:tabs>
          <w:tab w:val="left" w:pos="6032"/>
        </w:tabs>
      </w:pPr>
      <w:r>
        <w:t>&lt;div class="highlight"&gt;</w:t>
      </w:r>
    </w:p>
    <w:p w14:paraId="6BFB8F02" w14:textId="41D083B4" w:rsidR="00792505" w:rsidRDefault="00792505" w:rsidP="00792505">
      <w:pPr>
        <w:tabs>
          <w:tab w:val="left" w:pos="6032"/>
        </w:tabs>
      </w:pPr>
      <w:r>
        <w:t xml:space="preserve"> &lt;p&gt;Here is an example of highlighted text using the &lt;mark class="highlight-mark"&gt;mark tag&lt;/mark&gt;.&lt;/p&gt;</w:t>
      </w:r>
    </w:p>
    <w:p w14:paraId="2CAA239C" w14:textId="77777777" w:rsidR="00792505" w:rsidRDefault="00792505" w:rsidP="00792505">
      <w:pPr>
        <w:tabs>
          <w:tab w:val="left" w:pos="6032"/>
        </w:tabs>
      </w:pPr>
      <w:r>
        <w:t xml:space="preserve">        &lt;p&gt;Here's an example of smaller text using the &lt;small class="highlight-small"&gt;small tag&lt;/small&gt;.&lt;/p&gt;</w:t>
      </w:r>
    </w:p>
    <w:p w14:paraId="1624D019" w14:textId="77777777" w:rsidR="00792505" w:rsidRDefault="00792505" w:rsidP="00792505">
      <w:pPr>
        <w:tabs>
          <w:tab w:val="left" w:pos="6032"/>
        </w:tabs>
      </w:pPr>
      <w:r>
        <w:t xml:space="preserve">    &lt;/div&gt;</w:t>
      </w:r>
    </w:p>
    <w:p w14:paraId="2034687F" w14:textId="19416876" w:rsidR="00792505" w:rsidRDefault="00792505" w:rsidP="00792505">
      <w:pPr>
        <w:tabs>
          <w:tab w:val="left" w:pos="6032"/>
        </w:tabs>
      </w:pPr>
      <w:r>
        <w:t>&lt;p class="note"&gt;Note: The &lt;u&gt;&amp;lt;mark&amp;gt;&lt;/u&gt; tag highlights text, typically for emphasis or to indicate a search match, and the &lt;u&gt;&amp;lt;small&amp;gt;&lt;/u&gt; tag reduces the text size for side notes or fine print.&lt;/p&gt;</w:t>
      </w:r>
    </w:p>
    <w:p w14:paraId="3F51F913" w14:textId="11587714" w:rsidR="00792505" w:rsidRDefault="00792505" w:rsidP="00792505">
      <w:pPr>
        <w:tabs>
          <w:tab w:val="left" w:pos="6032"/>
        </w:tabs>
      </w:pPr>
      <w:r>
        <w:t>&lt;/body&gt;</w:t>
      </w:r>
    </w:p>
    <w:p w14:paraId="212E8AF9" w14:textId="76B918C8" w:rsidR="00792505" w:rsidRDefault="00792505" w:rsidP="00792505">
      <w:pPr>
        <w:tabs>
          <w:tab w:val="left" w:pos="6032"/>
        </w:tabs>
      </w:pPr>
      <w:r>
        <w:t>&lt;/html&gt;</w:t>
      </w:r>
    </w:p>
    <w:p w14:paraId="35F89789" w14:textId="21992386" w:rsidR="00792505" w:rsidRDefault="00792505" w:rsidP="00792505">
      <w:pPr>
        <w:tabs>
          <w:tab w:val="left" w:pos="6032"/>
        </w:tabs>
      </w:pPr>
      <w:r>
        <w:t>Output:</w:t>
      </w:r>
    </w:p>
    <w:p w14:paraId="0AF47EB6" w14:textId="6BD2F73E" w:rsidR="00792505" w:rsidRDefault="00792505" w:rsidP="00792505">
      <w:pPr>
        <w:tabs>
          <w:tab w:val="left" w:pos="6032"/>
        </w:tabs>
      </w:pPr>
      <w:r w:rsidRPr="00792505">
        <w:rPr>
          <w:noProof/>
          <w:lang w:eastAsia="en-IN"/>
        </w:rPr>
        <w:drawing>
          <wp:inline distT="0" distB="0" distL="0" distR="0" wp14:anchorId="66327066" wp14:editId="4D3B0AFC">
            <wp:extent cx="4933950" cy="1581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3950" cy="1581150"/>
                    </a:xfrm>
                    <a:prstGeom prst="rect">
                      <a:avLst/>
                    </a:prstGeom>
                  </pic:spPr>
                </pic:pic>
              </a:graphicData>
            </a:graphic>
          </wp:inline>
        </w:drawing>
      </w:r>
    </w:p>
    <w:p w14:paraId="176404D4" w14:textId="60BF91B2" w:rsidR="00CA71F4" w:rsidRDefault="00CA71F4" w:rsidP="00CA71F4">
      <w:pPr>
        <w:tabs>
          <w:tab w:val="left" w:pos="6032"/>
        </w:tabs>
        <w:jc w:val="center"/>
      </w:pPr>
      <w:r>
        <w:t>Project-33</w:t>
      </w:r>
    </w:p>
    <w:p w14:paraId="30454FFA" w14:textId="4A577B55" w:rsidR="00CA71F4" w:rsidRDefault="00CA71F4" w:rsidP="00CA71F4">
      <w:pPr>
        <w:tabs>
          <w:tab w:val="left" w:pos="6032"/>
        </w:tabs>
      </w:pPr>
      <w:r>
        <w:t>Design a web page by demonstrating the usage of Form Tag</w:t>
      </w:r>
    </w:p>
    <w:p w14:paraId="5235D438" w14:textId="77777777" w:rsidR="00CA71F4" w:rsidRDefault="00CA71F4" w:rsidP="00CA71F4">
      <w:pPr>
        <w:tabs>
          <w:tab w:val="left" w:pos="6032"/>
        </w:tabs>
      </w:pPr>
      <w:r>
        <w:t>&lt;!DOCTYPE html&gt;</w:t>
      </w:r>
    </w:p>
    <w:p w14:paraId="761B597C" w14:textId="77777777" w:rsidR="00CA71F4" w:rsidRDefault="00CA71F4" w:rsidP="00CA71F4">
      <w:pPr>
        <w:tabs>
          <w:tab w:val="left" w:pos="6032"/>
        </w:tabs>
      </w:pPr>
      <w:r>
        <w:t>&lt;html lang="en"&gt;</w:t>
      </w:r>
    </w:p>
    <w:p w14:paraId="1244CE87" w14:textId="77777777" w:rsidR="00CA71F4" w:rsidRDefault="00CA71F4" w:rsidP="00CA71F4">
      <w:pPr>
        <w:tabs>
          <w:tab w:val="left" w:pos="6032"/>
        </w:tabs>
      </w:pPr>
      <w:r>
        <w:t>&lt;head&gt;</w:t>
      </w:r>
    </w:p>
    <w:p w14:paraId="68418985" w14:textId="48E04238" w:rsidR="009075AB" w:rsidRDefault="009075AB" w:rsidP="00CA71F4">
      <w:pPr>
        <w:tabs>
          <w:tab w:val="left" w:pos="6032"/>
        </w:tabs>
      </w:pPr>
      <w:r>
        <w:t xml:space="preserve">   </w:t>
      </w:r>
      <w:r w:rsidR="00CA71F4">
        <w:t>&lt;meta charset="UTF-8"&gt;</w:t>
      </w:r>
    </w:p>
    <w:p w14:paraId="32DF8D73" w14:textId="14B7BFB0" w:rsidR="00CA71F4" w:rsidRDefault="00CA71F4" w:rsidP="00CA71F4">
      <w:pPr>
        <w:tabs>
          <w:tab w:val="left" w:pos="6032"/>
        </w:tabs>
      </w:pPr>
      <w:r>
        <w:t>&lt;meta name="viewport" content="width=device-width, initial-scale=1.0"&gt;</w:t>
      </w:r>
    </w:p>
    <w:p w14:paraId="45424DB8" w14:textId="77777777" w:rsidR="00CA71F4" w:rsidRDefault="00CA71F4" w:rsidP="00CA71F4">
      <w:pPr>
        <w:tabs>
          <w:tab w:val="left" w:pos="6032"/>
        </w:tabs>
      </w:pPr>
      <w:r>
        <w:t xml:space="preserve">    &lt;title&gt;Form Tag Example&lt;/title&gt;</w:t>
      </w:r>
    </w:p>
    <w:p w14:paraId="1BAC56A0" w14:textId="77777777" w:rsidR="00CA71F4" w:rsidRDefault="00CA71F4" w:rsidP="00CA71F4">
      <w:pPr>
        <w:tabs>
          <w:tab w:val="left" w:pos="6032"/>
        </w:tabs>
      </w:pPr>
      <w:r>
        <w:t xml:space="preserve">    &lt;style&gt;</w:t>
      </w:r>
    </w:p>
    <w:p w14:paraId="3D83F63E" w14:textId="77777777" w:rsidR="00CA71F4" w:rsidRDefault="00CA71F4" w:rsidP="00CA71F4">
      <w:pPr>
        <w:tabs>
          <w:tab w:val="left" w:pos="6032"/>
        </w:tabs>
      </w:pPr>
      <w:r>
        <w:t xml:space="preserve">        body {</w:t>
      </w:r>
    </w:p>
    <w:p w14:paraId="0A8A7242" w14:textId="77777777" w:rsidR="00CA71F4" w:rsidRDefault="00CA71F4" w:rsidP="00CA71F4">
      <w:pPr>
        <w:tabs>
          <w:tab w:val="left" w:pos="6032"/>
        </w:tabs>
      </w:pPr>
      <w:r>
        <w:t xml:space="preserve">            font-family: Arial, sans-serif;</w:t>
      </w:r>
    </w:p>
    <w:p w14:paraId="7C4DF742" w14:textId="77777777" w:rsidR="00CA71F4" w:rsidRDefault="00CA71F4" w:rsidP="00CA71F4">
      <w:pPr>
        <w:tabs>
          <w:tab w:val="left" w:pos="6032"/>
        </w:tabs>
      </w:pPr>
      <w:r>
        <w:t xml:space="preserve">            margin: 0;</w:t>
      </w:r>
    </w:p>
    <w:p w14:paraId="5613A266" w14:textId="77777777" w:rsidR="00CA71F4" w:rsidRDefault="00CA71F4" w:rsidP="00CA71F4">
      <w:pPr>
        <w:tabs>
          <w:tab w:val="left" w:pos="6032"/>
        </w:tabs>
      </w:pPr>
      <w:r>
        <w:t xml:space="preserve">            padding: 20px;</w:t>
      </w:r>
    </w:p>
    <w:p w14:paraId="4A4A13F9" w14:textId="77777777" w:rsidR="00CA71F4" w:rsidRDefault="00CA71F4" w:rsidP="00CA71F4">
      <w:pPr>
        <w:tabs>
          <w:tab w:val="left" w:pos="6032"/>
        </w:tabs>
      </w:pPr>
      <w:r>
        <w:t xml:space="preserve">            background-color: #f4f4f4;</w:t>
      </w:r>
    </w:p>
    <w:p w14:paraId="16ED0709" w14:textId="77777777" w:rsidR="00CA71F4" w:rsidRDefault="00CA71F4" w:rsidP="00CA71F4">
      <w:pPr>
        <w:tabs>
          <w:tab w:val="left" w:pos="6032"/>
        </w:tabs>
      </w:pPr>
      <w:r>
        <w:t xml:space="preserve">        }</w:t>
      </w:r>
    </w:p>
    <w:p w14:paraId="3BC19287" w14:textId="5C3254D8" w:rsidR="00CA71F4" w:rsidRDefault="00CA71F4" w:rsidP="00CA71F4">
      <w:pPr>
        <w:tabs>
          <w:tab w:val="left" w:pos="6032"/>
        </w:tabs>
      </w:pPr>
      <w:r>
        <w:t>h1 {</w:t>
      </w:r>
    </w:p>
    <w:p w14:paraId="0C1F064F" w14:textId="77777777" w:rsidR="00CA71F4" w:rsidRDefault="00CA71F4" w:rsidP="00CA71F4">
      <w:pPr>
        <w:tabs>
          <w:tab w:val="left" w:pos="6032"/>
        </w:tabs>
      </w:pPr>
      <w:r>
        <w:t xml:space="preserve">            text-align: center;</w:t>
      </w:r>
    </w:p>
    <w:p w14:paraId="1D41C032" w14:textId="77777777" w:rsidR="00CA71F4" w:rsidRDefault="00CA71F4" w:rsidP="00CA71F4">
      <w:pPr>
        <w:tabs>
          <w:tab w:val="left" w:pos="6032"/>
        </w:tabs>
      </w:pPr>
      <w:r>
        <w:t xml:space="preserve">            color: #333;</w:t>
      </w:r>
    </w:p>
    <w:p w14:paraId="7E76FA2E" w14:textId="77777777" w:rsidR="00CA71F4" w:rsidRDefault="00CA71F4" w:rsidP="00CA71F4">
      <w:pPr>
        <w:tabs>
          <w:tab w:val="left" w:pos="6032"/>
        </w:tabs>
      </w:pPr>
      <w:r>
        <w:t xml:space="preserve">        }</w:t>
      </w:r>
    </w:p>
    <w:p w14:paraId="0A55822E" w14:textId="59518289" w:rsidR="00CA71F4" w:rsidRDefault="00CA71F4" w:rsidP="00CA71F4">
      <w:pPr>
        <w:tabs>
          <w:tab w:val="left" w:pos="6032"/>
        </w:tabs>
      </w:pPr>
      <w:r>
        <w:t>.form-container {</w:t>
      </w:r>
    </w:p>
    <w:p w14:paraId="0D6FCAEC" w14:textId="77777777" w:rsidR="00CA71F4" w:rsidRDefault="00CA71F4" w:rsidP="00CA71F4">
      <w:pPr>
        <w:tabs>
          <w:tab w:val="left" w:pos="6032"/>
        </w:tabs>
      </w:pPr>
      <w:r>
        <w:t xml:space="preserve">            max-width: 600px;</w:t>
      </w:r>
    </w:p>
    <w:p w14:paraId="14C879A8" w14:textId="77777777" w:rsidR="00CA71F4" w:rsidRDefault="00CA71F4" w:rsidP="00CA71F4">
      <w:pPr>
        <w:tabs>
          <w:tab w:val="left" w:pos="6032"/>
        </w:tabs>
      </w:pPr>
      <w:r>
        <w:t xml:space="preserve">            margin: 0 auto;</w:t>
      </w:r>
    </w:p>
    <w:p w14:paraId="69EFE52A" w14:textId="77777777" w:rsidR="00CA71F4" w:rsidRDefault="00CA71F4" w:rsidP="00CA71F4">
      <w:pPr>
        <w:tabs>
          <w:tab w:val="left" w:pos="6032"/>
        </w:tabs>
      </w:pPr>
      <w:r>
        <w:t xml:space="preserve">            padding: 20px;</w:t>
      </w:r>
    </w:p>
    <w:p w14:paraId="333772DF" w14:textId="77777777" w:rsidR="00CA71F4" w:rsidRDefault="00CA71F4" w:rsidP="00CA71F4">
      <w:pPr>
        <w:tabs>
          <w:tab w:val="left" w:pos="6032"/>
        </w:tabs>
      </w:pPr>
      <w:r>
        <w:t xml:space="preserve">            background-color: #fff;</w:t>
      </w:r>
    </w:p>
    <w:p w14:paraId="713E9D17" w14:textId="77777777" w:rsidR="00CA71F4" w:rsidRDefault="00CA71F4" w:rsidP="00CA71F4">
      <w:pPr>
        <w:tabs>
          <w:tab w:val="left" w:pos="6032"/>
        </w:tabs>
      </w:pPr>
      <w:r>
        <w:t xml:space="preserve">            border-radius: 8px;</w:t>
      </w:r>
    </w:p>
    <w:p w14:paraId="0A1D7185" w14:textId="77777777" w:rsidR="00CA71F4" w:rsidRDefault="00CA71F4" w:rsidP="00CA71F4">
      <w:pPr>
        <w:tabs>
          <w:tab w:val="left" w:pos="6032"/>
        </w:tabs>
      </w:pPr>
      <w:r>
        <w:t xml:space="preserve">            box-shadow: 0 4px 8px rgba(0, 0, 0, 0.1);</w:t>
      </w:r>
    </w:p>
    <w:p w14:paraId="2698C007" w14:textId="77777777" w:rsidR="00CA71F4" w:rsidRDefault="00CA71F4" w:rsidP="00CA71F4">
      <w:pPr>
        <w:tabs>
          <w:tab w:val="left" w:pos="6032"/>
        </w:tabs>
      </w:pPr>
      <w:r>
        <w:t xml:space="preserve">        }</w:t>
      </w:r>
    </w:p>
    <w:p w14:paraId="5079CC1D" w14:textId="1C7C9841" w:rsidR="00CA71F4" w:rsidRDefault="00CA71F4" w:rsidP="00CA71F4">
      <w:pPr>
        <w:tabs>
          <w:tab w:val="left" w:pos="6032"/>
        </w:tabs>
      </w:pPr>
      <w:r>
        <w:t xml:space="preserve"> label {</w:t>
      </w:r>
    </w:p>
    <w:p w14:paraId="6B984C33" w14:textId="77777777" w:rsidR="00CA71F4" w:rsidRDefault="00CA71F4" w:rsidP="00CA71F4">
      <w:pPr>
        <w:tabs>
          <w:tab w:val="left" w:pos="6032"/>
        </w:tabs>
      </w:pPr>
      <w:r>
        <w:t xml:space="preserve">            display: block;</w:t>
      </w:r>
    </w:p>
    <w:p w14:paraId="4CB02E4C" w14:textId="77777777" w:rsidR="00CA71F4" w:rsidRDefault="00CA71F4" w:rsidP="00CA71F4">
      <w:pPr>
        <w:tabs>
          <w:tab w:val="left" w:pos="6032"/>
        </w:tabs>
      </w:pPr>
      <w:r>
        <w:t xml:space="preserve">            font-size: 16px;</w:t>
      </w:r>
    </w:p>
    <w:p w14:paraId="1DECF77F" w14:textId="77777777" w:rsidR="00CA71F4" w:rsidRDefault="00CA71F4" w:rsidP="00CA71F4">
      <w:pPr>
        <w:tabs>
          <w:tab w:val="left" w:pos="6032"/>
        </w:tabs>
      </w:pPr>
      <w:r>
        <w:t xml:space="preserve">            margin-bottom: 5px;</w:t>
      </w:r>
    </w:p>
    <w:p w14:paraId="26DF8D78" w14:textId="77777777" w:rsidR="00CA71F4" w:rsidRDefault="00CA71F4" w:rsidP="00CA71F4">
      <w:pPr>
        <w:tabs>
          <w:tab w:val="left" w:pos="6032"/>
        </w:tabs>
      </w:pPr>
      <w:r>
        <w:t xml:space="preserve">        }</w:t>
      </w:r>
    </w:p>
    <w:p w14:paraId="47E1BFCC" w14:textId="05E12957" w:rsidR="00CA71F4" w:rsidRDefault="00CA71F4" w:rsidP="00CA71F4">
      <w:pPr>
        <w:tabs>
          <w:tab w:val="left" w:pos="6032"/>
        </w:tabs>
      </w:pPr>
      <w:r>
        <w:t xml:space="preserve"> input[type="text"],</w:t>
      </w:r>
    </w:p>
    <w:p w14:paraId="3A87C283" w14:textId="77777777" w:rsidR="00CA71F4" w:rsidRDefault="00CA71F4" w:rsidP="00CA71F4">
      <w:pPr>
        <w:tabs>
          <w:tab w:val="left" w:pos="6032"/>
        </w:tabs>
      </w:pPr>
      <w:r>
        <w:t xml:space="preserve">        input[type="email"],</w:t>
      </w:r>
    </w:p>
    <w:p w14:paraId="053DE76C" w14:textId="77777777" w:rsidR="00CA71F4" w:rsidRDefault="00CA71F4" w:rsidP="00CA71F4">
      <w:pPr>
        <w:tabs>
          <w:tab w:val="left" w:pos="6032"/>
        </w:tabs>
      </w:pPr>
      <w:r>
        <w:t xml:space="preserve">        input[type="password"],</w:t>
      </w:r>
    </w:p>
    <w:p w14:paraId="32E3C6D1" w14:textId="77777777" w:rsidR="00CA71F4" w:rsidRDefault="00CA71F4" w:rsidP="00CA71F4">
      <w:pPr>
        <w:tabs>
          <w:tab w:val="left" w:pos="6032"/>
        </w:tabs>
      </w:pPr>
      <w:r>
        <w:t xml:space="preserve">        select,</w:t>
      </w:r>
    </w:p>
    <w:p w14:paraId="2BFB8F80" w14:textId="77777777" w:rsidR="009075AB" w:rsidRDefault="00CA71F4" w:rsidP="00CA71F4">
      <w:pPr>
        <w:tabs>
          <w:tab w:val="left" w:pos="6032"/>
        </w:tabs>
      </w:pPr>
      <w:r>
        <w:t xml:space="preserve">        textarea {</w:t>
      </w:r>
    </w:p>
    <w:p w14:paraId="610C60D4" w14:textId="759338EB" w:rsidR="00CA71F4" w:rsidRDefault="00CA71F4" w:rsidP="00CA71F4">
      <w:pPr>
        <w:tabs>
          <w:tab w:val="left" w:pos="6032"/>
        </w:tabs>
      </w:pPr>
      <w:r>
        <w:t xml:space="preserve"> width: 100%;</w:t>
      </w:r>
    </w:p>
    <w:p w14:paraId="32EB9D80" w14:textId="77777777" w:rsidR="00CA71F4" w:rsidRDefault="00CA71F4" w:rsidP="00CA71F4">
      <w:pPr>
        <w:tabs>
          <w:tab w:val="left" w:pos="6032"/>
        </w:tabs>
      </w:pPr>
      <w:r>
        <w:t xml:space="preserve">            padding: 10px;</w:t>
      </w:r>
    </w:p>
    <w:p w14:paraId="14061457" w14:textId="77777777" w:rsidR="00CA71F4" w:rsidRDefault="00CA71F4" w:rsidP="00CA71F4">
      <w:pPr>
        <w:tabs>
          <w:tab w:val="left" w:pos="6032"/>
        </w:tabs>
      </w:pPr>
      <w:r>
        <w:t xml:space="preserve">            margin-bottom: 15px;</w:t>
      </w:r>
    </w:p>
    <w:p w14:paraId="4847031B" w14:textId="77777777" w:rsidR="00CA71F4" w:rsidRDefault="00CA71F4" w:rsidP="00CA71F4">
      <w:pPr>
        <w:tabs>
          <w:tab w:val="left" w:pos="6032"/>
        </w:tabs>
      </w:pPr>
      <w:r>
        <w:t xml:space="preserve">            border: 1px solid #ccc;</w:t>
      </w:r>
    </w:p>
    <w:p w14:paraId="674EF0CF" w14:textId="77777777" w:rsidR="00CA71F4" w:rsidRDefault="00CA71F4" w:rsidP="00CA71F4">
      <w:pPr>
        <w:tabs>
          <w:tab w:val="left" w:pos="6032"/>
        </w:tabs>
      </w:pPr>
      <w:r>
        <w:t xml:space="preserve">            border-radius: 4px;</w:t>
      </w:r>
    </w:p>
    <w:p w14:paraId="5A791269" w14:textId="77777777" w:rsidR="00CA71F4" w:rsidRDefault="00CA71F4" w:rsidP="00CA71F4">
      <w:pPr>
        <w:tabs>
          <w:tab w:val="left" w:pos="6032"/>
        </w:tabs>
      </w:pPr>
      <w:r>
        <w:t xml:space="preserve">            font-size: 14px;</w:t>
      </w:r>
    </w:p>
    <w:p w14:paraId="71C41E7B" w14:textId="77777777" w:rsidR="00CA71F4" w:rsidRDefault="00CA71F4" w:rsidP="00CA71F4">
      <w:pPr>
        <w:tabs>
          <w:tab w:val="left" w:pos="6032"/>
        </w:tabs>
      </w:pPr>
      <w:r>
        <w:t xml:space="preserve">        }</w:t>
      </w:r>
    </w:p>
    <w:p w14:paraId="1FF27012" w14:textId="434B5754" w:rsidR="00CA71F4" w:rsidRDefault="00CA71F4" w:rsidP="00CA71F4">
      <w:pPr>
        <w:tabs>
          <w:tab w:val="left" w:pos="6032"/>
        </w:tabs>
      </w:pPr>
      <w:r>
        <w:t>input[type="radio"],</w:t>
      </w:r>
    </w:p>
    <w:p w14:paraId="32C23736" w14:textId="77777777" w:rsidR="00CA71F4" w:rsidRDefault="00CA71F4" w:rsidP="00CA71F4">
      <w:pPr>
        <w:tabs>
          <w:tab w:val="left" w:pos="6032"/>
        </w:tabs>
      </w:pPr>
      <w:r>
        <w:t xml:space="preserve">        input[type="checkbox"] {</w:t>
      </w:r>
    </w:p>
    <w:p w14:paraId="5FCCCFD5" w14:textId="77777777" w:rsidR="00CA71F4" w:rsidRDefault="00CA71F4" w:rsidP="00CA71F4">
      <w:pPr>
        <w:tabs>
          <w:tab w:val="left" w:pos="6032"/>
        </w:tabs>
      </w:pPr>
      <w:r>
        <w:t xml:space="preserve">            margin-right: 5px;</w:t>
      </w:r>
    </w:p>
    <w:p w14:paraId="4F4E0794" w14:textId="77777777" w:rsidR="00CA71F4" w:rsidRDefault="00CA71F4" w:rsidP="00CA71F4">
      <w:pPr>
        <w:tabs>
          <w:tab w:val="left" w:pos="6032"/>
        </w:tabs>
      </w:pPr>
      <w:r>
        <w:t xml:space="preserve">        }</w:t>
      </w:r>
    </w:p>
    <w:p w14:paraId="4278946E" w14:textId="615DB0DD" w:rsidR="00CA71F4" w:rsidRDefault="00CA71F4" w:rsidP="00CA71F4">
      <w:pPr>
        <w:tabs>
          <w:tab w:val="left" w:pos="6032"/>
        </w:tabs>
      </w:pPr>
      <w:r>
        <w:t>button {</w:t>
      </w:r>
    </w:p>
    <w:p w14:paraId="26E30E6A" w14:textId="77777777" w:rsidR="00CA71F4" w:rsidRDefault="00CA71F4" w:rsidP="00CA71F4">
      <w:pPr>
        <w:tabs>
          <w:tab w:val="left" w:pos="6032"/>
        </w:tabs>
      </w:pPr>
      <w:r>
        <w:t xml:space="preserve">            padding: 12px 20px;</w:t>
      </w:r>
    </w:p>
    <w:p w14:paraId="6FACB2CD" w14:textId="77777777" w:rsidR="00CA71F4" w:rsidRDefault="00CA71F4" w:rsidP="00CA71F4">
      <w:pPr>
        <w:tabs>
          <w:tab w:val="left" w:pos="6032"/>
        </w:tabs>
      </w:pPr>
      <w:r>
        <w:t xml:space="preserve">            background-color: #4CAF50;</w:t>
      </w:r>
    </w:p>
    <w:p w14:paraId="4F544873" w14:textId="77777777" w:rsidR="00CA71F4" w:rsidRDefault="00CA71F4" w:rsidP="00CA71F4">
      <w:pPr>
        <w:tabs>
          <w:tab w:val="left" w:pos="6032"/>
        </w:tabs>
      </w:pPr>
      <w:r>
        <w:t xml:space="preserve">            color: white;</w:t>
      </w:r>
    </w:p>
    <w:p w14:paraId="6F6C45DB" w14:textId="77777777" w:rsidR="00CA71F4" w:rsidRDefault="00CA71F4" w:rsidP="00CA71F4">
      <w:pPr>
        <w:tabs>
          <w:tab w:val="left" w:pos="6032"/>
        </w:tabs>
      </w:pPr>
      <w:r>
        <w:t xml:space="preserve">            border: none;</w:t>
      </w:r>
    </w:p>
    <w:p w14:paraId="27C0D9D9" w14:textId="77777777" w:rsidR="00CA71F4" w:rsidRDefault="00CA71F4" w:rsidP="00CA71F4">
      <w:pPr>
        <w:tabs>
          <w:tab w:val="left" w:pos="6032"/>
        </w:tabs>
      </w:pPr>
      <w:r>
        <w:t xml:space="preserve">            border-radius: 4px;</w:t>
      </w:r>
    </w:p>
    <w:p w14:paraId="2C7213E7" w14:textId="77777777" w:rsidR="00CA71F4" w:rsidRDefault="00CA71F4" w:rsidP="00CA71F4">
      <w:pPr>
        <w:tabs>
          <w:tab w:val="left" w:pos="6032"/>
        </w:tabs>
      </w:pPr>
      <w:r>
        <w:t xml:space="preserve">            font-size: 16px;</w:t>
      </w:r>
    </w:p>
    <w:p w14:paraId="2F7255FE" w14:textId="77777777" w:rsidR="00CA71F4" w:rsidRDefault="00CA71F4" w:rsidP="00CA71F4">
      <w:pPr>
        <w:tabs>
          <w:tab w:val="left" w:pos="6032"/>
        </w:tabs>
      </w:pPr>
      <w:r>
        <w:t xml:space="preserve">            cursor: pointer;</w:t>
      </w:r>
    </w:p>
    <w:p w14:paraId="5059B947" w14:textId="77777777" w:rsidR="00CA71F4" w:rsidRDefault="00CA71F4" w:rsidP="00CA71F4">
      <w:pPr>
        <w:tabs>
          <w:tab w:val="left" w:pos="6032"/>
        </w:tabs>
      </w:pPr>
      <w:r>
        <w:t xml:space="preserve">            width: 100%;</w:t>
      </w:r>
    </w:p>
    <w:p w14:paraId="1D25C7FD" w14:textId="77777777" w:rsidR="00CA71F4" w:rsidRDefault="00CA71F4" w:rsidP="00CA71F4">
      <w:pPr>
        <w:tabs>
          <w:tab w:val="left" w:pos="6032"/>
        </w:tabs>
      </w:pPr>
      <w:r>
        <w:t xml:space="preserve">        }</w:t>
      </w:r>
    </w:p>
    <w:p w14:paraId="42914AE9" w14:textId="58D47EAC" w:rsidR="00CA71F4" w:rsidRDefault="00CA71F4" w:rsidP="00CA71F4">
      <w:pPr>
        <w:tabs>
          <w:tab w:val="left" w:pos="6032"/>
        </w:tabs>
      </w:pPr>
      <w:r>
        <w:t xml:space="preserve"> button:hover {</w:t>
      </w:r>
    </w:p>
    <w:p w14:paraId="5AF3928D" w14:textId="77777777" w:rsidR="00CA71F4" w:rsidRDefault="00CA71F4" w:rsidP="00CA71F4">
      <w:pPr>
        <w:tabs>
          <w:tab w:val="left" w:pos="6032"/>
        </w:tabs>
      </w:pPr>
      <w:r>
        <w:t xml:space="preserve">            background-color: #45a049;</w:t>
      </w:r>
    </w:p>
    <w:p w14:paraId="4D4A171E" w14:textId="77777777" w:rsidR="00CA71F4" w:rsidRDefault="00CA71F4" w:rsidP="00CA71F4">
      <w:pPr>
        <w:tabs>
          <w:tab w:val="left" w:pos="6032"/>
        </w:tabs>
      </w:pPr>
      <w:r>
        <w:t xml:space="preserve">        }</w:t>
      </w:r>
    </w:p>
    <w:p w14:paraId="11E90617" w14:textId="5EA7AA42" w:rsidR="00CA71F4" w:rsidRDefault="00CA71F4" w:rsidP="00CA71F4">
      <w:pPr>
        <w:tabs>
          <w:tab w:val="left" w:pos="6032"/>
        </w:tabs>
      </w:pPr>
      <w:r>
        <w:t xml:space="preserve"> .note {</w:t>
      </w:r>
    </w:p>
    <w:p w14:paraId="339B55C8" w14:textId="77777777" w:rsidR="00CA71F4" w:rsidRDefault="00CA71F4" w:rsidP="00CA71F4">
      <w:pPr>
        <w:tabs>
          <w:tab w:val="left" w:pos="6032"/>
        </w:tabs>
      </w:pPr>
      <w:r>
        <w:t xml:space="preserve">            color: #777;</w:t>
      </w:r>
    </w:p>
    <w:p w14:paraId="6936A0B0" w14:textId="77777777" w:rsidR="00CA71F4" w:rsidRDefault="00CA71F4" w:rsidP="00CA71F4">
      <w:pPr>
        <w:tabs>
          <w:tab w:val="left" w:pos="6032"/>
        </w:tabs>
      </w:pPr>
      <w:r>
        <w:t xml:space="preserve">            font-size: 12px;</w:t>
      </w:r>
    </w:p>
    <w:p w14:paraId="6FBF6144" w14:textId="77777777" w:rsidR="00CA71F4" w:rsidRDefault="00CA71F4" w:rsidP="00CA71F4">
      <w:pPr>
        <w:tabs>
          <w:tab w:val="left" w:pos="6032"/>
        </w:tabs>
      </w:pPr>
      <w:r>
        <w:t xml:space="preserve">            text-align: center;</w:t>
      </w:r>
    </w:p>
    <w:p w14:paraId="1C036C09" w14:textId="77777777" w:rsidR="00CA71F4" w:rsidRDefault="00CA71F4" w:rsidP="00CA71F4">
      <w:pPr>
        <w:tabs>
          <w:tab w:val="left" w:pos="6032"/>
        </w:tabs>
      </w:pPr>
      <w:r>
        <w:t xml:space="preserve">        }</w:t>
      </w:r>
    </w:p>
    <w:p w14:paraId="1FE78882" w14:textId="15B5A64A" w:rsidR="00CA71F4" w:rsidRDefault="00CA71F4" w:rsidP="00CA71F4">
      <w:pPr>
        <w:tabs>
          <w:tab w:val="left" w:pos="6032"/>
        </w:tabs>
      </w:pPr>
      <w:r>
        <w:t>.required {</w:t>
      </w:r>
    </w:p>
    <w:p w14:paraId="73C5FE1E" w14:textId="77777777" w:rsidR="009075AB" w:rsidRDefault="00CA71F4" w:rsidP="00CA71F4">
      <w:pPr>
        <w:tabs>
          <w:tab w:val="left" w:pos="6032"/>
        </w:tabs>
      </w:pPr>
      <w:r>
        <w:t xml:space="preserve">            color: red;</w:t>
      </w:r>
    </w:p>
    <w:p w14:paraId="323CF949" w14:textId="2F79EEAC" w:rsidR="00CA71F4" w:rsidRDefault="00CA71F4" w:rsidP="00CA71F4">
      <w:pPr>
        <w:tabs>
          <w:tab w:val="left" w:pos="6032"/>
        </w:tabs>
      </w:pPr>
      <w:r>
        <w:t xml:space="preserve">  }</w:t>
      </w:r>
    </w:p>
    <w:p w14:paraId="68343ADC" w14:textId="77777777" w:rsidR="00CA71F4" w:rsidRDefault="00CA71F4" w:rsidP="00CA71F4">
      <w:pPr>
        <w:tabs>
          <w:tab w:val="left" w:pos="6032"/>
        </w:tabs>
      </w:pPr>
      <w:r>
        <w:t xml:space="preserve">    &lt;/style&gt;</w:t>
      </w:r>
    </w:p>
    <w:p w14:paraId="36C305DB" w14:textId="77777777" w:rsidR="00CA71F4" w:rsidRDefault="00CA71F4" w:rsidP="00CA71F4">
      <w:pPr>
        <w:tabs>
          <w:tab w:val="left" w:pos="6032"/>
        </w:tabs>
      </w:pPr>
      <w:r>
        <w:t>&lt;/head&gt;</w:t>
      </w:r>
    </w:p>
    <w:p w14:paraId="72C466AA" w14:textId="77777777" w:rsidR="00CA71F4" w:rsidRDefault="00CA71F4" w:rsidP="00CA71F4">
      <w:pPr>
        <w:tabs>
          <w:tab w:val="left" w:pos="6032"/>
        </w:tabs>
      </w:pPr>
      <w:r>
        <w:t>&lt;body&gt;</w:t>
      </w:r>
    </w:p>
    <w:p w14:paraId="58D2E3CC" w14:textId="77777777" w:rsidR="009075AB" w:rsidRDefault="009075AB" w:rsidP="00CA71F4">
      <w:pPr>
        <w:tabs>
          <w:tab w:val="left" w:pos="6032"/>
        </w:tabs>
      </w:pPr>
      <w:r>
        <w:t>&lt;h1&gt;Contact Us&lt;/h1&gt;</w:t>
      </w:r>
    </w:p>
    <w:p w14:paraId="2E59CED6" w14:textId="4C4AAB9C" w:rsidR="00CA71F4" w:rsidRDefault="00CA71F4" w:rsidP="00CA71F4">
      <w:pPr>
        <w:tabs>
          <w:tab w:val="left" w:pos="6032"/>
        </w:tabs>
      </w:pPr>
      <w:r>
        <w:t xml:space="preserve"> &lt;div class="form-container"&gt;</w:t>
      </w:r>
    </w:p>
    <w:p w14:paraId="4660A675" w14:textId="77777777" w:rsidR="00CA71F4" w:rsidRDefault="00CA71F4" w:rsidP="00CA71F4">
      <w:pPr>
        <w:tabs>
          <w:tab w:val="left" w:pos="6032"/>
        </w:tabs>
      </w:pPr>
      <w:r>
        <w:t xml:space="preserve">        &lt;form action="#" method="post"&gt;</w:t>
      </w:r>
    </w:p>
    <w:p w14:paraId="04DEB19F" w14:textId="77777777" w:rsidR="00CA71F4" w:rsidRDefault="00CA71F4" w:rsidP="00CA71F4">
      <w:pPr>
        <w:tabs>
          <w:tab w:val="left" w:pos="6032"/>
        </w:tabs>
      </w:pPr>
      <w:r>
        <w:t xml:space="preserve">            &lt;!-- Name Field --&gt;</w:t>
      </w:r>
    </w:p>
    <w:p w14:paraId="6E50CF71" w14:textId="77777777" w:rsidR="00CA71F4" w:rsidRDefault="00CA71F4" w:rsidP="00CA71F4">
      <w:pPr>
        <w:tabs>
          <w:tab w:val="left" w:pos="6032"/>
        </w:tabs>
      </w:pPr>
      <w:r>
        <w:t xml:space="preserve">            &lt;label for="name"&gt;Full Name &lt;span class="required"&gt;*&lt;/span&gt;&lt;/label&gt;</w:t>
      </w:r>
    </w:p>
    <w:p w14:paraId="2D33021C" w14:textId="77777777" w:rsidR="00CA71F4" w:rsidRDefault="00CA71F4" w:rsidP="00CA71F4">
      <w:pPr>
        <w:tabs>
          <w:tab w:val="left" w:pos="6032"/>
        </w:tabs>
      </w:pPr>
      <w:r>
        <w:t xml:space="preserve">            &lt;input type="text" id="name" name="name" placeholder="Your full name" required&gt;</w:t>
      </w:r>
    </w:p>
    <w:p w14:paraId="1AC9BB8F" w14:textId="28CAFC8F" w:rsidR="00CA71F4" w:rsidRDefault="00CA71F4" w:rsidP="00CA71F4">
      <w:pPr>
        <w:tabs>
          <w:tab w:val="left" w:pos="6032"/>
        </w:tabs>
      </w:pPr>
      <w:r>
        <w:t>&lt;!-- Email Field --&gt;</w:t>
      </w:r>
    </w:p>
    <w:p w14:paraId="482D1BAA" w14:textId="77777777" w:rsidR="00CA71F4" w:rsidRDefault="00CA71F4" w:rsidP="00CA71F4">
      <w:pPr>
        <w:tabs>
          <w:tab w:val="left" w:pos="6032"/>
        </w:tabs>
      </w:pPr>
      <w:r>
        <w:t xml:space="preserve">            &lt;label for="email"&gt;Email &lt;span class="required"&gt;*&lt;/span&gt;&lt;/label&gt;</w:t>
      </w:r>
    </w:p>
    <w:p w14:paraId="058B23E0" w14:textId="77777777" w:rsidR="00CA71F4" w:rsidRDefault="00CA71F4" w:rsidP="00CA71F4">
      <w:pPr>
        <w:tabs>
          <w:tab w:val="left" w:pos="6032"/>
        </w:tabs>
      </w:pPr>
      <w:r>
        <w:t xml:space="preserve">            &lt;input type="email" id="email" name="email" placeholder="Your email address" required&gt;</w:t>
      </w:r>
    </w:p>
    <w:p w14:paraId="0871B426" w14:textId="2851E9A4" w:rsidR="00CA71F4" w:rsidRDefault="00CA71F4" w:rsidP="00CA71F4">
      <w:pPr>
        <w:tabs>
          <w:tab w:val="left" w:pos="6032"/>
        </w:tabs>
      </w:pPr>
      <w:r>
        <w:t xml:space="preserve"> &lt;!-- Password Field --&gt;</w:t>
      </w:r>
    </w:p>
    <w:p w14:paraId="0D18C40A" w14:textId="77777777" w:rsidR="00CA71F4" w:rsidRDefault="00CA71F4" w:rsidP="00CA71F4">
      <w:pPr>
        <w:tabs>
          <w:tab w:val="left" w:pos="6032"/>
        </w:tabs>
      </w:pPr>
      <w:r>
        <w:t xml:space="preserve">            &lt;label for="password"&gt;Password &lt;span class="required"&gt;*&lt;/span&gt;&lt;/label&gt;</w:t>
      </w:r>
    </w:p>
    <w:p w14:paraId="0A2569E2" w14:textId="77777777" w:rsidR="00CA71F4" w:rsidRDefault="00CA71F4" w:rsidP="00CA71F4">
      <w:pPr>
        <w:tabs>
          <w:tab w:val="left" w:pos="6032"/>
        </w:tabs>
      </w:pPr>
      <w:r>
        <w:t xml:space="preserve">            &lt;input type="password" id="password" name="password" placeholder="Choose a password" required&gt;</w:t>
      </w:r>
    </w:p>
    <w:p w14:paraId="54637BD0" w14:textId="235B51FF" w:rsidR="00CA71F4" w:rsidRDefault="00CA71F4" w:rsidP="00CA71F4">
      <w:pPr>
        <w:tabs>
          <w:tab w:val="left" w:pos="6032"/>
        </w:tabs>
      </w:pPr>
      <w:r>
        <w:t>&lt;!-- Gender Selection --&gt;</w:t>
      </w:r>
    </w:p>
    <w:p w14:paraId="0791B6A7" w14:textId="77777777" w:rsidR="00CA71F4" w:rsidRDefault="00CA71F4" w:rsidP="00CA71F4">
      <w:pPr>
        <w:tabs>
          <w:tab w:val="left" w:pos="6032"/>
        </w:tabs>
      </w:pPr>
      <w:r>
        <w:t xml:space="preserve">            &lt;label&gt;Gender&lt;/label&gt;</w:t>
      </w:r>
    </w:p>
    <w:p w14:paraId="7C18E135" w14:textId="77777777" w:rsidR="00CA71F4" w:rsidRDefault="00CA71F4" w:rsidP="00CA71F4">
      <w:pPr>
        <w:tabs>
          <w:tab w:val="left" w:pos="6032"/>
        </w:tabs>
      </w:pPr>
      <w:r>
        <w:t xml:space="preserve">            &lt;input type="radio" id="male" name="gender" value="male"&gt;</w:t>
      </w:r>
    </w:p>
    <w:p w14:paraId="6184A577" w14:textId="77777777" w:rsidR="00CA71F4" w:rsidRDefault="00CA71F4" w:rsidP="00CA71F4">
      <w:pPr>
        <w:tabs>
          <w:tab w:val="left" w:pos="6032"/>
        </w:tabs>
      </w:pPr>
      <w:r>
        <w:t xml:space="preserve">            &lt;label for="male"&gt;Male&lt;/label&gt;</w:t>
      </w:r>
    </w:p>
    <w:p w14:paraId="192346EB" w14:textId="0EE4498A" w:rsidR="00CA71F4" w:rsidRDefault="00CA71F4" w:rsidP="00CA71F4">
      <w:pPr>
        <w:tabs>
          <w:tab w:val="left" w:pos="6032"/>
        </w:tabs>
      </w:pPr>
      <w:r>
        <w:t xml:space="preserve">            &lt;input type="radio" id="female" n</w:t>
      </w:r>
    </w:p>
    <w:p w14:paraId="66E5E901" w14:textId="7FDD9DA0" w:rsidR="00CA71F4" w:rsidRDefault="00CA71F4" w:rsidP="00CA71F4">
      <w:pPr>
        <w:tabs>
          <w:tab w:val="left" w:pos="6032"/>
        </w:tabs>
      </w:pPr>
      <w:r>
        <w:t>Output:</w:t>
      </w:r>
    </w:p>
    <w:p w14:paraId="73F5098B" w14:textId="1443A0D9" w:rsidR="00CA71F4" w:rsidRDefault="00CA71F4" w:rsidP="00CA71F4">
      <w:pPr>
        <w:tabs>
          <w:tab w:val="left" w:pos="6032"/>
        </w:tabs>
      </w:pPr>
      <w:r w:rsidRPr="00CA71F4">
        <w:rPr>
          <w:noProof/>
          <w:lang w:eastAsia="en-IN"/>
        </w:rPr>
        <w:drawing>
          <wp:inline distT="0" distB="0" distL="0" distR="0" wp14:anchorId="255E8FCB" wp14:editId="79A77937">
            <wp:extent cx="4892040" cy="16573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4700" cy="1665027"/>
                    </a:xfrm>
                    <a:prstGeom prst="rect">
                      <a:avLst/>
                    </a:prstGeom>
                  </pic:spPr>
                </pic:pic>
              </a:graphicData>
            </a:graphic>
          </wp:inline>
        </w:drawing>
      </w:r>
    </w:p>
    <w:p w14:paraId="017E5DEE" w14:textId="4037E133" w:rsidR="00CA71F4" w:rsidRDefault="00CA71F4" w:rsidP="00CA71F4">
      <w:pPr>
        <w:tabs>
          <w:tab w:val="left" w:pos="6032"/>
        </w:tabs>
        <w:jc w:val="center"/>
      </w:pPr>
      <w:r>
        <w:t>Project-34</w:t>
      </w:r>
    </w:p>
    <w:p w14:paraId="3AC7409D" w14:textId="38A206B8" w:rsidR="00CA71F4" w:rsidRDefault="00CA71F4" w:rsidP="00CA71F4">
      <w:pPr>
        <w:tabs>
          <w:tab w:val="left" w:pos="6032"/>
        </w:tabs>
      </w:pPr>
      <w:r>
        <w:t>Design a web page by demonstrating the usage of Radio Button</w:t>
      </w:r>
    </w:p>
    <w:p w14:paraId="0B4F5240" w14:textId="77777777" w:rsidR="00CA71F4" w:rsidRDefault="00CA71F4" w:rsidP="00CA71F4">
      <w:pPr>
        <w:tabs>
          <w:tab w:val="left" w:pos="6032"/>
        </w:tabs>
      </w:pPr>
      <w:r>
        <w:t>&lt;!DOCTYPE html&gt;</w:t>
      </w:r>
    </w:p>
    <w:p w14:paraId="7D13110D" w14:textId="77777777" w:rsidR="00CA71F4" w:rsidRDefault="00CA71F4" w:rsidP="00CA71F4">
      <w:pPr>
        <w:tabs>
          <w:tab w:val="left" w:pos="6032"/>
        </w:tabs>
      </w:pPr>
      <w:r>
        <w:t>&lt;html lang="en"&gt;</w:t>
      </w:r>
    </w:p>
    <w:p w14:paraId="5F821B94" w14:textId="77777777" w:rsidR="00CA71F4" w:rsidRDefault="00CA71F4" w:rsidP="00CA71F4">
      <w:pPr>
        <w:tabs>
          <w:tab w:val="left" w:pos="6032"/>
        </w:tabs>
      </w:pPr>
      <w:r>
        <w:t>&lt;head&gt;</w:t>
      </w:r>
    </w:p>
    <w:p w14:paraId="1D68E059" w14:textId="77777777" w:rsidR="00CA71F4" w:rsidRDefault="00CA71F4" w:rsidP="00CA71F4">
      <w:pPr>
        <w:tabs>
          <w:tab w:val="left" w:pos="6032"/>
        </w:tabs>
      </w:pPr>
      <w:r>
        <w:t xml:space="preserve">    &lt;meta charset="UTF-8"&gt;</w:t>
      </w:r>
    </w:p>
    <w:p w14:paraId="5B73792B" w14:textId="77777777" w:rsidR="00CA71F4" w:rsidRDefault="00CA71F4" w:rsidP="00CA71F4">
      <w:pPr>
        <w:tabs>
          <w:tab w:val="left" w:pos="6032"/>
        </w:tabs>
      </w:pPr>
      <w:r>
        <w:t xml:space="preserve">    &lt;meta name="viewport" content="width=device-width, initial-scale=1.0"&gt;</w:t>
      </w:r>
    </w:p>
    <w:p w14:paraId="77FC415B" w14:textId="77777777" w:rsidR="00CA71F4" w:rsidRDefault="00CA71F4" w:rsidP="00CA71F4">
      <w:pPr>
        <w:tabs>
          <w:tab w:val="left" w:pos="6032"/>
        </w:tabs>
      </w:pPr>
      <w:r>
        <w:t xml:space="preserve">    &lt;title&gt;Radio Button Demo&lt;/title&gt;</w:t>
      </w:r>
    </w:p>
    <w:p w14:paraId="23643EFD" w14:textId="77777777" w:rsidR="00CA71F4" w:rsidRDefault="00CA71F4" w:rsidP="00CA71F4">
      <w:pPr>
        <w:tabs>
          <w:tab w:val="left" w:pos="6032"/>
        </w:tabs>
      </w:pPr>
      <w:r>
        <w:t xml:space="preserve">    &lt;style&gt;</w:t>
      </w:r>
    </w:p>
    <w:p w14:paraId="57D13E5C" w14:textId="77777777" w:rsidR="00CA71F4" w:rsidRDefault="00CA71F4" w:rsidP="00CA71F4">
      <w:pPr>
        <w:tabs>
          <w:tab w:val="left" w:pos="6032"/>
        </w:tabs>
      </w:pPr>
      <w:r>
        <w:t xml:space="preserve">        body {</w:t>
      </w:r>
    </w:p>
    <w:p w14:paraId="11523015" w14:textId="77777777" w:rsidR="00CA71F4" w:rsidRDefault="00CA71F4" w:rsidP="00CA71F4">
      <w:pPr>
        <w:tabs>
          <w:tab w:val="left" w:pos="6032"/>
        </w:tabs>
      </w:pPr>
      <w:r>
        <w:t xml:space="preserve">            font-family: Arial, sans-serif;</w:t>
      </w:r>
    </w:p>
    <w:p w14:paraId="190B553F" w14:textId="77777777" w:rsidR="00CA71F4" w:rsidRDefault="00CA71F4" w:rsidP="00CA71F4">
      <w:pPr>
        <w:tabs>
          <w:tab w:val="left" w:pos="6032"/>
        </w:tabs>
      </w:pPr>
      <w:r>
        <w:t xml:space="preserve">            background-color: #f4f4f4;</w:t>
      </w:r>
    </w:p>
    <w:p w14:paraId="62D20D87" w14:textId="77777777" w:rsidR="00CA71F4" w:rsidRDefault="00CA71F4" w:rsidP="00CA71F4">
      <w:pPr>
        <w:tabs>
          <w:tab w:val="left" w:pos="6032"/>
        </w:tabs>
      </w:pPr>
      <w:r>
        <w:t xml:space="preserve">            margin: 0;</w:t>
      </w:r>
    </w:p>
    <w:p w14:paraId="2F5DE45D" w14:textId="77777777" w:rsidR="00CA71F4" w:rsidRDefault="00CA71F4" w:rsidP="00CA71F4">
      <w:pPr>
        <w:tabs>
          <w:tab w:val="left" w:pos="6032"/>
        </w:tabs>
      </w:pPr>
      <w:r>
        <w:t xml:space="preserve">            padding: 20px;</w:t>
      </w:r>
    </w:p>
    <w:p w14:paraId="34C59F9D" w14:textId="77777777" w:rsidR="009075AB" w:rsidRDefault="009075AB" w:rsidP="00CA71F4">
      <w:pPr>
        <w:tabs>
          <w:tab w:val="left" w:pos="6032"/>
        </w:tabs>
      </w:pPr>
      <w:r>
        <w:t xml:space="preserve">        }</w:t>
      </w:r>
    </w:p>
    <w:p w14:paraId="328ECDD8" w14:textId="2CD2F9CB" w:rsidR="00CA71F4" w:rsidRDefault="00CA71F4" w:rsidP="00CA71F4">
      <w:pPr>
        <w:tabs>
          <w:tab w:val="left" w:pos="6032"/>
        </w:tabs>
      </w:pPr>
      <w:r>
        <w:t>h1 {</w:t>
      </w:r>
    </w:p>
    <w:p w14:paraId="2B7BB4E8" w14:textId="77777777" w:rsidR="00CA71F4" w:rsidRDefault="00CA71F4" w:rsidP="00CA71F4">
      <w:pPr>
        <w:tabs>
          <w:tab w:val="left" w:pos="6032"/>
        </w:tabs>
      </w:pPr>
      <w:r>
        <w:t xml:space="preserve">            text-align: center;</w:t>
      </w:r>
    </w:p>
    <w:p w14:paraId="43D7EF2A" w14:textId="77777777" w:rsidR="00CA71F4" w:rsidRDefault="00CA71F4" w:rsidP="00CA71F4">
      <w:pPr>
        <w:tabs>
          <w:tab w:val="left" w:pos="6032"/>
        </w:tabs>
      </w:pPr>
      <w:r>
        <w:t xml:space="preserve">            color: #333;</w:t>
      </w:r>
    </w:p>
    <w:p w14:paraId="4DFEF1A7" w14:textId="77777777" w:rsidR="00CA71F4" w:rsidRDefault="00CA71F4" w:rsidP="00CA71F4">
      <w:pPr>
        <w:tabs>
          <w:tab w:val="left" w:pos="6032"/>
        </w:tabs>
      </w:pPr>
      <w:r>
        <w:t xml:space="preserve">        }</w:t>
      </w:r>
    </w:p>
    <w:p w14:paraId="5C2F3AE8" w14:textId="71A41DAF" w:rsidR="00CA71F4" w:rsidRDefault="00CA71F4" w:rsidP="00CA71F4">
      <w:pPr>
        <w:tabs>
          <w:tab w:val="left" w:pos="6032"/>
        </w:tabs>
      </w:pPr>
      <w:r>
        <w:t>.form-container {</w:t>
      </w:r>
    </w:p>
    <w:p w14:paraId="1AF3AAA7" w14:textId="77777777" w:rsidR="00CA71F4" w:rsidRDefault="00CA71F4" w:rsidP="00CA71F4">
      <w:pPr>
        <w:tabs>
          <w:tab w:val="left" w:pos="6032"/>
        </w:tabs>
      </w:pPr>
      <w:r>
        <w:t xml:space="preserve">            max-width: 500px;</w:t>
      </w:r>
    </w:p>
    <w:p w14:paraId="10E69061" w14:textId="77777777" w:rsidR="00CA71F4" w:rsidRDefault="00CA71F4" w:rsidP="00CA71F4">
      <w:pPr>
        <w:tabs>
          <w:tab w:val="left" w:pos="6032"/>
        </w:tabs>
      </w:pPr>
      <w:r>
        <w:t xml:space="preserve">            margin: 0 auto;</w:t>
      </w:r>
    </w:p>
    <w:p w14:paraId="783D8631" w14:textId="77777777" w:rsidR="00CA71F4" w:rsidRDefault="00CA71F4" w:rsidP="00CA71F4">
      <w:pPr>
        <w:tabs>
          <w:tab w:val="left" w:pos="6032"/>
        </w:tabs>
      </w:pPr>
      <w:r>
        <w:t xml:space="preserve">            background-color: white;</w:t>
      </w:r>
    </w:p>
    <w:p w14:paraId="6B520567" w14:textId="77777777" w:rsidR="00CA71F4" w:rsidRDefault="00CA71F4" w:rsidP="00CA71F4">
      <w:pPr>
        <w:tabs>
          <w:tab w:val="left" w:pos="6032"/>
        </w:tabs>
      </w:pPr>
      <w:r>
        <w:t xml:space="preserve">            padding: 20px;</w:t>
      </w:r>
    </w:p>
    <w:p w14:paraId="44A62725" w14:textId="77777777" w:rsidR="00CA71F4" w:rsidRDefault="00CA71F4" w:rsidP="00CA71F4">
      <w:pPr>
        <w:tabs>
          <w:tab w:val="left" w:pos="6032"/>
        </w:tabs>
      </w:pPr>
      <w:r>
        <w:t xml:space="preserve">            border-radius: 8px;</w:t>
      </w:r>
    </w:p>
    <w:p w14:paraId="3538917B" w14:textId="77777777" w:rsidR="00CA71F4" w:rsidRDefault="00CA71F4" w:rsidP="00CA71F4">
      <w:pPr>
        <w:tabs>
          <w:tab w:val="left" w:pos="6032"/>
        </w:tabs>
      </w:pPr>
      <w:r>
        <w:t xml:space="preserve">            box-shadow: 0 4px 8px rgba(0, 0, 0, 0.1);</w:t>
      </w:r>
    </w:p>
    <w:p w14:paraId="2EFFAB53" w14:textId="77777777" w:rsidR="009075AB" w:rsidRDefault="009075AB" w:rsidP="00CA71F4">
      <w:pPr>
        <w:tabs>
          <w:tab w:val="left" w:pos="6032"/>
        </w:tabs>
      </w:pPr>
      <w:r>
        <w:t xml:space="preserve">        }</w:t>
      </w:r>
    </w:p>
    <w:p w14:paraId="111D5041" w14:textId="70595ADC" w:rsidR="00CA71F4" w:rsidRDefault="00CA71F4" w:rsidP="00CA71F4">
      <w:pPr>
        <w:tabs>
          <w:tab w:val="left" w:pos="6032"/>
        </w:tabs>
      </w:pPr>
      <w:r>
        <w:t xml:space="preserve">  label {</w:t>
      </w:r>
    </w:p>
    <w:p w14:paraId="2C9C8762" w14:textId="77777777" w:rsidR="00CA71F4" w:rsidRDefault="00CA71F4" w:rsidP="00CA71F4">
      <w:pPr>
        <w:tabs>
          <w:tab w:val="left" w:pos="6032"/>
        </w:tabs>
      </w:pPr>
      <w:r>
        <w:t xml:space="preserve">            font-size: 16px;</w:t>
      </w:r>
    </w:p>
    <w:p w14:paraId="0C02962B" w14:textId="77777777" w:rsidR="00CA71F4" w:rsidRDefault="00CA71F4" w:rsidP="00CA71F4">
      <w:pPr>
        <w:tabs>
          <w:tab w:val="left" w:pos="6032"/>
        </w:tabs>
      </w:pPr>
      <w:r>
        <w:t xml:space="preserve">            margin-right: 10px;</w:t>
      </w:r>
    </w:p>
    <w:p w14:paraId="2CABAB07" w14:textId="77777777" w:rsidR="009075AB" w:rsidRDefault="009075AB" w:rsidP="00CA71F4">
      <w:pPr>
        <w:tabs>
          <w:tab w:val="left" w:pos="6032"/>
        </w:tabs>
      </w:pPr>
      <w:r>
        <w:t xml:space="preserve">        }</w:t>
      </w:r>
    </w:p>
    <w:p w14:paraId="07309E79" w14:textId="3338FF6C" w:rsidR="00CA71F4" w:rsidRDefault="00CA71F4" w:rsidP="00CA71F4">
      <w:pPr>
        <w:tabs>
          <w:tab w:val="left" w:pos="6032"/>
        </w:tabs>
      </w:pPr>
      <w:r>
        <w:t>.radio-group {</w:t>
      </w:r>
    </w:p>
    <w:p w14:paraId="6F3C4F70" w14:textId="77777777" w:rsidR="00CA71F4" w:rsidRDefault="00CA71F4" w:rsidP="00CA71F4">
      <w:pPr>
        <w:tabs>
          <w:tab w:val="left" w:pos="6032"/>
        </w:tabs>
      </w:pPr>
      <w:r>
        <w:t xml:space="preserve">            margin-bottom: 15px;</w:t>
      </w:r>
    </w:p>
    <w:p w14:paraId="77C06077" w14:textId="77777777" w:rsidR="00CA71F4" w:rsidRDefault="00CA71F4" w:rsidP="00CA71F4">
      <w:pPr>
        <w:tabs>
          <w:tab w:val="left" w:pos="6032"/>
        </w:tabs>
      </w:pPr>
      <w:r>
        <w:t xml:space="preserve">        }</w:t>
      </w:r>
    </w:p>
    <w:p w14:paraId="31E0A2DB" w14:textId="11BBED23" w:rsidR="00CA71F4" w:rsidRDefault="00CA71F4" w:rsidP="00CA71F4">
      <w:pPr>
        <w:tabs>
          <w:tab w:val="left" w:pos="6032"/>
        </w:tabs>
      </w:pPr>
      <w:r>
        <w:t xml:space="preserve"> input[type="radio"] {</w:t>
      </w:r>
    </w:p>
    <w:p w14:paraId="11D4669B" w14:textId="77777777" w:rsidR="00CA71F4" w:rsidRDefault="00CA71F4" w:rsidP="00CA71F4">
      <w:pPr>
        <w:tabs>
          <w:tab w:val="left" w:pos="6032"/>
        </w:tabs>
      </w:pPr>
      <w:r>
        <w:t xml:space="preserve">            margin-right: 10px;</w:t>
      </w:r>
    </w:p>
    <w:p w14:paraId="1C7100E2" w14:textId="77777777" w:rsidR="00CA71F4" w:rsidRDefault="00CA71F4" w:rsidP="00CA71F4">
      <w:pPr>
        <w:tabs>
          <w:tab w:val="left" w:pos="6032"/>
        </w:tabs>
      </w:pPr>
      <w:r>
        <w:t xml:space="preserve">        }</w:t>
      </w:r>
    </w:p>
    <w:p w14:paraId="2718C342" w14:textId="56476365" w:rsidR="00CA71F4" w:rsidRDefault="00CA71F4" w:rsidP="00CA71F4">
      <w:pPr>
        <w:tabs>
          <w:tab w:val="left" w:pos="6032"/>
        </w:tabs>
      </w:pPr>
      <w:r>
        <w:t>.submit-btn {</w:t>
      </w:r>
    </w:p>
    <w:p w14:paraId="7C077C50" w14:textId="77777777" w:rsidR="00CA71F4" w:rsidRDefault="00CA71F4" w:rsidP="00CA71F4">
      <w:pPr>
        <w:tabs>
          <w:tab w:val="left" w:pos="6032"/>
        </w:tabs>
      </w:pPr>
      <w:r>
        <w:t xml:space="preserve">            width: 100%;</w:t>
      </w:r>
    </w:p>
    <w:p w14:paraId="4638F1E3" w14:textId="77777777" w:rsidR="00CA71F4" w:rsidRDefault="00CA71F4" w:rsidP="00CA71F4">
      <w:pPr>
        <w:tabs>
          <w:tab w:val="left" w:pos="6032"/>
        </w:tabs>
      </w:pPr>
      <w:r>
        <w:t xml:space="preserve">            padding: 12px 20px;</w:t>
      </w:r>
    </w:p>
    <w:p w14:paraId="11A46FCD" w14:textId="77777777" w:rsidR="00CA71F4" w:rsidRDefault="00CA71F4" w:rsidP="00CA71F4">
      <w:pPr>
        <w:tabs>
          <w:tab w:val="left" w:pos="6032"/>
        </w:tabs>
      </w:pPr>
      <w:r>
        <w:t xml:space="preserve">            background-color: #4CAF50;</w:t>
      </w:r>
    </w:p>
    <w:p w14:paraId="6C61D93F" w14:textId="77777777" w:rsidR="00CA71F4" w:rsidRDefault="00CA71F4" w:rsidP="00CA71F4">
      <w:pPr>
        <w:tabs>
          <w:tab w:val="left" w:pos="6032"/>
        </w:tabs>
      </w:pPr>
      <w:r>
        <w:t xml:space="preserve">            color: white;</w:t>
      </w:r>
    </w:p>
    <w:p w14:paraId="00D8348F" w14:textId="77777777" w:rsidR="00CA71F4" w:rsidRDefault="00CA71F4" w:rsidP="00CA71F4">
      <w:pPr>
        <w:tabs>
          <w:tab w:val="left" w:pos="6032"/>
        </w:tabs>
      </w:pPr>
      <w:r>
        <w:t xml:space="preserve">            border: none;</w:t>
      </w:r>
    </w:p>
    <w:p w14:paraId="0165105E" w14:textId="77777777" w:rsidR="00CA71F4" w:rsidRDefault="00CA71F4" w:rsidP="00CA71F4">
      <w:pPr>
        <w:tabs>
          <w:tab w:val="left" w:pos="6032"/>
        </w:tabs>
      </w:pPr>
      <w:r>
        <w:t xml:space="preserve">            border-radius: 4px;</w:t>
      </w:r>
    </w:p>
    <w:p w14:paraId="1D31A564" w14:textId="77777777" w:rsidR="00CA71F4" w:rsidRDefault="00CA71F4" w:rsidP="00CA71F4">
      <w:pPr>
        <w:tabs>
          <w:tab w:val="left" w:pos="6032"/>
        </w:tabs>
      </w:pPr>
      <w:r>
        <w:t xml:space="preserve">            font-size: 16px;</w:t>
      </w:r>
    </w:p>
    <w:p w14:paraId="14A2B7FF" w14:textId="77777777" w:rsidR="00CA71F4" w:rsidRDefault="00CA71F4" w:rsidP="00CA71F4">
      <w:pPr>
        <w:tabs>
          <w:tab w:val="left" w:pos="6032"/>
        </w:tabs>
      </w:pPr>
      <w:r>
        <w:t xml:space="preserve">            cursor: pointer;</w:t>
      </w:r>
    </w:p>
    <w:p w14:paraId="4179617B" w14:textId="77777777" w:rsidR="00CA71F4" w:rsidRDefault="00CA71F4" w:rsidP="00CA71F4">
      <w:pPr>
        <w:tabs>
          <w:tab w:val="left" w:pos="6032"/>
        </w:tabs>
      </w:pPr>
      <w:r>
        <w:t xml:space="preserve">        }</w:t>
      </w:r>
    </w:p>
    <w:p w14:paraId="7B1749E8" w14:textId="7CE1E65F" w:rsidR="00CA71F4" w:rsidRDefault="00CA71F4" w:rsidP="00CA71F4">
      <w:pPr>
        <w:tabs>
          <w:tab w:val="left" w:pos="6032"/>
        </w:tabs>
      </w:pPr>
      <w:r>
        <w:t>.submit-btn:hover {</w:t>
      </w:r>
    </w:p>
    <w:p w14:paraId="477B3B66" w14:textId="77777777" w:rsidR="00CA71F4" w:rsidRDefault="00CA71F4" w:rsidP="00CA71F4">
      <w:pPr>
        <w:tabs>
          <w:tab w:val="left" w:pos="6032"/>
        </w:tabs>
      </w:pPr>
      <w:r>
        <w:t xml:space="preserve">            background-color: #45a049;</w:t>
      </w:r>
    </w:p>
    <w:p w14:paraId="5DA2841B" w14:textId="77777777" w:rsidR="00CA71F4" w:rsidRDefault="00CA71F4" w:rsidP="00CA71F4">
      <w:pPr>
        <w:tabs>
          <w:tab w:val="left" w:pos="6032"/>
        </w:tabs>
      </w:pPr>
      <w:r>
        <w:t xml:space="preserve">        }</w:t>
      </w:r>
    </w:p>
    <w:p w14:paraId="706E0ECA" w14:textId="0586CEFF" w:rsidR="00CA71F4" w:rsidRDefault="00CA71F4" w:rsidP="00CA71F4">
      <w:pPr>
        <w:tabs>
          <w:tab w:val="left" w:pos="6032"/>
        </w:tabs>
      </w:pPr>
      <w:r>
        <w:t>.note {</w:t>
      </w:r>
    </w:p>
    <w:p w14:paraId="493A57C3" w14:textId="77777777" w:rsidR="00CA71F4" w:rsidRDefault="00CA71F4" w:rsidP="00CA71F4">
      <w:pPr>
        <w:tabs>
          <w:tab w:val="left" w:pos="6032"/>
        </w:tabs>
      </w:pPr>
      <w:r>
        <w:t xml:space="preserve">            font-size: 12px;</w:t>
      </w:r>
    </w:p>
    <w:p w14:paraId="5E45C1C2" w14:textId="77777777" w:rsidR="00CA71F4" w:rsidRDefault="00CA71F4" w:rsidP="00CA71F4">
      <w:pPr>
        <w:tabs>
          <w:tab w:val="left" w:pos="6032"/>
        </w:tabs>
      </w:pPr>
      <w:r>
        <w:t xml:space="preserve">            color: #777;</w:t>
      </w:r>
    </w:p>
    <w:p w14:paraId="35271B39" w14:textId="77777777" w:rsidR="00CA71F4" w:rsidRDefault="00CA71F4" w:rsidP="00CA71F4">
      <w:pPr>
        <w:tabs>
          <w:tab w:val="left" w:pos="6032"/>
        </w:tabs>
      </w:pPr>
      <w:r>
        <w:t xml:space="preserve">            text-align: center;</w:t>
      </w:r>
    </w:p>
    <w:p w14:paraId="384C3B31" w14:textId="77777777" w:rsidR="00CA71F4" w:rsidRDefault="00CA71F4" w:rsidP="00CA71F4">
      <w:pPr>
        <w:tabs>
          <w:tab w:val="left" w:pos="6032"/>
        </w:tabs>
      </w:pPr>
      <w:r>
        <w:t xml:space="preserve">        }</w:t>
      </w:r>
    </w:p>
    <w:p w14:paraId="5F878657" w14:textId="77777777" w:rsidR="00CA71F4" w:rsidRDefault="00CA71F4" w:rsidP="00CA71F4">
      <w:pPr>
        <w:tabs>
          <w:tab w:val="left" w:pos="6032"/>
        </w:tabs>
      </w:pPr>
      <w:r>
        <w:t xml:space="preserve">    &lt;/style&gt;</w:t>
      </w:r>
    </w:p>
    <w:p w14:paraId="6D3992A4" w14:textId="77777777" w:rsidR="00CA71F4" w:rsidRDefault="00CA71F4" w:rsidP="00CA71F4">
      <w:pPr>
        <w:tabs>
          <w:tab w:val="left" w:pos="6032"/>
        </w:tabs>
      </w:pPr>
      <w:r>
        <w:t>&lt;/head&gt;</w:t>
      </w:r>
    </w:p>
    <w:p w14:paraId="54BB9204" w14:textId="77777777" w:rsidR="00CA71F4" w:rsidRDefault="00CA71F4" w:rsidP="00CA71F4">
      <w:pPr>
        <w:tabs>
          <w:tab w:val="left" w:pos="6032"/>
        </w:tabs>
      </w:pPr>
      <w:r>
        <w:t>&lt;body&gt;</w:t>
      </w:r>
    </w:p>
    <w:p w14:paraId="10276E3C" w14:textId="77777777" w:rsidR="009075AB" w:rsidRDefault="00CA71F4" w:rsidP="00CA71F4">
      <w:pPr>
        <w:tabs>
          <w:tab w:val="left" w:pos="6032"/>
        </w:tabs>
      </w:pPr>
      <w:r>
        <w:t>&lt;h1&gt;</w:t>
      </w:r>
      <w:r w:rsidR="009075AB">
        <w:t>Choose Your Favorite Color&lt;/h1&gt;</w:t>
      </w:r>
    </w:p>
    <w:p w14:paraId="1CF02274" w14:textId="2434943B" w:rsidR="00CA71F4" w:rsidRDefault="00CA71F4" w:rsidP="00CA71F4">
      <w:pPr>
        <w:tabs>
          <w:tab w:val="left" w:pos="6032"/>
        </w:tabs>
      </w:pPr>
      <w:r>
        <w:t>&lt;div class="form-container"&gt;</w:t>
      </w:r>
    </w:p>
    <w:p w14:paraId="43668D96" w14:textId="77777777" w:rsidR="00CA71F4" w:rsidRDefault="00CA71F4" w:rsidP="00CA71F4">
      <w:pPr>
        <w:tabs>
          <w:tab w:val="left" w:pos="6032"/>
        </w:tabs>
      </w:pPr>
      <w:r>
        <w:t xml:space="preserve">        &lt;form action="#"&gt;</w:t>
      </w:r>
    </w:p>
    <w:p w14:paraId="50529E57" w14:textId="77777777" w:rsidR="00CA71F4" w:rsidRDefault="00CA71F4" w:rsidP="00CA71F4">
      <w:pPr>
        <w:tabs>
          <w:tab w:val="left" w:pos="6032"/>
        </w:tabs>
      </w:pPr>
      <w:r>
        <w:t xml:space="preserve">            &lt;!-- Radio Button Group for Color Selection --&gt;</w:t>
      </w:r>
    </w:p>
    <w:p w14:paraId="0C914A32" w14:textId="77777777" w:rsidR="00CA71F4" w:rsidRDefault="00CA71F4" w:rsidP="00CA71F4">
      <w:pPr>
        <w:tabs>
          <w:tab w:val="left" w:pos="6032"/>
        </w:tabs>
      </w:pPr>
      <w:r>
        <w:t xml:space="preserve">            &lt;div class="radio-group"&gt;</w:t>
      </w:r>
    </w:p>
    <w:p w14:paraId="3CD82ACB" w14:textId="77777777" w:rsidR="00CA71F4" w:rsidRDefault="00CA71F4" w:rsidP="00CA71F4">
      <w:pPr>
        <w:tabs>
          <w:tab w:val="left" w:pos="6032"/>
        </w:tabs>
      </w:pPr>
      <w:r>
        <w:t xml:space="preserve">                &lt;label for="red"&gt;Red&lt;/label&gt;</w:t>
      </w:r>
    </w:p>
    <w:p w14:paraId="4BEE844A" w14:textId="15BE3361" w:rsidR="00CA71F4" w:rsidRDefault="009075AB" w:rsidP="00CA71F4">
      <w:pPr>
        <w:tabs>
          <w:tab w:val="left" w:pos="6032"/>
        </w:tabs>
      </w:pPr>
      <w:r>
        <w:t xml:space="preserve">         </w:t>
      </w:r>
      <w:r w:rsidR="00CA71F4">
        <w:t>&lt;input type="radio" id="red" name="color" value="red"&gt;</w:t>
      </w:r>
    </w:p>
    <w:p w14:paraId="31068C76" w14:textId="0167FBAB" w:rsidR="00CA71F4" w:rsidRDefault="009075AB" w:rsidP="00CA71F4">
      <w:pPr>
        <w:tabs>
          <w:tab w:val="left" w:pos="6032"/>
        </w:tabs>
      </w:pPr>
      <w:r>
        <w:t xml:space="preserve">               </w:t>
      </w:r>
      <w:r w:rsidR="00CA71F4">
        <w:t>&lt;label for="blue"&gt;Blue&lt;/label&gt;</w:t>
      </w:r>
    </w:p>
    <w:p w14:paraId="6347489B" w14:textId="77777777" w:rsidR="00CA71F4" w:rsidRDefault="00CA71F4" w:rsidP="00CA71F4">
      <w:pPr>
        <w:tabs>
          <w:tab w:val="left" w:pos="6032"/>
        </w:tabs>
      </w:pPr>
      <w:r>
        <w:t xml:space="preserve">                &lt;input type="radio" id="blue" name="color" value="blue"&gt;</w:t>
      </w:r>
    </w:p>
    <w:p w14:paraId="212222FE" w14:textId="0BF1E812" w:rsidR="00CA71F4" w:rsidRDefault="00B4409E" w:rsidP="00CA71F4">
      <w:pPr>
        <w:tabs>
          <w:tab w:val="left" w:pos="6032"/>
        </w:tabs>
      </w:pPr>
      <w:r>
        <w:t xml:space="preserve">                </w:t>
      </w:r>
      <w:r w:rsidR="00CA71F4">
        <w:t>&lt;label for="green"&gt;Green&lt;/label&gt;</w:t>
      </w:r>
    </w:p>
    <w:p w14:paraId="4A426FA1" w14:textId="77777777" w:rsidR="00B4409E" w:rsidRDefault="00CA71F4" w:rsidP="00CA71F4">
      <w:pPr>
        <w:tabs>
          <w:tab w:val="left" w:pos="6032"/>
        </w:tabs>
      </w:pPr>
      <w:r>
        <w:t xml:space="preserve">                &lt;input type="radio" id="gre</w:t>
      </w:r>
      <w:r w:rsidR="00B4409E">
        <w:t>en" name="color" value="green"&gt;</w:t>
      </w:r>
    </w:p>
    <w:p w14:paraId="0EA31AA9" w14:textId="33AC5D93" w:rsidR="00CA71F4" w:rsidRDefault="00B4409E" w:rsidP="00CA71F4">
      <w:pPr>
        <w:tabs>
          <w:tab w:val="left" w:pos="6032"/>
        </w:tabs>
      </w:pPr>
      <w:r>
        <w:t xml:space="preserve">              </w:t>
      </w:r>
      <w:r w:rsidR="00CA71F4">
        <w:t xml:space="preserve"> &lt;label for="yellow"&gt;Yellow&lt;/label&gt;</w:t>
      </w:r>
    </w:p>
    <w:p w14:paraId="22427401" w14:textId="77777777" w:rsidR="00CA71F4" w:rsidRDefault="00CA71F4" w:rsidP="00CA71F4">
      <w:pPr>
        <w:tabs>
          <w:tab w:val="left" w:pos="6032"/>
        </w:tabs>
      </w:pPr>
      <w:r>
        <w:t xml:space="preserve">                &lt;input type="radio" id="yellow" name="color" value="yellow"&gt;</w:t>
      </w:r>
    </w:p>
    <w:p w14:paraId="6FDAA7C4" w14:textId="77777777" w:rsidR="00B4409E" w:rsidRDefault="00B4409E" w:rsidP="00CA71F4">
      <w:pPr>
        <w:tabs>
          <w:tab w:val="left" w:pos="6032"/>
        </w:tabs>
      </w:pPr>
      <w:r>
        <w:t xml:space="preserve">            &lt;/div&gt;</w:t>
      </w:r>
    </w:p>
    <w:p w14:paraId="2D5472C7" w14:textId="387B5E3A" w:rsidR="00CA71F4" w:rsidRDefault="00CA71F4" w:rsidP="00CA71F4">
      <w:pPr>
        <w:tabs>
          <w:tab w:val="left" w:pos="6032"/>
        </w:tabs>
      </w:pPr>
      <w:r>
        <w:t>&lt;!-- Radio Button Group for Subscription Plan --&gt;</w:t>
      </w:r>
    </w:p>
    <w:p w14:paraId="1BC406C6" w14:textId="77777777" w:rsidR="00CA71F4" w:rsidRDefault="00CA71F4" w:rsidP="00CA71F4">
      <w:pPr>
        <w:tabs>
          <w:tab w:val="left" w:pos="6032"/>
        </w:tabs>
      </w:pPr>
      <w:r>
        <w:t xml:space="preserve">            &lt;div class="radio-group"&gt;</w:t>
      </w:r>
    </w:p>
    <w:p w14:paraId="4A44A289" w14:textId="77777777" w:rsidR="00CA71F4" w:rsidRDefault="00CA71F4" w:rsidP="00CA71F4">
      <w:pPr>
        <w:tabs>
          <w:tab w:val="left" w:pos="6032"/>
        </w:tabs>
      </w:pPr>
      <w:r>
        <w:t xml:space="preserve">                &lt;label for="basic"&gt;Basic Plan&lt;/label&gt;</w:t>
      </w:r>
    </w:p>
    <w:p w14:paraId="461C3BFC" w14:textId="77777777" w:rsidR="00CA71F4" w:rsidRDefault="00CA71F4" w:rsidP="00CA71F4">
      <w:pPr>
        <w:tabs>
          <w:tab w:val="left" w:pos="6032"/>
        </w:tabs>
      </w:pPr>
      <w:r>
        <w:t xml:space="preserve">                &lt;input type="radio" id="basic" name="plan" value="basic"&gt;</w:t>
      </w:r>
    </w:p>
    <w:p w14:paraId="66C597CF" w14:textId="6AB788FE" w:rsidR="00CA71F4" w:rsidRDefault="00B4409E" w:rsidP="00CA71F4">
      <w:pPr>
        <w:tabs>
          <w:tab w:val="left" w:pos="6032"/>
        </w:tabs>
      </w:pPr>
      <w:r>
        <w:t xml:space="preserve">                </w:t>
      </w:r>
      <w:r w:rsidR="00CA71F4">
        <w:t>&lt;label for="premium"&gt;Premium Plan&lt;/label&gt;</w:t>
      </w:r>
    </w:p>
    <w:p w14:paraId="455DD6A9" w14:textId="77777777" w:rsidR="00CA71F4" w:rsidRDefault="00CA71F4" w:rsidP="00CA71F4">
      <w:pPr>
        <w:tabs>
          <w:tab w:val="left" w:pos="6032"/>
        </w:tabs>
      </w:pPr>
      <w:r>
        <w:t xml:space="preserve">                &lt;input type="radio" id="premium" name="plan" value="premium"&gt;</w:t>
      </w:r>
    </w:p>
    <w:p w14:paraId="0B4D02F6" w14:textId="6B6D6394" w:rsidR="00CA71F4" w:rsidRDefault="00B4409E" w:rsidP="00CA71F4">
      <w:pPr>
        <w:tabs>
          <w:tab w:val="left" w:pos="6032"/>
        </w:tabs>
      </w:pPr>
      <w:r>
        <w:t xml:space="preserve">                </w:t>
      </w:r>
      <w:r w:rsidR="00CA71F4">
        <w:t xml:space="preserve"> &lt;label for="vip"&gt;VIP Plan&lt;/label&gt;</w:t>
      </w:r>
    </w:p>
    <w:p w14:paraId="24775B41" w14:textId="77777777" w:rsidR="00CA71F4" w:rsidRDefault="00CA71F4" w:rsidP="00CA71F4">
      <w:pPr>
        <w:tabs>
          <w:tab w:val="left" w:pos="6032"/>
        </w:tabs>
      </w:pPr>
      <w:r>
        <w:t xml:space="preserve">                &lt;input type="radio" id="vip" name="plan" value="vip"&gt;</w:t>
      </w:r>
    </w:p>
    <w:p w14:paraId="11F495D2" w14:textId="77777777" w:rsidR="00CA71F4" w:rsidRDefault="00CA71F4" w:rsidP="00CA71F4">
      <w:pPr>
        <w:tabs>
          <w:tab w:val="left" w:pos="6032"/>
        </w:tabs>
      </w:pPr>
      <w:r>
        <w:t xml:space="preserve">            &lt;/div&gt;</w:t>
      </w:r>
    </w:p>
    <w:p w14:paraId="614B0E39" w14:textId="670FBF04" w:rsidR="00CA71F4" w:rsidRDefault="00CA71F4" w:rsidP="00CA71F4">
      <w:pPr>
        <w:tabs>
          <w:tab w:val="left" w:pos="6032"/>
        </w:tabs>
      </w:pPr>
      <w:r>
        <w:t>&lt;!-- Submit Button --&gt;</w:t>
      </w:r>
    </w:p>
    <w:p w14:paraId="176D8EEE" w14:textId="77777777" w:rsidR="00CA71F4" w:rsidRDefault="00CA71F4" w:rsidP="00CA71F4">
      <w:pPr>
        <w:tabs>
          <w:tab w:val="left" w:pos="6032"/>
        </w:tabs>
      </w:pPr>
      <w:r>
        <w:t xml:space="preserve">            &lt;button type="submit" class="submit-btn"&gt;Submit&lt;/button&gt;</w:t>
      </w:r>
    </w:p>
    <w:p w14:paraId="6110FB5A" w14:textId="77777777" w:rsidR="00CA71F4" w:rsidRDefault="00CA71F4" w:rsidP="00CA71F4">
      <w:pPr>
        <w:tabs>
          <w:tab w:val="left" w:pos="6032"/>
        </w:tabs>
      </w:pPr>
      <w:r>
        <w:t xml:space="preserve">        &lt;/form&gt;</w:t>
      </w:r>
    </w:p>
    <w:p w14:paraId="6587377C" w14:textId="6C8D05A3" w:rsidR="00CA71F4" w:rsidRDefault="00B4409E" w:rsidP="00CA71F4">
      <w:pPr>
        <w:tabs>
          <w:tab w:val="left" w:pos="6032"/>
        </w:tabs>
      </w:pPr>
      <w:r>
        <w:t xml:space="preserve"> </w:t>
      </w:r>
      <w:r w:rsidR="00CA71F4">
        <w:t xml:space="preserve"> &lt;p class="note"&gt;Note: You can only select one option in each group.&lt;/p&gt;</w:t>
      </w:r>
    </w:p>
    <w:p w14:paraId="0F68835D" w14:textId="77777777" w:rsidR="00CA71F4" w:rsidRDefault="00CA71F4" w:rsidP="00CA71F4">
      <w:pPr>
        <w:tabs>
          <w:tab w:val="left" w:pos="6032"/>
        </w:tabs>
      </w:pPr>
      <w:r>
        <w:t xml:space="preserve">    &lt;/div&gt;</w:t>
      </w:r>
    </w:p>
    <w:p w14:paraId="5222B2D2" w14:textId="212CCF32" w:rsidR="00D80EEB" w:rsidRDefault="00CA71F4" w:rsidP="00CA71F4">
      <w:pPr>
        <w:tabs>
          <w:tab w:val="left" w:pos="6032"/>
        </w:tabs>
      </w:pPr>
      <w:r>
        <w:t>&lt;/body&gt;</w:t>
      </w:r>
    </w:p>
    <w:p w14:paraId="4F156384" w14:textId="791E3114" w:rsidR="00D80EEB" w:rsidRDefault="00D80EEB" w:rsidP="00CA71F4">
      <w:pPr>
        <w:tabs>
          <w:tab w:val="left" w:pos="6032"/>
        </w:tabs>
      </w:pPr>
      <w:r>
        <w:t>&lt;/html&gt;</w:t>
      </w:r>
    </w:p>
    <w:p w14:paraId="164DB7A4" w14:textId="7455514C" w:rsidR="00B4409E" w:rsidRDefault="00B4409E" w:rsidP="00CA71F4">
      <w:pPr>
        <w:tabs>
          <w:tab w:val="left" w:pos="6032"/>
        </w:tabs>
      </w:pPr>
      <w:r>
        <w:t>Output:</w:t>
      </w:r>
      <w:r w:rsidRPr="00B4409E">
        <w:rPr>
          <w:noProof/>
          <w:lang w:eastAsia="en-IN"/>
        </w:rPr>
        <w:t xml:space="preserve"> </w:t>
      </w:r>
    </w:p>
    <w:p w14:paraId="51F56D8C" w14:textId="5F307762" w:rsidR="00B4409E" w:rsidRDefault="00B4409E" w:rsidP="00CA71F4">
      <w:pPr>
        <w:tabs>
          <w:tab w:val="left" w:pos="6032"/>
        </w:tabs>
      </w:pPr>
      <w:r w:rsidRPr="00CA71F4">
        <w:rPr>
          <w:noProof/>
          <w:lang w:eastAsia="en-IN"/>
        </w:rPr>
        <w:drawing>
          <wp:inline distT="0" distB="0" distL="0" distR="0" wp14:anchorId="6160E6AE" wp14:editId="032CCAFD">
            <wp:extent cx="2922905" cy="1495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5031" cy="1557907"/>
                    </a:xfrm>
                    <a:prstGeom prst="rect">
                      <a:avLst/>
                    </a:prstGeom>
                  </pic:spPr>
                </pic:pic>
              </a:graphicData>
            </a:graphic>
          </wp:inline>
        </w:drawing>
      </w:r>
    </w:p>
    <w:p w14:paraId="3AE895E3" w14:textId="1511B207" w:rsidR="00CA71F4" w:rsidRDefault="00CA71F4" w:rsidP="00CA71F4">
      <w:pPr>
        <w:tabs>
          <w:tab w:val="left" w:pos="6032"/>
        </w:tabs>
      </w:pPr>
    </w:p>
    <w:p w14:paraId="7BB4F6DA" w14:textId="610EA1DB" w:rsidR="00CA71F4" w:rsidRDefault="00CA71F4" w:rsidP="00CA71F4">
      <w:pPr>
        <w:tabs>
          <w:tab w:val="left" w:pos="6032"/>
        </w:tabs>
      </w:pPr>
    </w:p>
    <w:p w14:paraId="50C2A573" w14:textId="5BCCB318" w:rsidR="00CA71F4" w:rsidRDefault="00CA71F4" w:rsidP="00CA71F4">
      <w:pPr>
        <w:tabs>
          <w:tab w:val="left" w:pos="6032"/>
        </w:tabs>
      </w:pPr>
    </w:p>
    <w:p w14:paraId="001D1880" w14:textId="1B4FC8F1" w:rsidR="00CA71F4" w:rsidRDefault="00CA71F4" w:rsidP="00CA71F4">
      <w:pPr>
        <w:tabs>
          <w:tab w:val="left" w:pos="6032"/>
        </w:tabs>
        <w:jc w:val="center"/>
      </w:pPr>
      <w:r>
        <w:t>Project-35</w:t>
      </w:r>
    </w:p>
    <w:p w14:paraId="5EDC9473" w14:textId="7FAB97B1" w:rsidR="00CA71F4" w:rsidRDefault="00CA71F4" w:rsidP="00CA71F4">
      <w:pPr>
        <w:tabs>
          <w:tab w:val="left" w:pos="6032"/>
        </w:tabs>
      </w:pPr>
      <w:r>
        <w:t>Design a web page by demonstrating the usage of Check Box</w:t>
      </w:r>
    </w:p>
    <w:p w14:paraId="52B3B41D" w14:textId="77777777" w:rsidR="00CA71F4" w:rsidRDefault="00CA71F4" w:rsidP="00CA71F4">
      <w:pPr>
        <w:tabs>
          <w:tab w:val="left" w:pos="6032"/>
        </w:tabs>
      </w:pPr>
      <w:r>
        <w:t>&lt;!DOCTYPE html&gt;</w:t>
      </w:r>
    </w:p>
    <w:p w14:paraId="5311AD00" w14:textId="77777777" w:rsidR="00CA71F4" w:rsidRDefault="00CA71F4" w:rsidP="00CA71F4">
      <w:pPr>
        <w:tabs>
          <w:tab w:val="left" w:pos="6032"/>
        </w:tabs>
      </w:pPr>
      <w:r>
        <w:t>&lt;html lang="en"&gt;</w:t>
      </w:r>
    </w:p>
    <w:p w14:paraId="6826CB7D" w14:textId="77777777" w:rsidR="00CA71F4" w:rsidRDefault="00CA71F4" w:rsidP="00CA71F4">
      <w:pPr>
        <w:tabs>
          <w:tab w:val="left" w:pos="6032"/>
        </w:tabs>
      </w:pPr>
      <w:r>
        <w:t>&lt;head&gt;</w:t>
      </w:r>
    </w:p>
    <w:p w14:paraId="3359693B" w14:textId="77777777" w:rsidR="00CA71F4" w:rsidRDefault="00CA71F4" w:rsidP="00CA71F4">
      <w:pPr>
        <w:tabs>
          <w:tab w:val="left" w:pos="6032"/>
        </w:tabs>
      </w:pPr>
      <w:r>
        <w:t xml:space="preserve">    &lt;meta charset="UTF-8"&gt;</w:t>
      </w:r>
    </w:p>
    <w:p w14:paraId="0826C8B7" w14:textId="77777777" w:rsidR="00CA71F4" w:rsidRDefault="00CA71F4" w:rsidP="00CA71F4">
      <w:pPr>
        <w:tabs>
          <w:tab w:val="left" w:pos="6032"/>
        </w:tabs>
      </w:pPr>
      <w:r>
        <w:t xml:space="preserve">    &lt;meta name="viewport" content="width=device-width, initial-scale=1.0"&gt;</w:t>
      </w:r>
    </w:p>
    <w:p w14:paraId="52EEC482" w14:textId="77777777" w:rsidR="00CA71F4" w:rsidRDefault="00CA71F4" w:rsidP="00CA71F4">
      <w:pPr>
        <w:tabs>
          <w:tab w:val="left" w:pos="6032"/>
        </w:tabs>
      </w:pPr>
      <w:r>
        <w:t xml:space="preserve">    &lt;title&gt;Checkbox Demo&lt;/title&gt;</w:t>
      </w:r>
    </w:p>
    <w:p w14:paraId="2CF599A0" w14:textId="77777777" w:rsidR="00CA71F4" w:rsidRDefault="00CA71F4" w:rsidP="00CA71F4">
      <w:pPr>
        <w:tabs>
          <w:tab w:val="left" w:pos="6032"/>
        </w:tabs>
      </w:pPr>
      <w:r>
        <w:t xml:space="preserve">    &lt;style&gt;</w:t>
      </w:r>
    </w:p>
    <w:p w14:paraId="65136644" w14:textId="77777777" w:rsidR="00CA71F4" w:rsidRDefault="00CA71F4" w:rsidP="00CA71F4">
      <w:pPr>
        <w:tabs>
          <w:tab w:val="left" w:pos="6032"/>
        </w:tabs>
      </w:pPr>
      <w:r>
        <w:t xml:space="preserve">        body {</w:t>
      </w:r>
    </w:p>
    <w:p w14:paraId="3447220F" w14:textId="77777777" w:rsidR="00CA71F4" w:rsidRDefault="00CA71F4" w:rsidP="00CA71F4">
      <w:pPr>
        <w:tabs>
          <w:tab w:val="left" w:pos="6032"/>
        </w:tabs>
      </w:pPr>
      <w:r>
        <w:t xml:space="preserve">            font-family: Arial, sans-serif;</w:t>
      </w:r>
    </w:p>
    <w:p w14:paraId="27F26DBF" w14:textId="77777777" w:rsidR="00CA71F4" w:rsidRDefault="00CA71F4" w:rsidP="00CA71F4">
      <w:pPr>
        <w:tabs>
          <w:tab w:val="left" w:pos="6032"/>
        </w:tabs>
      </w:pPr>
      <w:r>
        <w:t xml:space="preserve">            background-color: #f4f4f4;</w:t>
      </w:r>
    </w:p>
    <w:p w14:paraId="1A68F921" w14:textId="77777777" w:rsidR="00CA71F4" w:rsidRDefault="00CA71F4" w:rsidP="00CA71F4">
      <w:pPr>
        <w:tabs>
          <w:tab w:val="left" w:pos="6032"/>
        </w:tabs>
      </w:pPr>
      <w:r>
        <w:t xml:space="preserve">            margin: 0;</w:t>
      </w:r>
    </w:p>
    <w:p w14:paraId="482A1811" w14:textId="77777777" w:rsidR="00CA71F4" w:rsidRDefault="00CA71F4" w:rsidP="00CA71F4">
      <w:pPr>
        <w:tabs>
          <w:tab w:val="left" w:pos="6032"/>
        </w:tabs>
      </w:pPr>
      <w:r>
        <w:t xml:space="preserve">            padding: 20px;</w:t>
      </w:r>
    </w:p>
    <w:p w14:paraId="70A2F677" w14:textId="77777777" w:rsidR="00B4409E" w:rsidRDefault="00B4409E" w:rsidP="00CA71F4">
      <w:pPr>
        <w:tabs>
          <w:tab w:val="left" w:pos="6032"/>
        </w:tabs>
      </w:pPr>
      <w:r>
        <w:t xml:space="preserve">        }</w:t>
      </w:r>
    </w:p>
    <w:p w14:paraId="0A03CB51" w14:textId="77777777" w:rsidR="00B4409E" w:rsidRDefault="00B4409E" w:rsidP="00CA71F4">
      <w:pPr>
        <w:tabs>
          <w:tab w:val="left" w:pos="6032"/>
        </w:tabs>
      </w:pPr>
      <w:r>
        <w:t>h1 {</w:t>
      </w:r>
    </w:p>
    <w:p w14:paraId="599EDF0B" w14:textId="059A42DD" w:rsidR="00CA71F4" w:rsidRDefault="00CA71F4" w:rsidP="00CA71F4">
      <w:pPr>
        <w:tabs>
          <w:tab w:val="left" w:pos="6032"/>
        </w:tabs>
      </w:pPr>
      <w:r>
        <w:t xml:space="preserve">  text-align: center;</w:t>
      </w:r>
    </w:p>
    <w:p w14:paraId="3EDF7C2B" w14:textId="77777777" w:rsidR="00CA71F4" w:rsidRDefault="00CA71F4" w:rsidP="00CA71F4">
      <w:pPr>
        <w:tabs>
          <w:tab w:val="left" w:pos="6032"/>
        </w:tabs>
      </w:pPr>
      <w:r>
        <w:t xml:space="preserve">            color: #333;</w:t>
      </w:r>
    </w:p>
    <w:p w14:paraId="380D588C" w14:textId="77777777" w:rsidR="00B4409E" w:rsidRDefault="00B4409E" w:rsidP="00CA71F4">
      <w:pPr>
        <w:tabs>
          <w:tab w:val="left" w:pos="6032"/>
        </w:tabs>
      </w:pPr>
      <w:r>
        <w:t xml:space="preserve">        }</w:t>
      </w:r>
    </w:p>
    <w:p w14:paraId="679C17BB" w14:textId="33FAD014" w:rsidR="00CA71F4" w:rsidRDefault="00CA71F4" w:rsidP="00CA71F4">
      <w:pPr>
        <w:tabs>
          <w:tab w:val="left" w:pos="6032"/>
        </w:tabs>
      </w:pPr>
      <w:r>
        <w:t>.form-container {</w:t>
      </w:r>
    </w:p>
    <w:p w14:paraId="6A475991" w14:textId="77777777" w:rsidR="00CA71F4" w:rsidRDefault="00CA71F4" w:rsidP="00CA71F4">
      <w:pPr>
        <w:tabs>
          <w:tab w:val="left" w:pos="6032"/>
        </w:tabs>
      </w:pPr>
      <w:r>
        <w:t xml:space="preserve">            max-width: 500px;</w:t>
      </w:r>
    </w:p>
    <w:p w14:paraId="4E43FA73" w14:textId="77777777" w:rsidR="00CA71F4" w:rsidRDefault="00CA71F4" w:rsidP="00CA71F4">
      <w:pPr>
        <w:tabs>
          <w:tab w:val="left" w:pos="6032"/>
        </w:tabs>
      </w:pPr>
      <w:r>
        <w:t xml:space="preserve">            margin: 0 auto;</w:t>
      </w:r>
    </w:p>
    <w:p w14:paraId="20EBE166" w14:textId="77777777" w:rsidR="00CA71F4" w:rsidRDefault="00CA71F4" w:rsidP="00CA71F4">
      <w:pPr>
        <w:tabs>
          <w:tab w:val="left" w:pos="6032"/>
        </w:tabs>
      </w:pPr>
      <w:r>
        <w:t xml:space="preserve">            background-color: white;</w:t>
      </w:r>
    </w:p>
    <w:p w14:paraId="1432D4CF" w14:textId="77777777" w:rsidR="00CA71F4" w:rsidRDefault="00CA71F4" w:rsidP="00CA71F4">
      <w:pPr>
        <w:tabs>
          <w:tab w:val="left" w:pos="6032"/>
        </w:tabs>
      </w:pPr>
      <w:r>
        <w:t xml:space="preserve">            padding: 20px;</w:t>
      </w:r>
    </w:p>
    <w:p w14:paraId="7D1AB900" w14:textId="77777777" w:rsidR="00CA71F4" w:rsidRDefault="00CA71F4" w:rsidP="00CA71F4">
      <w:pPr>
        <w:tabs>
          <w:tab w:val="left" w:pos="6032"/>
        </w:tabs>
      </w:pPr>
      <w:r>
        <w:t xml:space="preserve">            border-radius: 8px;</w:t>
      </w:r>
    </w:p>
    <w:p w14:paraId="74E7598F" w14:textId="53413445" w:rsidR="00CA71F4" w:rsidRDefault="00CA71F4" w:rsidP="00CA71F4">
      <w:pPr>
        <w:tabs>
          <w:tab w:val="left" w:pos="6032"/>
        </w:tabs>
      </w:pPr>
      <w:r>
        <w:t xml:space="preserve">            box-shadow: 0 4px 8px rgba(0, 0, 0, 0.1);</w:t>
      </w:r>
    </w:p>
    <w:p w14:paraId="077F294A" w14:textId="1C7977C5" w:rsidR="00CA71F4" w:rsidRDefault="00CA71F4" w:rsidP="00CA71F4">
      <w:pPr>
        <w:tabs>
          <w:tab w:val="left" w:pos="6032"/>
        </w:tabs>
      </w:pPr>
      <w:r>
        <w:t>output:</w:t>
      </w:r>
    </w:p>
    <w:p w14:paraId="7AF475D6" w14:textId="6C48F88C" w:rsidR="00BC5266" w:rsidRDefault="00BC5266" w:rsidP="00CA71F4">
      <w:pPr>
        <w:tabs>
          <w:tab w:val="left" w:pos="6032"/>
        </w:tabs>
      </w:pPr>
      <w:r w:rsidRPr="00BC5266">
        <w:rPr>
          <w:noProof/>
          <w:lang w:eastAsia="en-IN"/>
        </w:rPr>
        <w:drawing>
          <wp:inline distT="0" distB="0" distL="0" distR="0" wp14:anchorId="46740C18" wp14:editId="44CDC533">
            <wp:extent cx="3028950" cy="1685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8950" cy="1685925"/>
                    </a:xfrm>
                    <a:prstGeom prst="rect">
                      <a:avLst/>
                    </a:prstGeom>
                  </pic:spPr>
                </pic:pic>
              </a:graphicData>
            </a:graphic>
          </wp:inline>
        </w:drawing>
      </w:r>
    </w:p>
    <w:p w14:paraId="34C6B884" w14:textId="263817E6" w:rsidR="00CA71F4" w:rsidRDefault="00CA71F4" w:rsidP="00CA71F4">
      <w:pPr>
        <w:tabs>
          <w:tab w:val="left" w:pos="6032"/>
        </w:tabs>
      </w:pPr>
    </w:p>
    <w:p w14:paraId="35F9D95C" w14:textId="575992A1" w:rsidR="00CA71F4" w:rsidRDefault="00CA71F4" w:rsidP="00CA71F4">
      <w:pPr>
        <w:tabs>
          <w:tab w:val="left" w:pos="6032"/>
        </w:tabs>
        <w:jc w:val="center"/>
      </w:pPr>
      <w:r>
        <w:t>Project-36</w:t>
      </w:r>
    </w:p>
    <w:p w14:paraId="225B1377" w14:textId="510DCA55" w:rsidR="00CA71F4" w:rsidRDefault="00CA71F4" w:rsidP="00CA71F4">
      <w:pPr>
        <w:tabs>
          <w:tab w:val="left" w:pos="6032"/>
        </w:tabs>
      </w:pPr>
      <w:r>
        <w:t>Design a web page by demonstrating the usage of Dropdown</w:t>
      </w:r>
    </w:p>
    <w:p w14:paraId="3230A66D" w14:textId="77777777" w:rsidR="0059070F" w:rsidRDefault="0059070F" w:rsidP="0059070F">
      <w:r>
        <w:t>&lt;!DOCTYPE html&gt;</w:t>
      </w:r>
    </w:p>
    <w:p w14:paraId="0F6D774C" w14:textId="77777777" w:rsidR="0059070F" w:rsidRDefault="0059070F" w:rsidP="0059070F">
      <w:r>
        <w:t>&lt;html lang="en"&gt;</w:t>
      </w:r>
    </w:p>
    <w:p w14:paraId="75864DF6" w14:textId="77777777" w:rsidR="0059070F" w:rsidRDefault="0059070F" w:rsidP="0059070F">
      <w:r>
        <w:t>&lt;head&gt;</w:t>
      </w:r>
    </w:p>
    <w:p w14:paraId="3C69CEC7" w14:textId="77777777" w:rsidR="0059070F" w:rsidRDefault="0059070F" w:rsidP="0059070F">
      <w:r>
        <w:t xml:space="preserve">    &lt;meta charset="UTF-8"&gt;</w:t>
      </w:r>
    </w:p>
    <w:p w14:paraId="422E7E3C" w14:textId="77777777" w:rsidR="0059070F" w:rsidRDefault="0059070F" w:rsidP="0059070F">
      <w:r>
        <w:t xml:space="preserve">    &lt;meta name="viewport" content="width=device-width, initial-scale=1.0"&gt;</w:t>
      </w:r>
    </w:p>
    <w:p w14:paraId="0CADAAC0" w14:textId="77777777" w:rsidR="0059070F" w:rsidRDefault="0059070F" w:rsidP="0059070F">
      <w:r>
        <w:t xml:space="preserve">    &lt;title&gt;Dropdown Demo&lt;/title&gt;</w:t>
      </w:r>
    </w:p>
    <w:p w14:paraId="7D7C5140" w14:textId="77777777" w:rsidR="0059070F" w:rsidRDefault="0059070F" w:rsidP="0059070F">
      <w:r>
        <w:t xml:space="preserve">    &lt;style&gt;</w:t>
      </w:r>
    </w:p>
    <w:p w14:paraId="25460BB9" w14:textId="77777777" w:rsidR="0059070F" w:rsidRDefault="0059070F" w:rsidP="0059070F">
      <w:r>
        <w:t xml:space="preserve">        body {</w:t>
      </w:r>
    </w:p>
    <w:p w14:paraId="0B3C7B45" w14:textId="77777777" w:rsidR="0059070F" w:rsidRDefault="0059070F" w:rsidP="0059070F">
      <w:r>
        <w:t xml:space="preserve">            font-family: Arial, sans-serif;</w:t>
      </w:r>
    </w:p>
    <w:p w14:paraId="2A51CF59" w14:textId="77777777" w:rsidR="0059070F" w:rsidRDefault="0059070F" w:rsidP="0059070F">
      <w:r>
        <w:t xml:space="preserve">            background-color: #f4f4f4;</w:t>
      </w:r>
    </w:p>
    <w:p w14:paraId="1F8C5589" w14:textId="77777777" w:rsidR="0059070F" w:rsidRDefault="0059070F" w:rsidP="0059070F">
      <w:r>
        <w:t xml:space="preserve">            margin: 0;</w:t>
      </w:r>
    </w:p>
    <w:p w14:paraId="65BA3831" w14:textId="77777777" w:rsidR="0059070F" w:rsidRDefault="0059070F" w:rsidP="0059070F">
      <w:r>
        <w:t xml:space="preserve">            padding: 20px;</w:t>
      </w:r>
    </w:p>
    <w:p w14:paraId="340A9E52" w14:textId="77777777" w:rsidR="0059070F" w:rsidRDefault="0059070F" w:rsidP="0059070F">
      <w:r>
        <w:t xml:space="preserve">        }</w:t>
      </w:r>
    </w:p>
    <w:p w14:paraId="1668868F" w14:textId="77777777" w:rsidR="0059070F" w:rsidRDefault="0059070F" w:rsidP="0059070F"/>
    <w:p w14:paraId="42FEDC76" w14:textId="77777777" w:rsidR="0059070F" w:rsidRDefault="0059070F" w:rsidP="0059070F">
      <w:r>
        <w:t xml:space="preserve">        h1 {</w:t>
      </w:r>
    </w:p>
    <w:p w14:paraId="465C83C4" w14:textId="77777777" w:rsidR="0059070F" w:rsidRDefault="0059070F" w:rsidP="0059070F">
      <w:r>
        <w:t xml:space="preserve">            text-align: center;</w:t>
      </w:r>
    </w:p>
    <w:p w14:paraId="6637DB6E" w14:textId="77777777" w:rsidR="0059070F" w:rsidRDefault="0059070F" w:rsidP="0059070F">
      <w:r>
        <w:t xml:space="preserve">            color: #333;</w:t>
      </w:r>
    </w:p>
    <w:p w14:paraId="07E9F404" w14:textId="77777777" w:rsidR="0059070F" w:rsidRDefault="0059070F" w:rsidP="0059070F">
      <w:r>
        <w:t xml:space="preserve">        }</w:t>
      </w:r>
    </w:p>
    <w:p w14:paraId="3542E3E4" w14:textId="77777777" w:rsidR="0059070F" w:rsidRDefault="0059070F" w:rsidP="0059070F"/>
    <w:p w14:paraId="622D82A2" w14:textId="77777777" w:rsidR="0059070F" w:rsidRDefault="0059070F" w:rsidP="0059070F">
      <w:r>
        <w:t xml:space="preserve">        .form-container {</w:t>
      </w:r>
    </w:p>
    <w:p w14:paraId="06F974C5" w14:textId="77777777" w:rsidR="0059070F" w:rsidRDefault="0059070F" w:rsidP="0059070F">
      <w:r>
        <w:t xml:space="preserve">            max-width: 500px;</w:t>
      </w:r>
    </w:p>
    <w:p w14:paraId="2B015CF8" w14:textId="77777777" w:rsidR="0059070F" w:rsidRDefault="0059070F" w:rsidP="0059070F">
      <w:r>
        <w:t xml:space="preserve">            margin: 0 auto;</w:t>
      </w:r>
    </w:p>
    <w:p w14:paraId="6E5860CB" w14:textId="77777777" w:rsidR="0059070F" w:rsidRDefault="0059070F" w:rsidP="0059070F">
      <w:r>
        <w:t xml:space="preserve">            background-color: white;</w:t>
      </w:r>
    </w:p>
    <w:p w14:paraId="31CBBECB" w14:textId="6E06E96E" w:rsidR="009E234B" w:rsidRDefault="0059070F" w:rsidP="0059070F">
      <w:r>
        <w:t xml:space="preserve">            padding: 2</w:t>
      </w:r>
    </w:p>
    <w:p w14:paraId="1A360DFC" w14:textId="467A9451" w:rsidR="0059070F" w:rsidRDefault="0059070F" w:rsidP="0059070F">
      <w:r>
        <w:t>output:</w:t>
      </w:r>
    </w:p>
    <w:p w14:paraId="6798C921" w14:textId="6204C394" w:rsidR="00BC5266" w:rsidRDefault="00BC5266" w:rsidP="0059070F">
      <w:r w:rsidRPr="00BC5266">
        <w:rPr>
          <w:noProof/>
          <w:lang w:eastAsia="en-IN"/>
        </w:rPr>
        <w:drawing>
          <wp:inline distT="0" distB="0" distL="0" distR="0" wp14:anchorId="6BCFFD19" wp14:editId="3FC42D0C">
            <wp:extent cx="4693285"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3285" cy="2076450"/>
                    </a:xfrm>
                    <a:prstGeom prst="rect">
                      <a:avLst/>
                    </a:prstGeom>
                  </pic:spPr>
                </pic:pic>
              </a:graphicData>
            </a:graphic>
          </wp:inline>
        </w:drawing>
      </w:r>
    </w:p>
    <w:p w14:paraId="5B84E4AC" w14:textId="22E03598" w:rsidR="0059070F" w:rsidRDefault="0059070F" w:rsidP="0059070F"/>
    <w:p w14:paraId="10F2B9E7" w14:textId="6EF04C6C" w:rsidR="0059070F" w:rsidRDefault="0059070F" w:rsidP="0059070F">
      <w:pPr>
        <w:jc w:val="center"/>
      </w:pPr>
      <w:r>
        <w:t>Project-37</w:t>
      </w:r>
    </w:p>
    <w:p w14:paraId="13B0C658" w14:textId="2B1AD2B0" w:rsidR="0059070F" w:rsidRDefault="0059070F" w:rsidP="0059070F">
      <w:r>
        <w:t>Design a web page by demonstrating the usage of Text Area</w:t>
      </w:r>
    </w:p>
    <w:p w14:paraId="53B445D7" w14:textId="77777777" w:rsidR="0059070F" w:rsidRDefault="0059070F" w:rsidP="0059070F">
      <w:r>
        <w:t>&lt;!DOCTYPE html&gt;</w:t>
      </w:r>
    </w:p>
    <w:p w14:paraId="45E833E1" w14:textId="77777777" w:rsidR="0059070F" w:rsidRDefault="0059070F" w:rsidP="0059070F">
      <w:r>
        <w:t>&lt;html lang="en"&gt;</w:t>
      </w:r>
    </w:p>
    <w:p w14:paraId="781B125B" w14:textId="77777777" w:rsidR="0059070F" w:rsidRDefault="0059070F" w:rsidP="0059070F">
      <w:r>
        <w:t>&lt;head&gt;</w:t>
      </w:r>
    </w:p>
    <w:p w14:paraId="419C222C" w14:textId="77777777" w:rsidR="0059070F" w:rsidRDefault="0059070F" w:rsidP="0059070F">
      <w:r>
        <w:t xml:space="preserve">    &lt;meta charset="UTF-8"&gt;</w:t>
      </w:r>
    </w:p>
    <w:p w14:paraId="1DD7C83B" w14:textId="77777777" w:rsidR="0059070F" w:rsidRDefault="0059070F" w:rsidP="0059070F">
      <w:r>
        <w:t xml:space="preserve">    &lt;meta name="viewport" content="width=device-width, initial-scale=1.0"&gt;</w:t>
      </w:r>
    </w:p>
    <w:p w14:paraId="7A293587" w14:textId="77777777" w:rsidR="0059070F" w:rsidRDefault="0059070F" w:rsidP="0059070F">
      <w:r>
        <w:t xml:space="preserve">    &lt;title&gt;Textarea Demo&lt;/title&gt;</w:t>
      </w:r>
    </w:p>
    <w:p w14:paraId="19F781CB" w14:textId="77777777" w:rsidR="0059070F" w:rsidRDefault="0059070F" w:rsidP="0059070F">
      <w:r>
        <w:t xml:space="preserve">    &lt;style&gt;</w:t>
      </w:r>
    </w:p>
    <w:p w14:paraId="473B0510" w14:textId="77777777" w:rsidR="0059070F" w:rsidRDefault="0059070F" w:rsidP="0059070F">
      <w:r>
        <w:t xml:space="preserve">        body {</w:t>
      </w:r>
    </w:p>
    <w:p w14:paraId="3E3E191E" w14:textId="77777777" w:rsidR="0059070F" w:rsidRDefault="0059070F" w:rsidP="0059070F">
      <w:r>
        <w:t xml:space="preserve">            font-family: Arial, sans-serif;</w:t>
      </w:r>
    </w:p>
    <w:p w14:paraId="6F5679B9" w14:textId="77777777" w:rsidR="0059070F" w:rsidRDefault="0059070F" w:rsidP="0059070F">
      <w:r>
        <w:t xml:space="preserve">            background-color: #f4f4f4;</w:t>
      </w:r>
    </w:p>
    <w:p w14:paraId="6388A8A3" w14:textId="77777777" w:rsidR="0059070F" w:rsidRDefault="0059070F" w:rsidP="0059070F">
      <w:r>
        <w:t xml:space="preserve">            margin: 0;</w:t>
      </w:r>
    </w:p>
    <w:p w14:paraId="0CBA6DEE" w14:textId="77777777" w:rsidR="0059070F" w:rsidRDefault="0059070F" w:rsidP="0059070F">
      <w:r>
        <w:t xml:space="preserve">            padding: 20px;</w:t>
      </w:r>
    </w:p>
    <w:p w14:paraId="6717E879" w14:textId="77777777" w:rsidR="0059070F" w:rsidRDefault="0059070F" w:rsidP="0059070F">
      <w:r>
        <w:t xml:space="preserve">        }</w:t>
      </w:r>
    </w:p>
    <w:p w14:paraId="1B3E5FD2" w14:textId="77777777" w:rsidR="0059070F" w:rsidRDefault="0059070F" w:rsidP="0059070F"/>
    <w:p w14:paraId="42EECA6A" w14:textId="77777777" w:rsidR="0059070F" w:rsidRDefault="0059070F" w:rsidP="0059070F">
      <w:r>
        <w:t xml:space="preserve">        h1 {</w:t>
      </w:r>
    </w:p>
    <w:p w14:paraId="5DD81727" w14:textId="77777777" w:rsidR="0059070F" w:rsidRDefault="0059070F" w:rsidP="0059070F">
      <w:r>
        <w:t xml:space="preserve">            text-align: center;</w:t>
      </w:r>
    </w:p>
    <w:p w14:paraId="45FD1A6B" w14:textId="77777777" w:rsidR="0059070F" w:rsidRDefault="0059070F" w:rsidP="0059070F">
      <w:r>
        <w:t xml:space="preserve">            color: #333;</w:t>
      </w:r>
    </w:p>
    <w:p w14:paraId="19EB6040" w14:textId="77777777" w:rsidR="0059070F" w:rsidRDefault="0059070F" w:rsidP="0059070F">
      <w:r>
        <w:t xml:space="preserve">        }</w:t>
      </w:r>
    </w:p>
    <w:p w14:paraId="75D847DF" w14:textId="77777777" w:rsidR="0059070F" w:rsidRDefault="0059070F" w:rsidP="0059070F"/>
    <w:p w14:paraId="054A20F0" w14:textId="77777777" w:rsidR="0059070F" w:rsidRDefault="0059070F" w:rsidP="0059070F">
      <w:r>
        <w:t xml:space="preserve">        .form-container {</w:t>
      </w:r>
    </w:p>
    <w:p w14:paraId="07DE5276" w14:textId="77777777" w:rsidR="0059070F" w:rsidRDefault="0059070F" w:rsidP="0059070F">
      <w:r>
        <w:t xml:space="preserve">            max-width: 600px;</w:t>
      </w:r>
    </w:p>
    <w:p w14:paraId="770E1FFA" w14:textId="77777777" w:rsidR="0059070F" w:rsidRDefault="0059070F" w:rsidP="0059070F">
      <w:r>
        <w:t xml:space="preserve">            margin: 0 auto;</w:t>
      </w:r>
    </w:p>
    <w:p w14:paraId="73EDB2FA" w14:textId="77777777" w:rsidR="0059070F" w:rsidRDefault="0059070F" w:rsidP="0059070F">
      <w:r>
        <w:t xml:space="preserve">            background-color: white;</w:t>
      </w:r>
    </w:p>
    <w:p w14:paraId="00F81616" w14:textId="77777777" w:rsidR="0059070F" w:rsidRDefault="0059070F" w:rsidP="0059070F">
      <w:r>
        <w:t xml:space="preserve">            padding: 20px;</w:t>
      </w:r>
    </w:p>
    <w:p w14:paraId="487407CF" w14:textId="77777777" w:rsidR="0059070F" w:rsidRDefault="0059070F" w:rsidP="0059070F">
      <w:r>
        <w:t xml:space="preserve">            border-radius: 8px;</w:t>
      </w:r>
    </w:p>
    <w:p w14:paraId="265C646C" w14:textId="77777777" w:rsidR="0059070F" w:rsidRDefault="0059070F" w:rsidP="0059070F">
      <w:r>
        <w:t xml:space="preserve">            box-shadow: 0 4px 8px rgba(0, 0, 0, 0.1);</w:t>
      </w:r>
    </w:p>
    <w:p w14:paraId="41854878" w14:textId="77777777" w:rsidR="0059070F" w:rsidRDefault="0059070F" w:rsidP="0059070F">
      <w:r>
        <w:t xml:space="preserve">        }</w:t>
      </w:r>
    </w:p>
    <w:p w14:paraId="3139F724" w14:textId="77777777" w:rsidR="0059070F" w:rsidRDefault="0059070F" w:rsidP="0059070F"/>
    <w:p w14:paraId="17CAE7DD" w14:textId="77777777" w:rsidR="0059070F" w:rsidRDefault="0059070F" w:rsidP="0059070F">
      <w:r>
        <w:t xml:space="preserve">        label {</w:t>
      </w:r>
    </w:p>
    <w:p w14:paraId="5E2DBD35" w14:textId="77777777" w:rsidR="0059070F" w:rsidRDefault="0059070F" w:rsidP="0059070F">
      <w:r>
        <w:t xml:space="preserve">            font-size: 16px;</w:t>
      </w:r>
    </w:p>
    <w:p w14:paraId="1BC095BD" w14:textId="77777777" w:rsidR="0059070F" w:rsidRDefault="0059070F" w:rsidP="0059070F">
      <w:r>
        <w:t xml:space="preserve">            margin-bottom: 5px;</w:t>
      </w:r>
    </w:p>
    <w:p w14:paraId="463D3453" w14:textId="77777777" w:rsidR="0059070F" w:rsidRDefault="0059070F" w:rsidP="0059070F">
      <w:r>
        <w:t xml:space="preserve">            display: block;</w:t>
      </w:r>
    </w:p>
    <w:p w14:paraId="350D24A0" w14:textId="77777777" w:rsidR="0059070F" w:rsidRDefault="0059070F" w:rsidP="0059070F">
      <w:r>
        <w:t xml:space="preserve">        }</w:t>
      </w:r>
    </w:p>
    <w:p w14:paraId="5442EB1C" w14:textId="77777777" w:rsidR="0059070F" w:rsidRDefault="0059070F" w:rsidP="0059070F"/>
    <w:p w14:paraId="26427AF9" w14:textId="77777777" w:rsidR="0059070F" w:rsidRDefault="0059070F" w:rsidP="0059070F">
      <w:r>
        <w:t xml:space="preserve">        textarea {</w:t>
      </w:r>
    </w:p>
    <w:p w14:paraId="5F746837" w14:textId="77777777" w:rsidR="0059070F" w:rsidRDefault="0059070F" w:rsidP="0059070F">
      <w:r>
        <w:t xml:space="preserve">            width: 100%;</w:t>
      </w:r>
    </w:p>
    <w:p w14:paraId="0FCEE3F2" w14:textId="77777777" w:rsidR="0059070F" w:rsidRDefault="0059070F" w:rsidP="0059070F">
      <w:r>
        <w:t xml:space="preserve">            height: 150px;</w:t>
      </w:r>
    </w:p>
    <w:p w14:paraId="0F0B65DA" w14:textId="77777777" w:rsidR="0059070F" w:rsidRDefault="0059070F" w:rsidP="0059070F">
      <w:r>
        <w:t xml:space="preserve">            padding: 10px;</w:t>
      </w:r>
    </w:p>
    <w:p w14:paraId="434F12BE" w14:textId="77777777" w:rsidR="0059070F" w:rsidRDefault="0059070F" w:rsidP="0059070F">
      <w:r>
        <w:t xml:space="preserve">            margin-bottom: 20px;</w:t>
      </w:r>
    </w:p>
    <w:p w14:paraId="4B8EE5DA" w14:textId="77777777" w:rsidR="0059070F" w:rsidRDefault="0059070F" w:rsidP="0059070F">
      <w:r>
        <w:t xml:space="preserve">            border: 1px solid #ccc;</w:t>
      </w:r>
    </w:p>
    <w:p w14:paraId="4414CC70" w14:textId="77777777" w:rsidR="0059070F" w:rsidRDefault="0059070F" w:rsidP="0059070F">
      <w:r>
        <w:t xml:space="preserve">            border-radius: 4px;</w:t>
      </w:r>
    </w:p>
    <w:p w14:paraId="6CF3C245" w14:textId="77777777" w:rsidR="0059070F" w:rsidRDefault="0059070F" w:rsidP="0059070F">
      <w:r>
        <w:t xml:space="preserve">            font-size: 16px;</w:t>
      </w:r>
    </w:p>
    <w:p w14:paraId="5E70CC3F" w14:textId="77777777" w:rsidR="0059070F" w:rsidRDefault="0059070F" w:rsidP="0059070F">
      <w:r>
        <w:t xml:space="preserve">            resize: vertical; /* Allows resizing the textarea vertically */</w:t>
      </w:r>
    </w:p>
    <w:p w14:paraId="28587E68" w14:textId="77777777" w:rsidR="0059070F" w:rsidRDefault="0059070F" w:rsidP="0059070F">
      <w:r>
        <w:t xml:space="preserve">        }</w:t>
      </w:r>
    </w:p>
    <w:p w14:paraId="65F61660" w14:textId="77777777" w:rsidR="0059070F" w:rsidRDefault="0059070F" w:rsidP="0059070F"/>
    <w:p w14:paraId="2CC53C5D" w14:textId="77777777" w:rsidR="0059070F" w:rsidRDefault="0059070F" w:rsidP="0059070F">
      <w:r>
        <w:t xml:space="preserve">        .submit-btn {</w:t>
      </w:r>
    </w:p>
    <w:p w14:paraId="25A98D4F" w14:textId="77777777" w:rsidR="0059070F" w:rsidRDefault="0059070F" w:rsidP="0059070F">
      <w:r>
        <w:t xml:space="preserve">            width: 100%;</w:t>
      </w:r>
    </w:p>
    <w:p w14:paraId="749EDB26" w14:textId="77777777" w:rsidR="0059070F" w:rsidRDefault="0059070F" w:rsidP="0059070F">
      <w:r>
        <w:t xml:space="preserve">            padding: 12px 20px;</w:t>
      </w:r>
    </w:p>
    <w:p w14:paraId="0D4A3DA3" w14:textId="77777777" w:rsidR="0059070F" w:rsidRDefault="0059070F" w:rsidP="0059070F">
      <w:r>
        <w:t xml:space="preserve">            background-color: #4CAF50;</w:t>
      </w:r>
    </w:p>
    <w:p w14:paraId="742B615D" w14:textId="77777777" w:rsidR="0059070F" w:rsidRDefault="0059070F" w:rsidP="0059070F">
      <w:r>
        <w:t xml:space="preserve">            color: white;</w:t>
      </w:r>
    </w:p>
    <w:p w14:paraId="3F43341B" w14:textId="77777777" w:rsidR="0059070F" w:rsidRDefault="0059070F" w:rsidP="0059070F">
      <w:r>
        <w:t xml:space="preserve">            border: none;</w:t>
      </w:r>
    </w:p>
    <w:p w14:paraId="1032CB73" w14:textId="77777777" w:rsidR="0059070F" w:rsidRDefault="0059070F" w:rsidP="0059070F">
      <w:r>
        <w:t xml:space="preserve">            border-radius: 4px;</w:t>
      </w:r>
    </w:p>
    <w:p w14:paraId="07B3B3E0" w14:textId="77777777" w:rsidR="0059070F" w:rsidRDefault="0059070F" w:rsidP="0059070F">
      <w:r>
        <w:t xml:space="preserve">            font-size: 16px;</w:t>
      </w:r>
    </w:p>
    <w:p w14:paraId="14085B97" w14:textId="77777777" w:rsidR="0059070F" w:rsidRDefault="0059070F" w:rsidP="0059070F">
      <w:r>
        <w:t xml:space="preserve">            cursor: pointer;</w:t>
      </w:r>
    </w:p>
    <w:p w14:paraId="1FAE60B6" w14:textId="77777777" w:rsidR="0059070F" w:rsidRDefault="0059070F" w:rsidP="0059070F">
      <w:r>
        <w:t xml:space="preserve">        }</w:t>
      </w:r>
    </w:p>
    <w:p w14:paraId="7FC0EA13" w14:textId="77777777" w:rsidR="0059070F" w:rsidRDefault="0059070F" w:rsidP="0059070F"/>
    <w:p w14:paraId="26E0D171" w14:textId="77777777" w:rsidR="0059070F" w:rsidRDefault="0059070F" w:rsidP="0059070F">
      <w:r>
        <w:t xml:space="preserve">        .submit-btn:hover {</w:t>
      </w:r>
    </w:p>
    <w:p w14:paraId="19CF9D51" w14:textId="77777777" w:rsidR="0059070F" w:rsidRDefault="0059070F" w:rsidP="0059070F">
      <w:r>
        <w:t xml:space="preserve">            background-color: #45a049;</w:t>
      </w:r>
    </w:p>
    <w:p w14:paraId="4CD2E7EB" w14:textId="77777777" w:rsidR="0059070F" w:rsidRDefault="0059070F" w:rsidP="0059070F">
      <w:r>
        <w:t xml:space="preserve">        }</w:t>
      </w:r>
    </w:p>
    <w:p w14:paraId="521804C0" w14:textId="77777777" w:rsidR="0059070F" w:rsidRDefault="0059070F" w:rsidP="0059070F"/>
    <w:p w14:paraId="7E7B268B" w14:textId="77777777" w:rsidR="0059070F" w:rsidRDefault="0059070F" w:rsidP="0059070F">
      <w:r>
        <w:t xml:space="preserve">        .note {</w:t>
      </w:r>
    </w:p>
    <w:p w14:paraId="558298CF" w14:textId="77777777" w:rsidR="0059070F" w:rsidRDefault="0059070F" w:rsidP="0059070F">
      <w:r>
        <w:t xml:space="preserve">            font-size: 12px;</w:t>
      </w:r>
    </w:p>
    <w:p w14:paraId="0E2D0FD9" w14:textId="77777777" w:rsidR="0059070F" w:rsidRDefault="0059070F" w:rsidP="0059070F">
      <w:r>
        <w:t xml:space="preserve">            color: #777;</w:t>
      </w:r>
    </w:p>
    <w:p w14:paraId="71C5B8B8" w14:textId="77777777" w:rsidR="0059070F" w:rsidRDefault="0059070F" w:rsidP="0059070F">
      <w:r>
        <w:t xml:space="preserve">            text-align: center;</w:t>
      </w:r>
    </w:p>
    <w:p w14:paraId="494C5039" w14:textId="77777777" w:rsidR="0059070F" w:rsidRDefault="0059070F" w:rsidP="0059070F">
      <w:r>
        <w:t xml:space="preserve">        }</w:t>
      </w:r>
    </w:p>
    <w:p w14:paraId="0FAE6B68" w14:textId="77777777" w:rsidR="0059070F" w:rsidRDefault="0059070F" w:rsidP="0059070F">
      <w:r>
        <w:t xml:space="preserve">    &lt;/style&gt;</w:t>
      </w:r>
    </w:p>
    <w:p w14:paraId="315B404F" w14:textId="77777777" w:rsidR="0059070F" w:rsidRDefault="0059070F" w:rsidP="0059070F">
      <w:r>
        <w:t>&lt;/head&gt;</w:t>
      </w:r>
    </w:p>
    <w:p w14:paraId="14BEF423" w14:textId="77777777" w:rsidR="0059070F" w:rsidRDefault="0059070F" w:rsidP="0059070F">
      <w:r>
        <w:t>&lt;body&gt;</w:t>
      </w:r>
    </w:p>
    <w:p w14:paraId="7CA8A998" w14:textId="77777777" w:rsidR="0059070F" w:rsidRDefault="0059070F" w:rsidP="0059070F"/>
    <w:p w14:paraId="6D7F25FA" w14:textId="77777777" w:rsidR="0059070F" w:rsidRDefault="0059070F" w:rsidP="0059070F">
      <w:r>
        <w:t xml:space="preserve">    &lt;h1&gt;Leave Us a Message&lt;/h1&gt;</w:t>
      </w:r>
    </w:p>
    <w:p w14:paraId="41E0C81A" w14:textId="77777777" w:rsidR="0059070F" w:rsidRDefault="0059070F" w:rsidP="0059070F"/>
    <w:p w14:paraId="67697704" w14:textId="77777777" w:rsidR="0059070F" w:rsidRDefault="0059070F" w:rsidP="0059070F">
      <w:r>
        <w:t xml:space="preserve">    &lt;div class="form-container"&gt;</w:t>
      </w:r>
    </w:p>
    <w:p w14:paraId="5407D208" w14:textId="77777777" w:rsidR="0059070F" w:rsidRDefault="0059070F" w:rsidP="0059070F">
      <w:r>
        <w:t xml:space="preserve">        &lt;form action="#"&gt;</w:t>
      </w:r>
    </w:p>
    <w:p w14:paraId="4B11673B" w14:textId="77777777" w:rsidR="0059070F" w:rsidRDefault="0059070F" w:rsidP="0059070F">
      <w:r>
        <w:t xml:space="preserve">            &lt;!-- Textarea for Message --&gt;</w:t>
      </w:r>
    </w:p>
    <w:p w14:paraId="75B2129B" w14:textId="77777777" w:rsidR="0059070F" w:rsidRDefault="0059070F" w:rsidP="0059070F">
      <w:r>
        <w:t xml:space="preserve">            &lt;label for="message"&gt;Your Message:&lt;/label&gt;</w:t>
      </w:r>
    </w:p>
    <w:p w14:paraId="4B80ABC9" w14:textId="77777777" w:rsidR="0059070F" w:rsidRDefault="0059070F" w:rsidP="0059070F">
      <w:r>
        <w:t xml:space="preserve">            &lt;textarea id="message" name="message" placeholder="Write your message here..." required&gt;&lt;/textarea&gt;</w:t>
      </w:r>
    </w:p>
    <w:p w14:paraId="224B1204" w14:textId="77777777" w:rsidR="0059070F" w:rsidRDefault="0059070F" w:rsidP="0059070F"/>
    <w:p w14:paraId="34FEEEAF" w14:textId="77777777" w:rsidR="0059070F" w:rsidRDefault="0059070F" w:rsidP="0059070F">
      <w:r>
        <w:t xml:space="preserve">            &lt;!-- Submit Button --&gt;</w:t>
      </w:r>
    </w:p>
    <w:p w14:paraId="33177123" w14:textId="77777777" w:rsidR="0059070F" w:rsidRDefault="0059070F" w:rsidP="0059070F">
      <w:r>
        <w:t xml:space="preserve">            &lt;button type="submit" class="submit-btn"&gt;Submit&lt;/button&gt;</w:t>
      </w:r>
    </w:p>
    <w:p w14:paraId="255C2315" w14:textId="77777777" w:rsidR="0059070F" w:rsidRDefault="0059070F" w:rsidP="0059070F">
      <w:r>
        <w:t xml:space="preserve">        &lt;/form&gt;</w:t>
      </w:r>
    </w:p>
    <w:p w14:paraId="5ABAAE86" w14:textId="77777777" w:rsidR="0059070F" w:rsidRDefault="0059070F" w:rsidP="0059070F"/>
    <w:p w14:paraId="46C638F9" w14:textId="77777777" w:rsidR="0059070F" w:rsidRDefault="0059070F" w:rsidP="0059070F">
      <w:r>
        <w:t xml:space="preserve">        &lt;p class="note"&gt;Note: You can type a longer message in the text area above.&lt;/p&gt;</w:t>
      </w:r>
    </w:p>
    <w:p w14:paraId="3D8490AF" w14:textId="77777777" w:rsidR="0059070F" w:rsidRDefault="0059070F" w:rsidP="0059070F">
      <w:r>
        <w:t xml:space="preserve">    &lt;/div&gt;</w:t>
      </w:r>
    </w:p>
    <w:p w14:paraId="21AF5674" w14:textId="77777777" w:rsidR="0059070F" w:rsidRDefault="0059070F" w:rsidP="0059070F"/>
    <w:p w14:paraId="5E94618D" w14:textId="77777777" w:rsidR="0059070F" w:rsidRDefault="0059070F" w:rsidP="0059070F">
      <w:r>
        <w:t>&lt;/body&gt;</w:t>
      </w:r>
    </w:p>
    <w:p w14:paraId="3F116E1F" w14:textId="0EED4670" w:rsidR="0059070F" w:rsidRDefault="0059070F" w:rsidP="0059070F">
      <w:r>
        <w:t>&lt;/html&gt;</w:t>
      </w:r>
    </w:p>
    <w:p w14:paraId="3FB3E418" w14:textId="7CEE282E" w:rsidR="0059070F" w:rsidRDefault="0059070F" w:rsidP="0059070F">
      <w:r>
        <w:t>Output:</w:t>
      </w:r>
    </w:p>
    <w:p w14:paraId="57885695" w14:textId="1480FE11" w:rsidR="0059070F" w:rsidRDefault="0059070F" w:rsidP="0059070F">
      <w:r w:rsidRPr="0059070F">
        <w:rPr>
          <w:noProof/>
          <w:lang w:eastAsia="en-IN"/>
        </w:rPr>
        <w:drawing>
          <wp:inline distT="0" distB="0" distL="0" distR="0" wp14:anchorId="59108C11" wp14:editId="721BD4EC">
            <wp:extent cx="5731510" cy="23463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4041" cy="2351515"/>
                    </a:xfrm>
                    <a:prstGeom prst="rect">
                      <a:avLst/>
                    </a:prstGeom>
                  </pic:spPr>
                </pic:pic>
              </a:graphicData>
            </a:graphic>
          </wp:inline>
        </w:drawing>
      </w:r>
    </w:p>
    <w:p w14:paraId="339F9337" w14:textId="1A2C945A" w:rsidR="0059070F" w:rsidRDefault="0059070F" w:rsidP="0059070F">
      <w:pPr>
        <w:jc w:val="center"/>
      </w:pPr>
      <w:r>
        <w:t>Project-38</w:t>
      </w:r>
    </w:p>
    <w:p w14:paraId="3B44075A" w14:textId="713E78CA" w:rsidR="0059070F" w:rsidRPr="009E234B" w:rsidRDefault="0059070F" w:rsidP="0059070F">
      <w:r>
        <w:t>Design a web page by demonstrating the usage of Button</w:t>
      </w:r>
    </w:p>
    <w:p w14:paraId="2B0CFA0A" w14:textId="77777777" w:rsidR="009E234B" w:rsidRPr="009E234B" w:rsidRDefault="009E234B" w:rsidP="009E234B"/>
    <w:p w14:paraId="723CE92C" w14:textId="77777777" w:rsidR="0059070F" w:rsidRDefault="0059070F" w:rsidP="009E234B">
      <w:pPr>
        <w:tabs>
          <w:tab w:val="left" w:pos="2649"/>
        </w:tabs>
      </w:pPr>
    </w:p>
    <w:p w14:paraId="563821B5" w14:textId="77777777" w:rsidR="0059070F" w:rsidRDefault="0059070F" w:rsidP="0059070F">
      <w:pPr>
        <w:tabs>
          <w:tab w:val="left" w:pos="2649"/>
        </w:tabs>
      </w:pPr>
      <w:r>
        <w:t>&lt;!DOCTYPE html&gt;</w:t>
      </w:r>
    </w:p>
    <w:p w14:paraId="42720A73" w14:textId="77777777" w:rsidR="0059070F" w:rsidRDefault="0059070F" w:rsidP="0059070F">
      <w:pPr>
        <w:tabs>
          <w:tab w:val="left" w:pos="2649"/>
        </w:tabs>
      </w:pPr>
      <w:r>
        <w:t>&lt;html lang="en"&gt;</w:t>
      </w:r>
    </w:p>
    <w:p w14:paraId="2C07C016" w14:textId="77777777" w:rsidR="0059070F" w:rsidRDefault="0059070F" w:rsidP="0059070F">
      <w:pPr>
        <w:tabs>
          <w:tab w:val="left" w:pos="2649"/>
        </w:tabs>
      </w:pPr>
      <w:r>
        <w:t>&lt;head&gt;</w:t>
      </w:r>
    </w:p>
    <w:p w14:paraId="4060CB75" w14:textId="77777777" w:rsidR="0059070F" w:rsidRDefault="0059070F" w:rsidP="0059070F">
      <w:pPr>
        <w:tabs>
          <w:tab w:val="left" w:pos="2649"/>
        </w:tabs>
      </w:pPr>
      <w:r>
        <w:t xml:space="preserve">    &lt;meta charset="UTF-8"&gt;</w:t>
      </w:r>
    </w:p>
    <w:p w14:paraId="5C6A1B92" w14:textId="77777777" w:rsidR="0059070F" w:rsidRDefault="0059070F" w:rsidP="0059070F">
      <w:pPr>
        <w:tabs>
          <w:tab w:val="left" w:pos="2649"/>
        </w:tabs>
      </w:pPr>
      <w:r>
        <w:t xml:space="preserve">    &lt;meta name="viewport" content="width=device-width, initial-scale=1.0"&gt;</w:t>
      </w:r>
    </w:p>
    <w:p w14:paraId="6DB0A899" w14:textId="77777777" w:rsidR="0059070F" w:rsidRDefault="0059070F" w:rsidP="0059070F">
      <w:pPr>
        <w:tabs>
          <w:tab w:val="left" w:pos="2649"/>
        </w:tabs>
      </w:pPr>
      <w:r>
        <w:t xml:space="preserve">    &lt;title&gt;Button Demo&lt;/title&gt;</w:t>
      </w:r>
    </w:p>
    <w:p w14:paraId="2D40D963" w14:textId="77777777" w:rsidR="0059070F" w:rsidRDefault="0059070F" w:rsidP="0059070F">
      <w:pPr>
        <w:tabs>
          <w:tab w:val="left" w:pos="2649"/>
        </w:tabs>
      </w:pPr>
      <w:r>
        <w:t xml:space="preserve">    &lt;style&gt;</w:t>
      </w:r>
    </w:p>
    <w:p w14:paraId="2BE082B5" w14:textId="77777777" w:rsidR="0059070F" w:rsidRDefault="0059070F" w:rsidP="0059070F">
      <w:pPr>
        <w:tabs>
          <w:tab w:val="left" w:pos="2649"/>
        </w:tabs>
      </w:pPr>
      <w:r>
        <w:t xml:space="preserve">        body {</w:t>
      </w:r>
    </w:p>
    <w:p w14:paraId="5F032821" w14:textId="77777777" w:rsidR="0059070F" w:rsidRDefault="0059070F" w:rsidP="0059070F">
      <w:pPr>
        <w:tabs>
          <w:tab w:val="left" w:pos="2649"/>
        </w:tabs>
      </w:pPr>
      <w:r>
        <w:t xml:space="preserve">            font-family: Arial, sans-serif;</w:t>
      </w:r>
    </w:p>
    <w:p w14:paraId="172753AE" w14:textId="77777777" w:rsidR="0059070F" w:rsidRDefault="0059070F" w:rsidP="0059070F">
      <w:pPr>
        <w:tabs>
          <w:tab w:val="left" w:pos="2649"/>
        </w:tabs>
      </w:pPr>
      <w:r>
        <w:t xml:space="preserve">            background-color: #f4f4f4;</w:t>
      </w:r>
    </w:p>
    <w:p w14:paraId="5AC1FDF2" w14:textId="77777777" w:rsidR="0059070F" w:rsidRDefault="0059070F" w:rsidP="0059070F">
      <w:pPr>
        <w:tabs>
          <w:tab w:val="left" w:pos="2649"/>
        </w:tabs>
      </w:pPr>
      <w:r>
        <w:t xml:space="preserve">            margin: 0;</w:t>
      </w:r>
    </w:p>
    <w:p w14:paraId="5F380E8B" w14:textId="77777777" w:rsidR="0059070F" w:rsidRDefault="0059070F" w:rsidP="0059070F">
      <w:pPr>
        <w:tabs>
          <w:tab w:val="left" w:pos="2649"/>
        </w:tabs>
      </w:pPr>
      <w:r>
        <w:t xml:space="preserve">            padding: 20px;</w:t>
      </w:r>
    </w:p>
    <w:p w14:paraId="0492DE57" w14:textId="77777777" w:rsidR="0059070F" w:rsidRDefault="0059070F" w:rsidP="0059070F">
      <w:pPr>
        <w:tabs>
          <w:tab w:val="left" w:pos="2649"/>
        </w:tabs>
      </w:pPr>
      <w:r>
        <w:t xml:space="preserve">        }</w:t>
      </w:r>
    </w:p>
    <w:p w14:paraId="11685C0B" w14:textId="77777777" w:rsidR="0059070F" w:rsidRDefault="0059070F" w:rsidP="0059070F">
      <w:pPr>
        <w:tabs>
          <w:tab w:val="left" w:pos="2649"/>
        </w:tabs>
      </w:pPr>
    </w:p>
    <w:p w14:paraId="6B9FBA74" w14:textId="77777777" w:rsidR="0059070F" w:rsidRDefault="0059070F" w:rsidP="0059070F">
      <w:pPr>
        <w:tabs>
          <w:tab w:val="left" w:pos="2649"/>
        </w:tabs>
      </w:pPr>
      <w:r>
        <w:t xml:space="preserve">        h1 {</w:t>
      </w:r>
    </w:p>
    <w:p w14:paraId="69C0F7A3" w14:textId="77777777" w:rsidR="0059070F" w:rsidRDefault="0059070F" w:rsidP="0059070F">
      <w:pPr>
        <w:tabs>
          <w:tab w:val="left" w:pos="2649"/>
        </w:tabs>
      </w:pPr>
      <w:r>
        <w:t xml:space="preserve">            text-align: center;</w:t>
      </w:r>
    </w:p>
    <w:p w14:paraId="2AE92007" w14:textId="77777777" w:rsidR="0059070F" w:rsidRDefault="0059070F" w:rsidP="0059070F">
      <w:pPr>
        <w:tabs>
          <w:tab w:val="left" w:pos="2649"/>
        </w:tabs>
      </w:pPr>
      <w:r>
        <w:t xml:space="preserve">            color: #333;</w:t>
      </w:r>
    </w:p>
    <w:p w14:paraId="4C7E7107" w14:textId="77777777" w:rsidR="0059070F" w:rsidRDefault="0059070F" w:rsidP="0059070F">
      <w:pPr>
        <w:tabs>
          <w:tab w:val="left" w:pos="2649"/>
        </w:tabs>
      </w:pPr>
      <w:r>
        <w:t xml:space="preserve">        }</w:t>
      </w:r>
    </w:p>
    <w:p w14:paraId="29C2F422" w14:textId="77777777" w:rsidR="0059070F" w:rsidRDefault="0059070F" w:rsidP="0059070F">
      <w:pPr>
        <w:tabs>
          <w:tab w:val="left" w:pos="2649"/>
        </w:tabs>
      </w:pPr>
    </w:p>
    <w:p w14:paraId="371C86FB" w14:textId="77777777" w:rsidR="0059070F" w:rsidRDefault="0059070F" w:rsidP="0059070F">
      <w:pPr>
        <w:tabs>
          <w:tab w:val="left" w:pos="2649"/>
        </w:tabs>
      </w:pPr>
      <w:r>
        <w:t xml:space="preserve">        .form-container {</w:t>
      </w:r>
    </w:p>
    <w:p w14:paraId="5C7321B9" w14:textId="77777777" w:rsidR="0059070F" w:rsidRDefault="0059070F" w:rsidP="0059070F">
      <w:pPr>
        <w:tabs>
          <w:tab w:val="left" w:pos="2649"/>
        </w:tabs>
      </w:pPr>
      <w:r>
        <w:t xml:space="preserve">            max-width: 600px;</w:t>
      </w:r>
    </w:p>
    <w:p w14:paraId="47E1AE8B" w14:textId="77777777" w:rsidR="0059070F" w:rsidRDefault="0059070F" w:rsidP="0059070F">
      <w:pPr>
        <w:tabs>
          <w:tab w:val="left" w:pos="2649"/>
        </w:tabs>
      </w:pPr>
      <w:r>
        <w:t xml:space="preserve">            margin: 0 auto;</w:t>
      </w:r>
    </w:p>
    <w:p w14:paraId="37F1D965" w14:textId="77777777" w:rsidR="0059070F" w:rsidRDefault="0059070F" w:rsidP="0059070F">
      <w:pPr>
        <w:tabs>
          <w:tab w:val="left" w:pos="2649"/>
        </w:tabs>
      </w:pPr>
      <w:r>
        <w:t xml:space="preserve">            background-color: white;</w:t>
      </w:r>
    </w:p>
    <w:p w14:paraId="542DDBCB" w14:textId="77777777" w:rsidR="0059070F" w:rsidRDefault="0059070F" w:rsidP="0059070F">
      <w:pPr>
        <w:tabs>
          <w:tab w:val="left" w:pos="2649"/>
        </w:tabs>
      </w:pPr>
      <w:r>
        <w:t xml:space="preserve">            padding: 20px;</w:t>
      </w:r>
    </w:p>
    <w:p w14:paraId="7E55EE5B" w14:textId="77777777" w:rsidR="0059070F" w:rsidRDefault="0059070F" w:rsidP="0059070F">
      <w:pPr>
        <w:tabs>
          <w:tab w:val="left" w:pos="2649"/>
        </w:tabs>
      </w:pPr>
      <w:r>
        <w:t xml:space="preserve">            border-radius: 8px;</w:t>
      </w:r>
    </w:p>
    <w:p w14:paraId="41A623AD" w14:textId="77777777" w:rsidR="0059070F" w:rsidRDefault="0059070F" w:rsidP="0059070F">
      <w:pPr>
        <w:tabs>
          <w:tab w:val="left" w:pos="2649"/>
        </w:tabs>
      </w:pPr>
      <w:r>
        <w:t xml:space="preserve">            box-shadow: 0 4px 8px rgba(0, 0, 0, 0.1);</w:t>
      </w:r>
    </w:p>
    <w:p w14:paraId="1DB37F30" w14:textId="77777777" w:rsidR="0059070F" w:rsidRDefault="0059070F" w:rsidP="0059070F">
      <w:pPr>
        <w:tabs>
          <w:tab w:val="left" w:pos="2649"/>
        </w:tabs>
      </w:pPr>
      <w:r>
        <w:t xml:space="preserve">        }</w:t>
      </w:r>
    </w:p>
    <w:p w14:paraId="0A231807" w14:textId="77777777" w:rsidR="0059070F" w:rsidRDefault="0059070F" w:rsidP="0059070F">
      <w:pPr>
        <w:tabs>
          <w:tab w:val="left" w:pos="2649"/>
        </w:tabs>
      </w:pPr>
    </w:p>
    <w:p w14:paraId="7F5D71DF" w14:textId="77777777" w:rsidR="0059070F" w:rsidRDefault="0059070F" w:rsidP="0059070F">
      <w:pPr>
        <w:tabs>
          <w:tab w:val="left" w:pos="2649"/>
        </w:tabs>
      </w:pPr>
      <w:r>
        <w:t xml:space="preserve">        .button-container {</w:t>
      </w:r>
    </w:p>
    <w:p w14:paraId="3EE67418" w14:textId="77777777" w:rsidR="0059070F" w:rsidRDefault="0059070F" w:rsidP="0059070F">
      <w:pPr>
        <w:tabs>
          <w:tab w:val="left" w:pos="2649"/>
        </w:tabs>
      </w:pPr>
      <w:r>
        <w:t xml:space="preserve">            display: flex;</w:t>
      </w:r>
    </w:p>
    <w:p w14:paraId="2A008EC4" w14:textId="77777777" w:rsidR="0059070F" w:rsidRDefault="0059070F" w:rsidP="0059070F">
      <w:pPr>
        <w:tabs>
          <w:tab w:val="left" w:pos="2649"/>
        </w:tabs>
      </w:pPr>
      <w:r>
        <w:t xml:space="preserve">            justify-content: space-between;</w:t>
      </w:r>
    </w:p>
    <w:p w14:paraId="7271CB11" w14:textId="77777777" w:rsidR="0059070F" w:rsidRDefault="0059070F" w:rsidP="0059070F">
      <w:pPr>
        <w:tabs>
          <w:tab w:val="left" w:pos="2649"/>
        </w:tabs>
      </w:pPr>
      <w:r>
        <w:t xml:space="preserve">            gap: 20px;</w:t>
      </w:r>
    </w:p>
    <w:p w14:paraId="12885186" w14:textId="77777777" w:rsidR="0059070F" w:rsidRDefault="0059070F" w:rsidP="0059070F">
      <w:pPr>
        <w:tabs>
          <w:tab w:val="left" w:pos="2649"/>
        </w:tabs>
      </w:pPr>
      <w:r>
        <w:t xml:space="preserve">            margin-bottom: 20px;</w:t>
      </w:r>
    </w:p>
    <w:p w14:paraId="12AC4F62" w14:textId="77777777" w:rsidR="0059070F" w:rsidRDefault="0059070F" w:rsidP="0059070F">
      <w:pPr>
        <w:tabs>
          <w:tab w:val="left" w:pos="2649"/>
        </w:tabs>
      </w:pPr>
      <w:r>
        <w:t xml:space="preserve">        }</w:t>
      </w:r>
    </w:p>
    <w:p w14:paraId="776E23F0" w14:textId="77777777" w:rsidR="0059070F" w:rsidRDefault="0059070F" w:rsidP="0059070F">
      <w:pPr>
        <w:tabs>
          <w:tab w:val="left" w:pos="2649"/>
        </w:tabs>
      </w:pPr>
    </w:p>
    <w:p w14:paraId="57659703" w14:textId="77777777" w:rsidR="0059070F" w:rsidRDefault="0059070F" w:rsidP="0059070F">
      <w:pPr>
        <w:tabs>
          <w:tab w:val="left" w:pos="2649"/>
        </w:tabs>
      </w:pPr>
      <w:r>
        <w:t xml:space="preserve">        button {</w:t>
      </w:r>
    </w:p>
    <w:p w14:paraId="6F5F2C6C" w14:textId="77777777" w:rsidR="0059070F" w:rsidRDefault="0059070F" w:rsidP="0059070F">
      <w:pPr>
        <w:tabs>
          <w:tab w:val="left" w:pos="2649"/>
        </w:tabs>
      </w:pPr>
      <w:r>
        <w:t xml:space="preserve">            padding: 12px 20px;</w:t>
      </w:r>
    </w:p>
    <w:p w14:paraId="31381F60" w14:textId="77777777" w:rsidR="0059070F" w:rsidRDefault="0059070F" w:rsidP="0059070F">
      <w:pPr>
        <w:tabs>
          <w:tab w:val="left" w:pos="2649"/>
        </w:tabs>
      </w:pPr>
      <w:r>
        <w:t xml:space="preserve">            font-size: 16px;</w:t>
      </w:r>
    </w:p>
    <w:p w14:paraId="51186E54" w14:textId="77777777" w:rsidR="0059070F" w:rsidRDefault="0059070F" w:rsidP="0059070F">
      <w:pPr>
        <w:tabs>
          <w:tab w:val="left" w:pos="2649"/>
        </w:tabs>
      </w:pPr>
      <w:r>
        <w:t xml:space="preserve">            border-radius: 4px;</w:t>
      </w:r>
    </w:p>
    <w:p w14:paraId="314D7F28" w14:textId="77777777" w:rsidR="0059070F" w:rsidRDefault="0059070F" w:rsidP="0059070F">
      <w:pPr>
        <w:tabs>
          <w:tab w:val="left" w:pos="2649"/>
        </w:tabs>
      </w:pPr>
      <w:r>
        <w:t xml:space="preserve">            border: none;</w:t>
      </w:r>
    </w:p>
    <w:p w14:paraId="6A1B0321" w14:textId="77777777" w:rsidR="0059070F" w:rsidRDefault="0059070F" w:rsidP="0059070F">
      <w:pPr>
        <w:tabs>
          <w:tab w:val="left" w:pos="2649"/>
        </w:tabs>
      </w:pPr>
      <w:r>
        <w:t xml:space="preserve">        }</w:t>
      </w:r>
    </w:p>
    <w:p w14:paraId="2954067F" w14:textId="77777777" w:rsidR="0059070F" w:rsidRDefault="0059070F" w:rsidP="0059070F">
      <w:pPr>
        <w:tabs>
          <w:tab w:val="left" w:pos="2649"/>
        </w:tabs>
      </w:pPr>
    </w:p>
    <w:p w14:paraId="1789F322" w14:textId="77777777" w:rsidR="0059070F" w:rsidRDefault="0059070F" w:rsidP="0059070F">
      <w:pPr>
        <w:tabs>
          <w:tab w:val="left" w:pos="2649"/>
        </w:tabs>
      </w:pPr>
      <w:r>
        <w:t xml:space="preserve">        .submit-btn {</w:t>
      </w:r>
    </w:p>
    <w:p w14:paraId="22410D49" w14:textId="77777777" w:rsidR="0059070F" w:rsidRDefault="0059070F" w:rsidP="0059070F">
      <w:pPr>
        <w:tabs>
          <w:tab w:val="left" w:pos="2649"/>
        </w:tabs>
      </w:pPr>
      <w:r>
        <w:t xml:space="preserve">            background-color: #4CAF50;</w:t>
      </w:r>
    </w:p>
    <w:p w14:paraId="34A76A42" w14:textId="77777777" w:rsidR="0059070F" w:rsidRDefault="0059070F" w:rsidP="0059070F">
      <w:pPr>
        <w:tabs>
          <w:tab w:val="left" w:pos="2649"/>
        </w:tabs>
      </w:pPr>
      <w:r>
        <w:t xml:space="preserve">            color: white;</w:t>
      </w:r>
    </w:p>
    <w:p w14:paraId="15A43D6C" w14:textId="77777777" w:rsidR="0059070F" w:rsidRDefault="0059070F" w:rsidP="0059070F">
      <w:pPr>
        <w:tabs>
          <w:tab w:val="left" w:pos="2649"/>
        </w:tabs>
      </w:pPr>
      <w:r>
        <w:t xml:space="preserve">        }</w:t>
      </w:r>
    </w:p>
    <w:p w14:paraId="58D50ABC" w14:textId="77777777" w:rsidR="0059070F" w:rsidRDefault="0059070F" w:rsidP="0059070F">
      <w:pPr>
        <w:tabs>
          <w:tab w:val="left" w:pos="2649"/>
        </w:tabs>
      </w:pPr>
    </w:p>
    <w:p w14:paraId="0009B879" w14:textId="77777777" w:rsidR="0059070F" w:rsidRDefault="0059070F" w:rsidP="0059070F">
      <w:pPr>
        <w:tabs>
          <w:tab w:val="left" w:pos="2649"/>
        </w:tabs>
      </w:pPr>
      <w:r>
        <w:t xml:space="preserve">        .submit-btn:hover {</w:t>
      </w:r>
    </w:p>
    <w:p w14:paraId="0FF6BC32" w14:textId="77777777" w:rsidR="0059070F" w:rsidRDefault="0059070F" w:rsidP="0059070F">
      <w:pPr>
        <w:tabs>
          <w:tab w:val="left" w:pos="2649"/>
        </w:tabs>
      </w:pPr>
      <w:r>
        <w:t xml:space="preserve">            background-color: #45a049;</w:t>
      </w:r>
    </w:p>
    <w:p w14:paraId="079E9386" w14:textId="77777777" w:rsidR="0059070F" w:rsidRDefault="0059070F" w:rsidP="0059070F">
      <w:pPr>
        <w:tabs>
          <w:tab w:val="left" w:pos="2649"/>
        </w:tabs>
      </w:pPr>
      <w:r>
        <w:t xml:space="preserve">        }</w:t>
      </w:r>
    </w:p>
    <w:p w14:paraId="698E3624" w14:textId="77777777" w:rsidR="0059070F" w:rsidRDefault="0059070F" w:rsidP="0059070F">
      <w:pPr>
        <w:tabs>
          <w:tab w:val="left" w:pos="2649"/>
        </w:tabs>
      </w:pPr>
    </w:p>
    <w:p w14:paraId="0FBFEF26" w14:textId="77777777" w:rsidR="0059070F" w:rsidRDefault="0059070F" w:rsidP="0059070F">
      <w:pPr>
        <w:tabs>
          <w:tab w:val="left" w:pos="2649"/>
        </w:tabs>
      </w:pPr>
      <w:r>
        <w:t xml:space="preserve">        .reset-btn {</w:t>
      </w:r>
    </w:p>
    <w:p w14:paraId="51462D91" w14:textId="77777777" w:rsidR="0059070F" w:rsidRDefault="0059070F" w:rsidP="0059070F">
      <w:pPr>
        <w:tabs>
          <w:tab w:val="left" w:pos="2649"/>
        </w:tabs>
      </w:pPr>
      <w:r>
        <w:t xml:space="preserve">            background-color: #f44336;</w:t>
      </w:r>
    </w:p>
    <w:p w14:paraId="0C4EE653" w14:textId="77777777" w:rsidR="0059070F" w:rsidRDefault="0059070F" w:rsidP="0059070F">
      <w:pPr>
        <w:tabs>
          <w:tab w:val="left" w:pos="2649"/>
        </w:tabs>
      </w:pPr>
      <w:r>
        <w:t xml:space="preserve">            color: white;</w:t>
      </w:r>
    </w:p>
    <w:p w14:paraId="49E6BF0A" w14:textId="77777777" w:rsidR="0059070F" w:rsidRDefault="0059070F" w:rsidP="0059070F">
      <w:pPr>
        <w:tabs>
          <w:tab w:val="left" w:pos="2649"/>
        </w:tabs>
      </w:pPr>
      <w:r>
        <w:t xml:space="preserve">        }</w:t>
      </w:r>
    </w:p>
    <w:p w14:paraId="343BC803" w14:textId="77777777" w:rsidR="0059070F" w:rsidRDefault="0059070F" w:rsidP="0059070F">
      <w:pPr>
        <w:tabs>
          <w:tab w:val="left" w:pos="2649"/>
        </w:tabs>
      </w:pPr>
    </w:p>
    <w:p w14:paraId="7474EBB6" w14:textId="77777777" w:rsidR="0059070F" w:rsidRDefault="0059070F" w:rsidP="0059070F">
      <w:pPr>
        <w:tabs>
          <w:tab w:val="left" w:pos="2649"/>
        </w:tabs>
      </w:pPr>
      <w:r>
        <w:t xml:space="preserve">        .reset-btn:hover {</w:t>
      </w:r>
    </w:p>
    <w:p w14:paraId="4483900A" w14:textId="77777777" w:rsidR="0059070F" w:rsidRDefault="0059070F" w:rsidP="0059070F">
      <w:pPr>
        <w:tabs>
          <w:tab w:val="left" w:pos="2649"/>
        </w:tabs>
      </w:pPr>
      <w:r>
        <w:t xml:space="preserve">            background-color: #e53935;</w:t>
      </w:r>
    </w:p>
    <w:p w14:paraId="0639B145" w14:textId="77777777" w:rsidR="0059070F" w:rsidRDefault="0059070F" w:rsidP="0059070F">
      <w:pPr>
        <w:tabs>
          <w:tab w:val="left" w:pos="2649"/>
        </w:tabs>
      </w:pPr>
      <w:r>
        <w:t xml:space="preserve">        }</w:t>
      </w:r>
    </w:p>
    <w:p w14:paraId="6E524B2D" w14:textId="77777777" w:rsidR="0059070F" w:rsidRDefault="0059070F" w:rsidP="0059070F">
      <w:pPr>
        <w:tabs>
          <w:tab w:val="left" w:pos="2649"/>
        </w:tabs>
      </w:pPr>
    </w:p>
    <w:p w14:paraId="661AF681" w14:textId="77777777" w:rsidR="0059070F" w:rsidRDefault="0059070F" w:rsidP="0059070F">
      <w:pPr>
        <w:tabs>
          <w:tab w:val="left" w:pos="2649"/>
        </w:tabs>
      </w:pPr>
      <w:r>
        <w:t xml:space="preserve">        .alert-btn {</w:t>
      </w:r>
    </w:p>
    <w:p w14:paraId="336FA821" w14:textId="77777777" w:rsidR="0059070F" w:rsidRDefault="0059070F" w:rsidP="0059070F">
      <w:pPr>
        <w:tabs>
          <w:tab w:val="left" w:pos="2649"/>
        </w:tabs>
      </w:pPr>
      <w:r>
        <w:t xml:space="preserve">            background-color: #2196F3;</w:t>
      </w:r>
    </w:p>
    <w:p w14:paraId="5D91B7BA" w14:textId="77777777" w:rsidR="0059070F" w:rsidRDefault="0059070F" w:rsidP="0059070F">
      <w:pPr>
        <w:tabs>
          <w:tab w:val="left" w:pos="2649"/>
        </w:tabs>
      </w:pPr>
      <w:r>
        <w:t xml:space="preserve">            color: white;</w:t>
      </w:r>
    </w:p>
    <w:p w14:paraId="3A424E2F" w14:textId="77777777" w:rsidR="0059070F" w:rsidRDefault="0059070F" w:rsidP="0059070F">
      <w:pPr>
        <w:tabs>
          <w:tab w:val="left" w:pos="2649"/>
        </w:tabs>
      </w:pPr>
      <w:r>
        <w:t xml:space="preserve">        }</w:t>
      </w:r>
    </w:p>
    <w:p w14:paraId="1CBE4555" w14:textId="77777777" w:rsidR="0059070F" w:rsidRDefault="0059070F" w:rsidP="0059070F">
      <w:pPr>
        <w:tabs>
          <w:tab w:val="left" w:pos="2649"/>
        </w:tabs>
      </w:pPr>
    </w:p>
    <w:p w14:paraId="4A7682B4" w14:textId="77777777" w:rsidR="0059070F" w:rsidRDefault="0059070F" w:rsidP="0059070F">
      <w:pPr>
        <w:tabs>
          <w:tab w:val="left" w:pos="2649"/>
        </w:tabs>
      </w:pPr>
      <w:r>
        <w:t xml:space="preserve">        .alert-btn:hover {</w:t>
      </w:r>
    </w:p>
    <w:p w14:paraId="3F810F67" w14:textId="77777777" w:rsidR="0059070F" w:rsidRDefault="0059070F" w:rsidP="0059070F">
      <w:pPr>
        <w:tabs>
          <w:tab w:val="left" w:pos="2649"/>
        </w:tabs>
      </w:pPr>
      <w:r>
        <w:t xml:space="preserve">            background-color: #1976D2;</w:t>
      </w:r>
    </w:p>
    <w:p w14:paraId="5538BE5B" w14:textId="77777777" w:rsidR="0059070F" w:rsidRDefault="0059070F" w:rsidP="0059070F">
      <w:pPr>
        <w:tabs>
          <w:tab w:val="left" w:pos="2649"/>
        </w:tabs>
      </w:pPr>
      <w:r>
        <w:t xml:space="preserve">        }</w:t>
      </w:r>
    </w:p>
    <w:p w14:paraId="7CEB7E06" w14:textId="77777777" w:rsidR="0059070F" w:rsidRDefault="0059070F" w:rsidP="0059070F">
      <w:pPr>
        <w:tabs>
          <w:tab w:val="left" w:pos="2649"/>
        </w:tabs>
      </w:pPr>
    </w:p>
    <w:p w14:paraId="714EABA1" w14:textId="77777777" w:rsidR="0059070F" w:rsidRDefault="0059070F" w:rsidP="0059070F">
      <w:pPr>
        <w:tabs>
          <w:tab w:val="left" w:pos="2649"/>
        </w:tabs>
      </w:pPr>
      <w:r>
        <w:t xml:space="preserve">        .note {</w:t>
      </w:r>
    </w:p>
    <w:p w14:paraId="721B3EA4" w14:textId="77777777" w:rsidR="0059070F" w:rsidRDefault="0059070F" w:rsidP="0059070F">
      <w:pPr>
        <w:tabs>
          <w:tab w:val="left" w:pos="2649"/>
        </w:tabs>
      </w:pPr>
      <w:r>
        <w:t xml:space="preserve">            font-size: 14px;</w:t>
      </w:r>
    </w:p>
    <w:p w14:paraId="1A3EFCDC" w14:textId="77777777" w:rsidR="0059070F" w:rsidRDefault="0059070F" w:rsidP="0059070F">
      <w:pPr>
        <w:tabs>
          <w:tab w:val="left" w:pos="2649"/>
        </w:tabs>
      </w:pPr>
      <w:r>
        <w:t xml:space="preserve">            color: #777;</w:t>
      </w:r>
    </w:p>
    <w:p w14:paraId="7D775152" w14:textId="77777777" w:rsidR="0059070F" w:rsidRDefault="0059070F" w:rsidP="0059070F">
      <w:pPr>
        <w:tabs>
          <w:tab w:val="left" w:pos="2649"/>
        </w:tabs>
      </w:pPr>
      <w:r>
        <w:t xml:space="preserve">            text-align: center;</w:t>
      </w:r>
    </w:p>
    <w:p w14:paraId="6577A8FA" w14:textId="77777777" w:rsidR="0059070F" w:rsidRDefault="0059070F" w:rsidP="0059070F">
      <w:pPr>
        <w:tabs>
          <w:tab w:val="left" w:pos="2649"/>
        </w:tabs>
      </w:pPr>
      <w:r>
        <w:t xml:space="preserve">        }</w:t>
      </w:r>
    </w:p>
    <w:p w14:paraId="3A9A7821" w14:textId="77777777" w:rsidR="0059070F" w:rsidRDefault="0059070F" w:rsidP="0059070F">
      <w:pPr>
        <w:tabs>
          <w:tab w:val="left" w:pos="2649"/>
        </w:tabs>
      </w:pPr>
      <w:r>
        <w:t xml:space="preserve">    &lt;/style&gt;</w:t>
      </w:r>
    </w:p>
    <w:p w14:paraId="52FF66C0" w14:textId="77777777" w:rsidR="0059070F" w:rsidRDefault="0059070F" w:rsidP="0059070F">
      <w:pPr>
        <w:tabs>
          <w:tab w:val="left" w:pos="2649"/>
        </w:tabs>
      </w:pPr>
      <w:r>
        <w:t>&lt;/head&gt;</w:t>
      </w:r>
    </w:p>
    <w:p w14:paraId="2B15A8A5" w14:textId="77777777" w:rsidR="0059070F" w:rsidRDefault="0059070F" w:rsidP="0059070F">
      <w:pPr>
        <w:tabs>
          <w:tab w:val="left" w:pos="2649"/>
        </w:tabs>
      </w:pPr>
      <w:r>
        <w:t>&lt;body&gt;</w:t>
      </w:r>
    </w:p>
    <w:p w14:paraId="78F3940F" w14:textId="77777777" w:rsidR="0059070F" w:rsidRDefault="0059070F" w:rsidP="0059070F">
      <w:pPr>
        <w:tabs>
          <w:tab w:val="left" w:pos="2649"/>
        </w:tabs>
      </w:pPr>
    </w:p>
    <w:p w14:paraId="338406A6" w14:textId="77777777" w:rsidR="0059070F" w:rsidRDefault="0059070F" w:rsidP="0059070F">
      <w:pPr>
        <w:tabs>
          <w:tab w:val="left" w:pos="2649"/>
        </w:tabs>
      </w:pPr>
      <w:r>
        <w:t xml:space="preserve">    &lt;h1&gt;Button Demonstration&lt;/h1&gt;</w:t>
      </w:r>
    </w:p>
    <w:p w14:paraId="6AFFEA3D" w14:textId="77777777" w:rsidR="0059070F" w:rsidRDefault="0059070F" w:rsidP="0059070F">
      <w:pPr>
        <w:tabs>
          <w:tab w:val="left" w:pos="2649"/>
        </w:tabs>
      </w:pPr>
    </w:p>
    <w:p w14:paraId="76CA217D" w14:textId="77777777" w:rsidR="0059070F" w:rsidRDefault="0059070F" w:rsidP="0059070F">
      <w:pPr>
        <w:tabs>
          <w:tab w:val="left" w:pos="2649"/>
        </w:tabs>
      </w:pPr>
      <w:r>
        <w:t xml:space="preserve">    &lt;div class="form-container"&gt;</w:t>
      </w:r>
    </w:p>
    <w:p w14:paraId="4373B803" w14:textId="77777777" w:rsidR="0059070F" w:rsidRDefault="0059070F" w:rsidP="0059070F">
      <w:pPr>
        <w:tabs>
          <w:tab w:val="left" w:pos="2649"/>
        </w:tabs>
      </w:pPr>
      <w:r>
        <w:t xml:space="preserve">        &lt;form action="#"&gt;</w:t>
      </w:r>
    </w:p>
    <w:p w14:paraId="496731D1" w14:textId="77777777" w:rsidR="0059070F" w:rsidRDefault="0059070F" w:rsidP="0059070F">
      <w:pPr>
        <w:tabs>
          <w:tab w:val="left" w:pos="2649"/>
        </w:tabs>
      </w:pPr>
      <w:r>
        <w:t xml:space="preserve">            &lt;!-- Button Container --&gt;</w:t>
      </w:r>
    </w:p>
    <w:p w14:paraId="16EEF9E4" w14:textId="77777777" w:rsidR="0059070F" w:rsidRDefault="0059070F" w:rsidP="0059070F">
      <w:pPr>
        <w:tabs>
          <w:tab w:val="left" w:pos="2649"/>
        </w:tabs>
      </w:pPr>
      <w:r>
        <w:t xml:space="preserve">            &lt;div class="button-container"&gt;</w:t>
      </w:r>
    </w:p>
    <w:p w14:paraId="68F566EF" w14:textId="77777777" w:rsidR="0059070F" w:rsidRDefault="0059070F" w:rsidP="0059070F">
      <w:pPr>
        <w:tabs>
          <w:tab w:val="left" w:pos="2649"/>
        </w:tabs>
      </w:pPr>
      <w:r>
        <w:t xml:space="preserve">                &lt;!-- Submit Button --&gt;</w:t>
      </w:r>
    </w:p>
    <w:p w14:paraId="297AC720" w14:textId="77777777" w:rsidR="0059070F" w:rsidRDefault="0059070F" w:rsidP="0059070F">
      <w:pPr>
        <w:tabs>
          <w:tab w:val="left" w:pos="2649"/>
        </w:tabs>
      </w:pPr>
      <w:r>
        <w:t xml:space="preserve">                &lt;button type="submit" class="submit-btn"&gt;Submit&lt;/button&gt;</w:t>
      </w:r>
    </w:p>
    <w:p w14:paraId="6635EA78" w14:textId="77777777" w:rsidR="0059070F" w:rsidRDefault="0059070F" w:rsidP="0059070F">
      <w:pPr>
        <w:tabs>
          <w:tab w:val="left" w:pos="2649"/>
        </w:tabs>
      </w:pPr>
    </w:p>
    <w:p w14:paraId="3D70E140" w14:textId="77777777" w:rsidR="0059070F" w:rsidRDefault="0059070F" w:rsidP="0059070F">
      <w:pPr>
        <w:tabs>
          <w:tab w:val="left" w:pos="2649"/>
        </w:tabs>
      </w:pPr>
      <w:r>
        <w:t xml:space="preserve">                &lt;!-- Reset Button --&gt;</w:t>
      </w:r>
    </w:p>
    <w:p w14:paraId="2E7E1E0E" w14:textId="77777777" w:rsidR="0059070F" w:rsidRDefault="0059070F" w:rsidP="0059070F">
      <w:pPr>
        <w:tabs>
          <w:tab w:val="left" w:pos="2649"/>
        </w:tabs>
      </w:pPr>
      <w:r>
        <w:t xml:space="preserve">                &lt;button type="reset" class="reset-btn"&gt;Reset&lt;/button&gt;</w:t>
      </w:r>
    </w:p>
    <w:p w14:paraId="3753D5B4" w14:textId="77777777" w:rsidR="0059070F" w:rsidRDefault="0059070F" w:rsidP="0059070F">
      <w:pPr>
        <w:tabs>
          <w:tab w:val="left" w:pos="2649"/>
        </w:tabs>
      </w:pPr>
      <w:r>
        <w:t xml:space="preserve">            &lt;/div&gt;</w:t>
      </w:r>
    </w:p>
    <w:p w14:paraId="263A3355" w14:textId="77777777" w:rsidR="0059070F" w:rsidRDefault="0059070F" w:rsidP="0059070F">
      <w:pPr>
        <w:tabs>
          <w:tab w:val="left" w:pos="2649"/>
        </w:tabs>
      </w:pPr>
    </w:p>
    <w:p w14:paraId="21D00EA9" w14:textId="77777777" w:rsidR="0059070F" w:rsidRDefault="0059070F" w:rsidP="0059070F">
      <w:pPr>
        <w:tabs>
          <w:tab w:val="left" w:pos="2649"/>
        </w:tabs>
      </w:pPr>
      <w:r>
        <w:t xml:space="preserve">            &lt;!-- Alert Button --&gt;</w:t>
      </w:r>
    </w:p>
    <w:p w14:paraId="45CF2783" w14:textId="77777777" w:rsidR="0059070F" w:rsidRDefault="0059070F" w:rsidP="0059070F">
      <w:pPr>
        <w:tabs>
          <w:tab w:val="left" w:pos="2649"/>
        </w:tabs>
      </w:pPr>
      <w:r>
        <w:t xml:space="preserve">            &lt;button type="button" class="alert-btn" onclick="showAlert()"&gt;Click Me for Alert&lt;/button&gt;</w:t>
      </w:r>
    </w:p>
    <w:p w14:paraId="372B9652" w14:textId="77777777" w:rsidR="0059070F" w:rsidRDefault="0059070F" w:rsidP="0059070F">
      <w:pPr>
        <w:tabs>
          <w:tab w:val="left" w:pos="2649"/>
        </w:tabs>
      </w:pPr>
    </w:p>
    <w:p w14:paraId="1E329771" w14:textId="77777777" w:rsidR="0059070F" w:rsidRDefault="0059070F" w:rsidP="0059070F">
      <w:pPr>
        <w:tabs>
          <w:tab w:val="left" w:pos="2649"/>
        </w:tabs>
      </w:pPr>
      <w:r>
        <w:t xml:space="preserve">        &lt;/form&gt;</w:t>
      </w:r>
    </w:p>
    <w:p w14:paraId="15E880C0" w14:textId="77777777" w:rsidR="0059070F" w:rsidRDefault="0059070F" w:rsidP="0059070F">
      <w:pPr>
        <w:tabs>
          <w:tab w:val="left" w:pos="2649"/>
        </w:tabs>
      </w:pPr>
    </w:p>
    <w:p w14:paraId="13A01028" w14:textId="77777777" w:rsidR="0059070F" w:rsidRDefault="0059070F" w:rsidP="0059070F">
      <w:pPr>
        <w:tabs>
          <w:tab w:val="left" w:pos="2649"/>
        </w:tabs>
      </w:pPr>
      <w:r>
        <w:t xml:space="preserve">        &lt;p class="note"&gt;Note: Click the "Click Me for Alert" button to see an alert in action.&lt;/p&gt;</w:t>
      </w:r>
    </w:p>
    <w:p w14:paraId="7E98902A" w14:textId="77777777" w:rsidR="0059070F" w:rsidRDefault="0059070F" w:rsidP="0059070F">
      <w:pPr>
        <w:tabs>
          <w:tab w:val="left" w:pos="2649"/>
        </w:tabs>
      </w:pPr>
      <w:r>
        <w:t xml:space="preserve">    &lt;/div&gt;</w:t>
      </w:r>
    </w:p>
    <w:p w14:paraId="3DDF9FF5" w14:textId="77777777" w:rsidR="0059070F" w:rsidRDefault="0059070F" w:rsidP="0059070F">
      <w:pPr>
        <w:tabs>
          <w:tab w:val="left" w:pos="2649"/>
        </w:tabs>
      </w:pPr>
    </w:p>
    <w:p w14:paraId="470847DB" w14:textId="77777777" w:rsidR="0059070F" w:rsidRDefault="0059070F" w:rsidP="0059070F">
      <w:pPr>
        <w:tabs>
          <w:tab w:val="left" w:pos="2649"/>
        </w:tabs>
      </w:pPr>
      <w:r>
        <w:t xml:space="preserve">    &lt;script&gt;</w:t>
      </w:r>
    </w:p>
    <w:p w14:paraId="23B96BD6" w14:textId="77777777" w:rsidR="0059070F" w:rsidRDefault="0059070F" w:rsidP="0059070F">
      <w:pPr>
        <w:tabs>
          <w:tab w:val="left" w:pos="2649"/>
        </w:tabs>
      </w:pPr>
      <w:r>
        <w:t xml:space="preserve">        // JavaScript function to show an alert</w:t>
      </w:r>
    </w:p>
    <w:p w14:paraId="1B6AAAF7" w14:textId="77777777" w:rsidR="0059070F" w:rsidRDefault="0059070F" w:rsidP="0059070F">
      <w:pPr>
        <w:tabs>
          <w:tab w:val="left" w:pos="2649"/>
        </w:tabs>
      </w:pPr>
      <w:r>
        <w:t xml:space="preserve">        function showAlert() {</w:t>
      </w:r>
    </w:p>
    <w:p w14:paraId="662D7E60" w14:textId="77777777" w:rsidR="0059070F" w:rsidRDefault="0059070F" w:rsidP="0059070F">
      <w:pPr>
        <w:tabs>
          <w:tab w:val="left" w:pos="2649"/>
        </w:tabs>
      </w:pPr>
      <w:r>
        <w:t xml:space="preserve">            alert("Hello! You clicked the button.");</w:t>
      </w:r>
    </w:p>
    <w:p w14:paraId="7A560F00" w14:textId="77777777" w:rsidR="0059070F" w:rsidRDefault="0059070F" w:rsidP="0059070F">
      <w:pPr>
        <w:tabs>
          <w:tab w:val="left" w:pos="2649"/>
        </w:tabs>
      </w:pPr>
      <w:r>
        <w:t xml:space="preserve">        }</w:t>
      </w:r>
    </w:p>
    <w:p w14:paraId="528A62F1" w14:textId="77777777" w:rsidR="0059070F" w:rsidRDefault="0059070F" w:rsidP="0059070F">
      <w:pPr>
        <w:tabs>
          <w:tab w:val="left" w:pos="2649"/>
        </w:tabs>
      </w:pPr>
      <w:r>
        <w:t xml:space="preserve">    &lt;/script&gt;</w:t>
      </w:r>
    </w:p>
    <w:p w14:paraId="22029FC7" w14:textId="77777777" w:rsidR="0059070F" w:rsidRDefault="0059070F" w:rsidP="0059070F">
      <w:pPr>
        <w:tabs>
          <w:tab w:val="left" w:pos="2649"/>
        </w:tabs>
      </w:pPr>
    </w:p>
    <w:p w14:paraId="59B8622B" w14:textId="77777777" w:rsidR="0059070F" w:rsidRDefault="0059070F" w:rsidP="0059070F">
      <w:pPr>
        <w:tabs>
          <w:tab w:val="left" w:pos="2649"/>
        </w:tabs>
      </w:pPr>
      <w:r>
        <w:t>&lt;/body&gt;</w:t>
      </w:r>
    </w:p>
    <w:p w14:paraId="1CB8A42C" w14:textId="77777777" w:rsidR="0059070F" w:rsidRDefault="0059070F" w:rsidP="0059070F">
      <w:pPr>
        <w:tabs>
          <w:tab w:val="left" w:pos="2649"/>
        </w:tabs>
      </w:pPr>
      <w:r>
        <w:t>&lt;/html&gt;</w:t>
      </w:r>
    </w:p>
    <w:p w14:paraId="38730F69" w14:textId="77777777" w:rsidR="0059070F" w:rsidRDefault="0059070F" w:rsidP="0059070F">
      <w:pPr>
        <w:tabs>
          <w:tab w:val="left" w:pos="2649"/>
        </w:tabs>
      </w:pPr>
      <w:r>
        <w:t>Output:</w:t>
      </w:r>
    </w:p>
    <w:p w14:paraId="2C1BB977" w14:textId="77777777" w:rsidR="0059070F" w:rsidRDefault="0059070F" w:rsidP="0059070F">
      <w:pPr>
        <w:tabs>
          <w:tab w:val="left" w:pos="2649"/>
        </w:tabs>
      </w:pPr>
      <w:r w:rsidRPr="0059070F">
        <w:rPr>
          <w:noProof/>
          <w:lang w:eastAsia="en-IN"/>
        </w:rPr>
        <w:drawing>
          <wp:inline distT="0" distB="0" distL="0" distR="0" wp14:anchorId="33DF3201" wp14:editId="5992F503">
            <wp:extent cx="5731510" cy="28695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69565"/>
                    </a:xfrm>
                    <a:prstGeom prst="rect">
                      <a:avLst/>
                    </a:prstGeom>
                  </pic:spPr>
                </pic:pic>
              </a:graphicData>
            </a:graphic>
          </wp:inline>
        </w:drawing>
      </w:r>
    </w:p>
    <w:p w14:paraId="2EB0D82D" w14:textId="77777777" w:rsidR="0059070F" w:rsidRDefault="0059070F" w:rsidP="0059070F">
      <w:pPr>
        <w:tabs>
          <w:tab w:val="left" w:pos="2649"/>
        </w:tabs>
        <w:jc w:val="center"/>
      </w:pPr>
      <w:r>
        <w:t>Project-39</w:t>
      </w:r>
    </w:p>
    <w:p w14:paraId="21ECA3EE" w14:textId="77777777" w:rsidR="0059070F" w:rsidRDefault="0059070F" w:rsidP="0059070F">
      <w:pPr>
        <w:tabs>
          <w:tab w:val="left" w:pos="2649"/>
        </w:tabs>
        <w:rPr>
          <w:vertAlign w:val="superscript"/>
        </w:rPr>
      </w:pPr>
      <w:r>
        <w:t>Design a web page demonstrating the usage of the ‘</w:t>
      </w:r>
      <w:r>
        <w:rPr>
          <w:vertAlign w:val="superscript"/>
        </w:rPr>
        <w:t>’ tag</w:t>
      </w:r>
    </w:p>
    <w:p w14:paraId="6C8D32C8" w14:textId="77777777" w:rsidR="0059070F" w:rsidRDefault="0059070F" w:rsidP="0059070F">
      <w:pPr>
        <w:tabs>
          <w:tab w:val="left" w:pos="2649"/>
        </w:tabs>
      </w:pPr>
      <w:r>
        <w:t>&lt;!DOCTYPE html&gt;</w:t>
      </w:r>
    </w:p>
    <w:p w14:paraId="7FE20974" w14:textId="77777777" w:rsidR="0059070F" w:rsidRDefault="0059070F" w:rsidP="0059070F">
      <w:pPr>
        <w:tabs>
          <w:tab w:val="left" w:pos="2649"/>
        </w:tabs>
      </w:pPr>
      <w:r>
        <w:t>&lt;html lang="en"&gt;</w:t>
      </w:r>
    </w:p>
    <w:p w14:paraId="1D91AF70" w14:textId="77777777" w:rsidR="0059070F" w:rsidRDefault="0059070F" w:rsidP="0059070F">
      <w:pPr>
        <w:tabs>
          <w:tab w:val="left" w:pos="2649"/>
        </w:tabs>
      </w:pPr>
      <w:r>
        <w:t>&lt;head&gt;</w:t>
      </w:r>
    </w:p>
    <w:p w14:paraId="79041EBF" w14:textId="77777777" w:rsidR="0059070F" w:rsidRDefault="0059070F" w:rsidP="0059070F">
      <w:pPr>
        <w:tabs>
          <w:tab w:val="left" w:pos="2649"/>
        </w:tabs>
      </w:pPr>
      <w:r>
        <w:t xml:space="preserve">    &lt;meta charset="UTF-8"&gt;</w:t>
      </w:r>
    </w:p>
    <w:p w14:paraId="2E1C7508" w14:textId="77777777" w:rsidR="0059070F" w:rsidRDefault="0059070F" w:rsidP="0059070F">
      <w:pPr>
        <w:tabs>
          <w:tab w:val="left" w:pos="2649"/>
        </w:tabs>
      </w:pPr>
      <w:r>
        <w:t xml:space="preserve">    &lt;meta name="viewport" content="width=device-width, initial-scale=1.0"&gt;</w:t>
      </w:r>
    </w:p>
    <w:p w14:paraId="14C28043" w14:textId="77777777" w:rsidR="0059070F" w:rsidRDefault="0059070F" w:rsidP="0059070F">
      <w:pPr>
        <w:tabs>
          <w:tab w:val="left" w:pos="2649"/>
        </w:tabs>
      </w:pPr>
      <w:r>
        <w:t xml:space="preserve">    &lt;title&gt;Superscript Demo&lt;/title&gt;</w:t>
      </w:r>
    </w:p>
    <w:p w14:paraId="04BF4157" w14:textId="77777777" w:rsidR="0059070F" w:rsidRDefault="0059070F" w:rsidP="0059070F">
      <w:pPr>
        <w:tabs>
          <w:tab w:val="left" w:pos="2649"/>
        </w:tabs>
      </w:pPr>
      <w:r>
        <w:t xml:space="preserve">    &lt;style&gt;</w:t>
      </w:r>
    </w:p>
    <w:p w14:paraId="383A6685" w14:textId="77777777" w:rsidR="0059070F" w:rsidRDefault="0059070F" w:rsidP="0059070F">
      <w:pPr>
        <w:tabs>
          <w:tab w:val="left" w:pos="2649"/>
        </w:tabs>
      </w:pPr>
      <w:r>
        <w:t xml:space="preserve">        body {</w:t>
      </w:r>
    </w:p>
    <w:p w14:paraId="337BD3D5" w14:textId="77777777" w:rsidR="0059070F" w:rsidRDefault="0059070F" w:rsidP="0059070F">
      <w:pPr>
        <w:tabs>
          <w:tab w:val="left" w:pos="2649"/>
        </w:tabs>
      </w:pPr>
      <w:r>
        <w:t xml:space="preserve">            font-family: Arial, sans-serif;</w:t>
      </w:r>
    </w:p>
    <w:p w14:paraId="307A7237" w14:textId="77777777" w:rsidR="0059070F" w:rsidRDefault="0059070F" w:rsidP="0059070F">
      <w:pPr>
        <w:tabs>
          <w:tab w:val="left" w:pos="2649"/>
        </w:tabs>
      </w:pPr>
      <w:r>
        <w:t xml:space="preserve">            background-color: #f4f4f4;</w:t>
      </w:r>
    </w:p>
    <w:p w14:paraId="647C67AB" w14:textId="77777777" w:rsidR="0059070F" w:rsidRDefault="0059070F" w:rsidP="0059070F">
      <w:pPr>
        <w:tabs>
          <w:tab w:val="left" w:pos="2649"/>
        </w:tabs>
      </w:pPr>
      <w:r>
        <w:t xml:space="preserve">            margin: 0;</w:t>
      </w:r>
    </w:p>
    <w:p w14:paraId="13A1F419" w14:textId="77777777" w:rsidR="0059070F" w:rsidRDefault="0059070F" w:rsidP="0059070F">
      <w:pPr>
        <w:tabs>
          <w:tab w:val="left" w:pos="2649"/>
        </w:tabs>
      </w:pPr>
      <w:r>
        <w:t xml:space="preserve">            padding: 20px;</w:t>
      </w:r>
    </w:p>
    <w:p w14:paraId="471E28EA" w14:textId="77777777" w:rsidR="0059070F" w:rsidRDefault="0059070F" w:rsidP="0059070F">
      <w:pPr>
        <w:tabs>
          <w:tab w:val="left" w:pos="2649"/>
        </w:tabs>
      </w:pPr>
      <w:r>
        <w:t xml:space="preserve">        }</w:t>
      </w:r>
    </w:p>
    <w:p w14:paraId="6B147DEF" w14:textId="77777777" w:rsidR="0059070F" w:rsidRDefault="0059070F" w:rsidP="0059070F">
      <w:pPr>
        <w:tabs>
          <w:tab w:val="left" w:pos="2649"/>
        </w:tabs>
      </w:pPr>
    </w:p>
    <w:p w14:paraId="0C302D5E" w14:textId="77777777" w:rsidR="0059070F" w:rsidRDefault="0059070F" w:rsidP="0059070F">
      <w:pPr>
        <w:tabs>
          <w:tab w:val="left" w:pos="2649"/>
        </w:tabs>
      </w:pPr>
      <w:r>
        <w:t xml:space="preserve">        h1 {</w:t>
      </w:r>
    </w:p>
    <w:p w14:paraId="2F492639" w14:textId="77777777" w:rsidR="0059070F" w:rsidRDefault="0059070F" w:rsidP="0059070F">
      <w:pPr>
        <w:tabs>
          <w:tab w:val="left" w:pos="2649"/>
        </w:tabs>
      </w:pPr>
      <w:r>
        <w:t xml:space="preserve">            text-align: center;</w:t>
      </w:r>
    </w:p>
    <w:p w14:paraId="244C1F97" w14:textId="77777777" w:rsidR="0059070F" w:rsidRDefault="0059070F" w:rsidP="0059070F">
      <w:pPr>
        <w:tabs>
          <w:tab w:val="left" w:pos="2649"/>
        </w:tabs>
      </w:pPr>
      <w:r>
        <w:t xml:space="preserve">            color: #333;</w:t>
      </w:r>
    </w:p>
    <w:p w14:paraId="1764B741" w14:textId="77777777" w:rsidR="0059070F" w:rsidRDefault="0059070F" w:rsidP="0059070F">
      <w:pPr>
        <w:tabs>
          <w:tab w:val="left" w:pos="2649"/>
        </w:tabs>
      </w:pPr>
      <w:r>
        <w:t xml:space="preserve">        }</w:t>
      </w:r>
    </w:p>
    <w:p w14:paraId="0DD6F276" w14:textId="77777777" w:rsidR="0059070F" w:rsidRDefault="0059070F" w:rsidP="0059070F">
      <w:pPr>
        <w:tabs>
          <w:tab w:val="left" w:pos="2649"/>
        </w:tabs>
      </w:pPr>
    </w:p>
    <w:p w14:paraId="0A20550A" w14:textId="77777777" w:rsidR="0059070F" w:rsidRDefault="0059070F" w:rsidP="0059070F">
      <w:pPr>
        <w:tabs>
          <w:tab w:val="left" w:pos="2649"/>
        </w:tabs>
      </w:pPr>
      <w:r>
        <w:t xml:space="preserve">        .content {</w:t>
      </w:r>
    </w:p>
    <w:p w14:paraId="156B0EA4" w14:textId="77777777" w:rsidR="0059070F" w:rsidRDefault="0059070F" w:rsidP="0059070F">
      <w:pPr>
        <w:tabs>
          <w:tab w:val="left" w:pos="2649"/>
        </w:tabs>
      </w:pPr>
      <w:r>
        <w:t xml:space="preserve">            max-width: 600px;</w:t>
      </w:r>
    </w:p>
    <w:p w14:paraId="471D7149" w14:textId="77777777" w:rsidR="0059070F" w:rsidRDefault="0059070F" w:rsidP="0059070F">
      <w:pPr>
        <w:tabs>
          <w:tab w:val="left" w:pos="2649"/>
        </w:tabs>
      </w:pPr>
      <w:r>
        <w:t xml:space="preserve">            margin: 0 auto;</w:t>
      </w:r>
    </w:p>
    <w:p w14:paraId="4F8FD0D7" w14:textId="77777777" w:rsidR="0059070F" w:rsidRDefault="0059070F" w:rsidP="0059070F">
      <w:pPr>
        <w:tabs>
          <w:tab w:val="left" w:pos="2649"/>
        </w:tabs>
      </w:pPr>
      <w:r>
        <w:t xml:space="preserve">            background-color: white;</w:t>
      </w:r>
    </w:p>
    <w:p w14:paraId="5B4BA158" w14:textId="77777777" w:rsidR="0059070F" w:rsidRDefault="0059070F" w:rsidP="0059070F">
      <w:pPr>
        <w:tabs>
          <w:tab w:val="left" w:pos="2649"/>
        </w:tabs>
      </w:pPr>
      <w:r>
        <w:t xml:space="preserve">            padding: 20px;</w:t>
      </w:r>
    </w:p>
    <w:p w14:paraId="7F79939E" w14:textId="77777777" w:rsidR="0059070F" w:rsidRDefault="0059070F" w:rsidP="0059070F">
      <w:pPr>
        <w:tabs>
          <w:tab w:val="left" w:pos="2649"/>
        </w:tabs>
      </w:pPr>
      <w:r>
        <w:t xml:space="preserve">            border-radius: 8px;</w:t>
      </w:r>
    </w:p>
    <w:p w14:paraId="76210EC1" w14:textId="77777777" w:rsidR="0059070F" w:rsidRDefault="0059070F" w:rsidP="0059070F">
      <w:pPr>
        <w:tabs>
          <w:tab w:val="left" w:pos="2649"/>
        </w:tabs>
      </w:pPr>
      <w:r>
        <w:t xml:space="preserve">            box-shadow: 0 4px 8px rgba(0, 0, 0, 0.1);</w:t>
      </w:r>
    </w:p>
    <w:p w14:paraId="6D3FF3C7" w14:textId="77777777" w:rsidR="0059070F" w:rsidRDefault="0059070F" w:rsidP="0059070F">
      <w:pPr>
        <w:tabs>
          <w:tab w:val="left" w:pos="2649"/>
        </w:tabs>
      </w:pPr>
      <w:r>
        <w:t xml:space="preserve">        }</w:t>
      </w:r>
    </w:p>
    <w:p w14:paraId="49780843" w14:textId="77777777" w:rsidR="0059070F" w:rsidRDefault="0059070F" w:rsidP="0059070F">
      <w:pPr>
        <w:tabs>
          <w:tab w:val="left" w:pos="2649"/>
        </w:tabs>
      </w:pPr>
    </w:p>
    <w:p w14:paraId="1CE1CCA2" w14:textId="77777777" w:rsidR="0059070F" w:rsidRDefault="0059070F" w:rsidP="0059070F">
      <w:pPr>
        <w:tabs>
          <w:tab w:val="left" w:pos="2649"/>
        </w:tabs>
      </w:pPr>
      <w:r>
        <w:t xml:space="preserve">        p {</w:t>
      </w:r>
    </w:p>
    <w:p w14:paraId="1D74119C" w14:textId="77777777" w:rsidR="0059070F" w:rsidRDefault="0059070F" w:rsidP="0059070F">
      <w:pPr>
        <w:tabs>
          <w:tab w:val="left" w:pos="2649"/>
        </w:tabs>
      </w:pPr>
      <w:r>
        <w:t xml:space="preserve">            font-size: 18px;</w:t>
      </w:r>
    </w:p>
    <w:p w14:paraId="08D44E57" w14:textId="77777777" w:rsidR="0059070F" w:rsidRDefault="0059070F" w:rsidP="0059070F">
      <w:pPr>
        <w:tabs>
          <w:tab w:val="left" w:pos="2649"/>
        </w:tabs>
      </w:pPr>
      <w:r>
        <w:t xml:space="preserve">            line-height: 1.6;</w:t>
      </w:r>
    </w:p>
    <w:p w14:paraId="53CE09B7" w14:textId="77777777" w:rsidR="0059070F" w:rsidRDefault="0059070F" w:rsidP="0059070F">
      <w:pPr>
        <w:tabs>
          <w:tab w:val="left" w:pos="2649"/>
        </w:tabs>
      </w:pPr>
      <w:r>
        <w:t xml:space="preserve">        }</w:t>
      </w:r>
    </w:p>
    <w:p w14:paraId="22578E78" w14:textId="77777777" w:rsidR="0059070F" w:rsidRDefault="0059070F" w:rsidP="0059070F">
      <w:pPr>
        <w:tabs>
          <w:tab w:val="left" w:pos="2649"/>
        </w:tabs>
      </w:pPr>
    </w:p>
    <w:p w14:paraId="14015508" w14:textId="77777777" w:rsidR="0059070F" w:rsidRDefault="0059070F" w:rsidP="0059070F">
      <w:pPr>
        <w:tabs>
          <w:tab w:val="left" w:pos="2649"/>
        </w:tabs>
      </w:pPr>
      <w:r>
        <w:t xml:space="preserve">        .example {</w:t>
      </w:r>
    </w:p>
    <w:p w14:paraId="1227D9AB" w14:textId="77777777" w:rsidR="0059070F" w:rsidRDefault="0059070F" w:rsidP="0059070F">
      <w:pPr>
        <w:tabs>
          <w:tab w:val="left" w:pos="2649"/>
        </w:tabs>
      </w:pPr>
      <w:r>
        <w:t xml:space="preserve">            background-color: #f9f9f9;</w:t>
      </w:r>
    </w:p>
    <w:p w14:paraId="1DD62CB8" w14:textId="77777777" w:rsidR="0059070F" w:rsidRDefault="0059070F" w:rsidP="0059070F">
      <w:pPr>
        <w:tabs>
          <w:tab w:val="left" w:pos="2649"/>
        </w:tabs>
      </w:pPr>
      <w:r>
        <w:t xml:space="preserve">            border-left: 4px solid #4CAF50;</w:t>
      </w:r>
    </w:p>
    <w:p w14:paraId="3C7E6024" w14:textId="77777777" w:rsidR="0059070F" w:rsidRDefault="0059070F" w:rsidP="0059070F">
      <w:pPr>
        <w:tabs>
          <w:tab w:val="left" w:pos="2649"/>
        </w:tabs>
      </w:pPr>
      <w:r>
        <w:t xml:space="preserve">            padding-left: 20px;</w:t>
      </w:r>
    </w:p>
    <w:p w14:paraId="573B21FD" w14:textId="77777777" w:rsidR="0059070F" w:rsidRDefault="0059070F" w:rsidP="0059070F">
      <w:pPr>
        <w:tabs>
          <w:tab w:val="left" w:pos="2649"/>
        </w:tabs>
      </w:pPr>
      <w:r>
        <w:t xml:space="preserve">            margin-bottom: 20px;</w:t>
      </w:r>
    </w:p>
    <w:p w14:paraId="1293C9BE" w14:textId="77777777" w:rsidR="0059070F" w:rsidRDefault="0059070F" w:rsidP="0059070F">
      <w:pPr>
        <w:tabs>
          <w:tab w:val="left" w:pos="2649"/>
        </w:tabs>
      </w:pPr>
      <w:r>
        <w:t xml:space="preserve">        }</w:t>
      </w:r>
    </w:p>
    <w:p w14:paraId="4AAF47E7" w14:textId="77777777" w:rsidR="0059070F" w:rsidRDefault="0059070F" w:rsidP="0059070F">
      <w:pPr>
        <w:tabs>
          <w:tab w:val="left" w:pos="2649"/>
        </w:tabs>
      </w:pPr>
    </w:p>
    <w:p w14:paraId="41664681" w14:textId="77777777" w:rsidR="0059070F" w:rsidRDefault="0059070F" w:rsidP="0059070F">
      <w:pPr>
        <w:tabs>
          <w:tab w:val="left" w:pos="2649"/>
        </w:tabs>
      </w:pPr>
      <w:r>
        <w:t xml:space="preserve">        .note {</w:t>
      </w:r>
    </w:p>
    <w:p w14:paraId="0BAB97B0" w14:textId="77777777" w:rsidR="0059070F" w:rsidRDefault="0059070F" w:rsidP="0059070F">
      <w:pPr>
        <w:tabs>
          <w:tab w:val="left" w:pos="2649"/>
        </w:tabs>
      </w:pPr>
      <w:r>
        <w:t xml:space="preserve">            font-size: 14px;</w:t>
      </w:r>
    </w:p>
    <w:p w14:paraId="50E6DFBA" w14:textId="77777777" w:rsidR="0059070F" w:rsidRDefault="0059070F" w:rsidP="0059070F">
      <w:pPr>
        <w:tabs>
          <w:tab w:val="left" w:pos="2649"/>
        </w:tabs>
      </w:pPr>
      <w:r>
        <w:t xml:space="preserve">            color: #777;</w:t>
      </w:r>
    </w:p>
    <w:p w14:paraId="4421C387" w14:textId="77777777" w:rsidR="0059070F" w:rsidRDefault="0059070F" w:rsidP="0059070F">
      <w:pPr>
        <w:tabs>
          <w:tab w:val="left" w:pos="2649"/>
        </w:tabs>
      </w:pPr>
      <w:r>
        <w:t xml:space="preserve">            text-align: center;</w:t>
      </w:r>
    </w:p>
    <w:p w14:paraId="5E56ED87" w14:textId="77777777" w:rsidR="0059070F" w:rsidRDefault="0059070F" w:rsidP="0059070F">
      <w:pPr>
        <w:tabs>
          <w:tab w:val="left" w:pos="2649"/>
        </w:tabs>
      </w:pPr>
      <w:r>
        <w:t xml:space="preserve">        }</w:t>
      </w:r>
    </w:p>
    <w:p w14:paraId="47E34BEE" w14:textId="77777777" w:rsidR="0059070F" w:rsidRDefault="0059070F" w:rsidP="0059070F">
      <w:pPr>
        <w:tabs>
          <w:tab w:val="left" w:pos="2649"/>
        </w:tabs>
      </w:pPr>
      <w:r>
        <w:t xml:space="preserve">    &lt;/style&gt;</w:t>
      </w:r>
    </w:p>
    <w:p w14:paraId="75E4B4E9" w14:textId="77777777" w:rsidR="0059070F" w:rsidRDefault="0059070F" w:rsidP="0059070F">
      <w:pPr>
        <w:tabs>
          <w:tab w:val="left" w:pos="2649"/>
        </w:tabs>
      </w:pPr>
      <w:r>
        <w:t>&lt;/head&gt;</w:t>
      </w:r>
    </w:p>
    <w:p w14:paraId="61FD4B79" w14:textId="77777777" w:rsidR="0059070F" w:rsidRDefault="0059070F" w:rsidP="0059070F">
      <w:pPr>
        <w:tabs>
          <w:tab w:val="left" w:pos="2649"/>
        </w:tabs>
      </w:pPr>
      <w:r>
        <w:t>&lt;body&gt;</w:t>
      </w:r>
    </w:p>
    <w:p w14:paraId="4D455279" w14:textId="77777777" w:rsidR="0059070F" w:rsidRDefault="0059070F" w:rsidP="0059070F">
      <w:pPr>
        <w:tabs>
          <w:tab w:val="left" w:pos="2649"/>
        </w:tabs>
      </w:pPr>
    </w:p>
    <w:p w14:paraId="7779CCE9" w14:textId="77777777" w:rsidR="0059070F" w:rsidRDefault="0059070F" w:rsidP="0059070F">
      <w:pPr>
        <w:tabs>
          <w:tab w:val="left" w:pos="2649"/>
        </w:tabs>
      </w:pPr>
      <w:r>
        <w:t xml:space="preserve">    &lt;h1&gt;Using the `&lt;sup&gt;` Tag&lt;/h1&gt;</w:t>
      </w:r>
    </w:p>
    <w:p w14:paraId="16B70880" w14:textId="77777777" w:rsidR="0059070F" w:rsidRDefault="0059070F" w:rsidP="0059070F">
      <w:pPr>
        <w:tabs>
          <w:tab w:val="left" w:pos="2649"/>
        </w:tabs>
      </w:pPr>
    </w:p>
    <w:p w14:paraId="06CDC1BD" w14:textId="77777777" w:rsidR="0059070F" w:rsidRDefault="0059070F" w:rsidP="0059070F">
      <w:pPr>
        <w:tabs>
          <w:tab w:val="left" w:pos="2649"/>
        </w:tabs>
      </w:pPr>
      <w:r>
        <w:t xml:space="preserve">    &lt;div class="content"&gt;</w:t>
      </w:r>
    </w:p>
    <w:p w14:paraId="4DFE50AB" w14:textId="77777777" w:rsidR="0059070F" w:rsidRDefault="0059070F" w:rsidP="0059070F">
      <w:pPr>
        <w:tabs>
          <w:tab w:val="left" w:pos="2649"/>
        </w:tabs>
      </w:pPr>
      <w:r>
        <w:t xml:space="preserve">        &lt;p&gt;The `&lt;sup&gt;` tag is used to display superscript text. Superscript text is usually smaller than normal text and appea</w:t>
      </w:r>
    </w:p>
    <w:p w14:paraId="3A0BF7D7" w14:textId="77777777" w:rsidR="0059070F" w:rsidRDefault="0059070F" w:rsidP="0059070F">
      <w:pPr>
        <w:tabs>
          <w:tab w:val="left" w:pos="2649"/>
        </w:tabs>
      </w:pPr>
      <w:r>
        <w:t>Output:</w:t>
      </w:r>
    </w:p>
    <w:p w14:paraId="7D71A133" w14:textId="77777777" w:rsidR="0059070F" w:rsidRDefault="0059070F" w:rsidP="0059070F">
      <w:pPr>
        <w:tabs>
          <w:tab w:val="left" w:pos="2649"/>
        </w:tabs>
      </w:pPr>
      <w:r w:rsidRPr="0059070F">
        <w:rPr>
          <w:noProof/>
          <w:lang w:eastAsia="en-IN"/>
        </w:rPr>
        <w:drawing>
          <wp:inline distT="0" distB="0" distL="0" distR="0" wp14:anchorId="48A67645" wp14:editId="0A03B2BE">
            <wp:extent cx="5731510" cy="25196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19680"/>
                    </a:xfrm>
                    <a:prstGeom prst="rect">
                      <a:avLst/>
                    </a:prstGeom>
                  </pic:spPr>
                </pic:pic>
              </a:graphicData>
            </a:graphic>
          </wp:inline>
        </w:drawing>
      </w:r>
    </w:p>
    <w:p w14:paraId="1441AA4A" w14:textId="77777777" w:rsidR="0059070F" w:rsidRDefault="0059070F" w:rsidP="0059070F">
      <w:pPr>
        <w:tabs>
          <w:tab w:val="left" w:pos="2649"/>
        </w:tabs>
        <w:jc w:val="center"/>
      </w:pPr>
      <w:r>
        <w:t>Project-40</w:t>
      </w:r>
    </w:p>
    <w:p w14:paraId="7E1B7622" w14:textId="7E406B63" w:rsidR="0059070F" w:rsidRDefault="0059070F" w:rsidP="0059070F">
      <w:pPr>
        <w:tabs>
          <w:tab w:val="left" w:pos="2649"/>
        </w:tabs>
        <w:rPr>
          <w:vertAlign w:val="subscript"/>
        </w:rPr>
      </w:pPr>
      <w:r>
        <w:t xml:space="preserve">Design a web page demonstrating the usage of the </w:t>
      </w:r>
      <w:r>
        <w:rPr>
          <w:vertAlign w:val="subscript"/>
        </w:rPr>
        <w:t>tag</w:t>
      </w:r>
    </w:p>
    <w:p w14:paraId="584BD115"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808080"/>
          <w:sz w:val="21"/>
          <w:szCs w:val="21"/>
          <w:lang w:eastAsia="en-IN"/>
        </w:rPr>
        <w:t>&lt;</w:t>
      </w:r>
      <w:r w:rsidRPr="00BC5266">
        <w:rPr>
          <w:rFonts w:ascii="Consolas" w:eastAsia="Times New Roman" w:hAnsi="Consolas" w:cs="Times New Roman"/>
          <w:color w:val="569CD6"/>
          <w:sz w:val="21"/>
          <w:szCs w:val="21"/>
          <w:lang w:eastAsia="en-IN"/>
        </w:rPr>
        <w:t>html</w:t>
      </w:r>
      <w:r w:rsidRPr="00BC5266">
        <w:rPr>
          <w:rFonts w:ascii="Consolas" w:eastAsia="Times New Roman" w:hAnsi="Consolas" w:cs="Times New Roman"/>
          <w:color w:val="CCCCCC"/>
          <w:sz w:val="21"/>
          <w:szCs w:val="21"/>
          <w:lang w:eastAsia="en-IN"/>
        </w:rPr>
        <w:t xml:space="preserve"> </w:t>
      </w:r>
      <w:r w:rsidRPr="00BC5266">
        <w:rPr>
          <w:rFonts w:ascii="Consolas" w:eastAsia="Times New Roman" w:hAnsi="Consolas" w:cs="Times New Roman"/>
          <w:color w:val="9CDCFE"/>
          <w:sz w:val="21"/>
          <w:szCs w:val="21"/>
          <w:lang w:eastAsia="en-IN"/>
        </w:rPr>
        <w:t>lang</w:t>
      </w:r>
      <w:r w:rsidRPr="00BC5266">
        <w:rPr>
          <w:rFonts w:ascii="Consolas" w:eastAsia="Times New Roman" w:hAnsi="Consolas" w:cs="Times New Roman"/>
          <w:color w:val="CCCCCC"/>
          <w:sz w:val="21"/>
          <w:szCs w:val="21"/>
          <w:lang w:eastAsia="en-IN"/>
        </w:rPr>
        <w:t>=</w:t>
      </w:r>
      <w:r w:rsidRPr="00BC5266">
        <w:rPr>
          <w:rFonts w:ascii="Consolas" w:eastAsia="Times New Roman" w:hAnsi="Consolas" w:cs="Times New Roman"/>
          <w:color w:val="CE9178"/>
          <w:sz w:val="21"/>
          <w:szCs w:val="21"/>
          <w:lang w:eastAsia="en-IN"/>
        </w:rPr>
        <w:t>"en"</w:t>
      </w:r>
      <w:r w:rsidRPr="00BC5266">
        <w:rPr>
          <w:rFonts w:ascii="Consolas" w:eastAsia="Times New Roman" w:hAnsi="Consolas" w:cs="Times New Roman"/>
          <w:color w:val="808080"/>
          <w:sz w:val="21"/>
          <w:szCs w:val="21"/>
          <w:lang w:eastAsia="en-IN"/>
        </w:rPr>
        <w:t>&gt;</w:t>
      </w:r>
    </w:p>
    <w:p w14:paraId="6FA0E51F"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808080"/>
          <w:sz w:val="21"/>
          <w:szCs w:val="21"/>
          <w:lang w:eastAsia="en-IN"/>
        </w:rPr>
        <w:t>&lt;</w:t>
      </w:r>
      <w:r w:rsidRPr="00BC5266">
        <w:rPr>
          <w:rFonts w:ascii="Consolas" w:eastAsia="Times New Roman" w:hAnsi="Consolas" w:cs="Times New Roman"/>
          <w:color w:val="569CD6"/>
          <w:sz w:val="21"/>
          <w:szCs w:val="21"/>
          <w:lang w:eastAsia="en-IN"/>
        </w:rPr>
        <w:t>head</w:t>
      </w:r>
      <w:r w:rsidRPr="00BC5266">
        <w:rPr>
          <w:rFonts w:ascii="Consolas" w:eastAsia="Times New Roman" w:hAnsi="Consolas" w:cs="Times New Roman"/>
          <w:color w:val="808080"/>
          <w:sz w:val="21"/>
          <w:szCs w:val="21"/>
          <w:lang w:eastAsia="en-IN"/>
        </w:rPr>
        <w:t>&gt;</w:t>
      </w:r>
    </w:p>
    <w:p w14:paraId="0A82D5F1"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CCCCCC"/>
          <w:sz w:val="21"/>
          <w:szCs w:val="21"/>
          <w:lang w:eastAsia="en-IN"/>
        </w:rPr>
        <w:t xml:space="preserve">    </w:t>
      </w:r>
      <w:r w:rsidRPr="00BC5266">
        <w:rPr>
          <w:rFonts w:ascii="Consolas" w:eastAsia="Times New Roman" w:hAnsi="Consolas" w:cs="Times New Roman"/>
          <w:color w:val="808080"/>
          <w:sz w:val="21"/>
          <w:szCs w:val="21"/>
          <w:lang w:eastAsia="en-IN"/>
        </w:rPr>
        <w:t>&lt;</w:t>
      </w:r>
      <w:r w:rsidRPr="00BC5266">
        <w:rPr>
          <w:rFonts w:ascii="Consolas" w:eastAsia="Times New Roman" w:hAnsi="Consolas" w:cs="Times New Roman"/>
          <w:color w:val="569CD6"/>
          <w:sz w:val="21"/>
          <w:szCs w:val="21"/>
          <w:lang w:eastAsia="en-IN"/>
        </w:rPr>
        <w:t>meta</w:t>
      </w:r>
      <w:r w:rsidRPr="00BC5266">
        <w:rPr>
          <w:rFonts w:ascii="Consolas" w:eastAsia="Times New Roman" w:hAnsi="Consolas" w:cs="Times New Roman"/>
          <w:color w:val="CCCCCC"/>
          <w:sz w:val="21"/>
          <w:szCs w:val="21"/>
          <w:lang w:eastAsia="en-IN"/>
        </w:rPr>
        <w:t xml:space="preserve"> </w:t>
      </w:r>
      <w:r w:rsidRPr="00BC5266">
        <w:rPr>
          <w:rFonts w:ascii="Consolas" w:eastAsia="Times New Roman" w:hAnsi="Consolas" w:cs="Times New Roman"/>
          <w:color w:val="9CDCFE"/>
          <w:sz w:val="21"/>
          <w:szCs w:val="21"/>
          <w:lang w:eastAsia="en-IN"/>
        </w:rPr>
        <w:t>charset</w:t>
      </w:r>
      <w:r w:rsidRPr="00BC5266">
        <w:rPr>
          <w:rFonts w:ascii="Consolas" w:eastAsia="Times New Roman" w:hAnsi="Consolas" w:cs="Times New Roman"/>
          <w:color w:val="CCCCCC"/>
          <w:sz w:val="21"/>
          <w:szCs w:val="21"/>
          <w:lang w:eastAsia="en-IN"/>
        </w:rPr>
        <w:t>=</w:t>
      </w:r>
      <w:r w:rsidRPr="00BC5266">
        <w:rPr>
          <w:rFonts w:ascii="Consolas" w:eastAsia="Times New Roman" w:hAnsi="Consolas" w:cs="Times New Roman"/>
          <w:color w:val="CE9178"/>
          <w:sz w:val="21"/>
          <w:szCs w:val="21"/>
          <w:lang w:eastAsia="en-IN"/>
        </w:rPr>
        <w:t>"UTF-8"</w:t>
      </w:r>
      <w:r w:rsidRPr="00BC5266">
        <w:rPr>
          <w:rFonts w:ascii="Consolas" w:eastAsia="Times New Roman" w:hAnsi="Consolas" w:cs="Times New Roman"/>
          <w:color w:val="808080"/>
          <w:sz w:val="21"/>
          <w:szCs w:val="21"/>
          <w:lang w:eastAsia="en-IN"/>
        </w:rPr>
        <w:t>&gt;</w:t>
      </w:r>
    </w:p>
    <w:p w14:paraId="585645CE"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CCCCCC"/>
          <w:sz w:val="21"/>
          <w:szCs w:val="21"/>
          <w:lang w:eastAsia="en-IN"/>
        </w:rPr>
        <w:t xml:space="preserve">    </w:t>
      </w:r>
      <w:r w:rsidRPr="00BC5266">
        <w:rPr>
          <w:rFonts w:ascii="Consolas" w:eastAsia="Times New Roman" w:hAnsi="Consolas" w:cs="Times New Roman"/>
          <w:color w:val="808080"/>
          <w:sz w:val="21"/>
          <w:szCs w:val="21"/>
          <w:lang w:eastAsia="en-IN"/>
        </w:rPr>
        <w:t>&lt;</w:t>
      </w:r>
      <w:r w:rsidRPr="00BC5266">
        <w:rPr>
          <w:rFonts w:ascii="Consolas" w:eastAsia="Times New Roman" w:hAnsi="Consolas" w:cs="Times New Roman"/>
          <w:color w:val="569CD6"/>
          <w:sz w:val="21"/>
          <w:szCs w:val="21"/>
          <w:lang w:eastAsia="en-IN"/>
        </w:rPr>
        <w:t>meta</w:t>
      </w:r>
      <w:r w:rsidRPr="00BC5266">
        <w:rPr>
          <w:rFonts w:ascii="Consolas" w:eastAsia="Times New Roman" w:hAnsi="Consolas" w:cs="Times New Roman"/>
          <w:color w:val="CCCCCC"/>
          <w:sz w:val="21"/>
          <w:szCs w:val="21"/>
          <w:lang w:eastAsia="en-IN"/>
        </w:rPr>
        <w:t xml:space="preserve"> </w:t>
      </w:r>
      <w:r w:rsidRPr="00BC5266">
        <w:rPr>
          <w:rFonts w:ascii="Consolas" w:eastAsia="Times New Roman" w:hAnsi="Consolas" w:cs="Times New Roman"/>
          <w:color w:val="9CDCFE"/>
          <w:sz w:val="21"/>
          <w:szCs w:val="21"/>
          <w:lang w:eastAsia="en-IN"/>
        </w:rPr>
        <w:t>name</w:t>
      </w:r>
      <w:r w:rsidRPr="00BC5266">
        <w:rPr>
          <w:rFonts w:ascii="Consolas" w:eastAsia="Times New Roman" w:hAnsi="Consolas" w:cs="Times New Roman"/>
          <w:color w:val="CCCCCC"/>
          <w:sz w:val="21"/>
          <w:szCs w:val="21"/>
          <w:lang w:eastAsia="en-IN"/>
        </w:rPr>
        <w:t>=</w:t>
      </w:r>
      <w:r w:rsidRPr="00BC5266">
        <w:rPr>
          <w:rFonts w:ascii="Consolas" w:eastAsia="Times New Roman" w:hAnsi="Consolas" w:cs="Times New Roman"/>
          <w:color w:val="CE9178"/>
          <w:sz w:val="21"/>
          <w:szCs w:val="21"/>
          <w:lang w:eastAsia="en-IN"/>
        </w:rPr>
        <w:t>"viewport"</w:t>
      </w:r>
      <w:r w:rsidRPr="00BC5266">
        <w:rPr>
          <w:rFonts w:ascii="Consolas" w:eastAsia="Times New Roman" w:hAnsi="Consolas" w:cs="Times New Roman"/>
          <w:color w:val="CCCCCC"/>
          <w:sz w:val="21"/>
          <w:szCs w:val="21"/>
          <w:lang w:eastAsia="en-IN"/>
        </w:rPr>
        <w:t xml:space="preserve"> </w:t>
      </w:r>
      <w:r w:rsidRPr="00BC5266">
        <w:rPr>
          <w:rFonts w:ascii="Consolas" w:eastAsia="Times New Roman" w:hAnsi="Consolas" w:cs="Times New Roman"/>
          <w:color w:val="9CDCFE"/>
          <w:sz w:val="21"/>
          <w:szCs w:val="21"/>
          <w:lang w:eastAsia="en-IN"/>
        </w:rPr>
        <w:t>content</w:t>
      </w:r>
      <w:r w:rsidRPr="00BC5266">
        <w:rPr>
          <w:rFonts w:ascii="Consolas" w:eastAsia="Times New Roman" w:hAnsi="Consolas" w:cs="Times New Roman"/>
          <w:color w:val="CCCCCC"/>
          <w:sz w:val="21"/>
          <w:szCs w:val="21"/>
          <w:lang w:eastAsia="en-IN"/>
        </w:rPr>
        <w:t>=</w:t>
      </w:r>
      <w:r w:rsidRPr="00BC5266">
        <w:rPr>
          <w:rFonts w:ascii="Consolas" w:eastAsia="Times New Roman" w:hAnsi="Consolas" w:cs="Times New Roman"/>
          <w:color w:val="CE9178"/>
          <w:sz w:val="21"/>
          <w:szCs w:val="21"/>
          <w:lang w:eastAsia="en-IN"/>
        </w:rPr>
        <w:t>"width=device-width, initial-scale=1.0"</w:t>
      </w:r>
      <w:r w:rsidRPr="00BC5266">
        <w:rPr>
          <w:rFonts w:ascii="Consolas" w:eastAsia="Times New Roman" w:hAnsi="Consolas" w:cs="Times New Roman"/>
          <w:color w:val="808080"/>
          <w:sz w:val="21"/>
          <w:szCs w:val="21"/>
          <w:lang w:eastAsia="en-IN"/>
        </w:rPr>
        <w:t>&gt;</w:t>
      </w:r>
    </w:p>
    <w:p w14:paraId="00C0E614"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CCCCCC"/>
          <w:sz w:val="21"/>
          <w:szCs w:val="21"/>
          <w:lang w:eastAsia="en-IN"/>
        </w:rPr>
        <w:t xml:space="preserve">    </w:t>
      </w:r>
      <w:r w:rsidRPr="00BC5266">
        <w:rPr>
          <w:rFonts w:ascii="Consolas" w:eastAsia="Times New Roman" w:hAnsi="Consolas" w:cs="Times New Roman"/>
          <w:color w:val="808080"/>
          <w:sz w:val="21"/>
          <w:szCs w:val="21"/>
          <w:lang w:eastAsia="en-IN"/>
        </w:rPr>
        <w:t>&lt;</w:t>
      </w:r>
      <w:r w:rsidRPr="00BC5266">
        <w:rPr>
          <w:rFonts w:ascii="Consolas" w:eastAsia="Times New Roman" w:hAnsi="Consolas" w:cs="Times New Roman"/>
          <w:color w:val="569CD6"/>
          <w:sz w:val="21"/>
          <w:szCs w:val="21"/>
          <w:lang w:eastAsia="en-IN"/>
        </w:rPr>
        <w:t>title</w:t>
      </w:r>
      <w:r w:rsidRPr="00BC5266">
        <w:rPr>
          <w:rFonts w:ascii="Consolas" w:eastAsia="Times New Roman" w:hAnsi="Consolas" w:cs="Times New Roman"/>
          <w:color w:val="808080"/>
          <w:sz w:val="21"/>
          <w:szCs w:val="21"/>
          <w:lang w:eastAsia="en-IN"/>
        </w:rPr>
        <w:t>&gt;</w:t>
      </w:r>
      <w:r w:rsidRPr="00BC5266">
        <w:rPr>
          <w:rFonts w:ascii="Consolas" w:eastAsia="Times New Roman" w:hAnsi="Consolas" w:cs="Times New Roman"/>
          <w:color w:val="CCCCCC"/>
          <w:sz w:val="21"/>
          <w:szCs w:val="21"/>
          <w:lang w:eastAsia="en-IN"/>
        </w:rPr>
        <w:t>Subscript Demo</w:t>
      </w:r>
      <w:r w:rsidRPr="00BC5266">
        <w:rPr>
          <w:rFonts w:ascii="Consolas" w:eastAsia="Times New Roman" w:hAnsi="Consolas" w:cs="Times New Roman"/>
          <w:color w:val="808080"/>
          <w:sz w:val="21"/>
          <w:szCs w:val="21"/>
          <w:lang w:eastAsia="en-IN"/>
        </w:rPr>
        <w:t>&lt;/</w:t>
      </w:r>
      <w:r w:rsidRPr="00BC5266">
        <w:rPr>
          <w:rFonts w:ascii="Consolas" w:eastAsia="Times New Roman" w:hAnsi="Consolas" w:cs="Times New Roman"/>
          <w:color w:val="569CD6"/>
          <w:sz w:val="21"/>
          <w:szCs w:val="21"/>
          <w:lang w:eastAsia="en-IN"/>
        </w:rPr>
        <w:t>title</w:t>
      </w:r>
      <w:r w:rsidRPr="00BC5266">
        <w:rPr>
          <w:rFonts w:ascii="Consolas" w:eastAsia="Times New Roman" w:hAnsi="Consolas" w:cs="Times New Roman"/>
          <w:color w:val="808080"/>
          <w:sz w:val="21"/>
          <w:szCs w:val="21"/>
          <w:lang w:eastAsia="en-IN"/>
        </w:rPr>
        <w:t>&gt;</w:t>
      </w:r>
    </w:p>
    <w:p w14:paraId="03473282"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CCCCCC"/>
          <w:sz w:val="21"/>
          <w:szCs w:val="21"/>
          <w:lang w:eastAsia="en-IN"/>
        </w:rPr>
        <w:t xml:space="preserve">    </w:t>
      </w:r>
      <w:r w:rsidRPr="00BC5266">
        <w:rPr>
          <w:rFonts w:ascii="Consolas" w:eastAsia="Times New Roman" w:hAnsi="Consolas" w:cs="Times New Roman"/>
          <w:color w:val="808080"/>
          <w:sz w:val="21"/>
          <w:szCs w:val="21"/>
          <w:lang w:eastAsia="en-IN"/>
        </w:rPr>
        <w:t>&lt;</w:t>
      </w:r>
      <w:r w:rsidRPr="00BC5266">
        <w:rPr>
          <w:rFonts w:ascii="Consolas" w:eastAsia="Times New Roman" w:hAnsi="Consolas" w:cs="Times New Roman"/>
          <w:color w:val="569CD6"/>
          <w:sz w:val="21"/>
          <w:szCs w:val="21"/>
          <w:lang w:eastAsia="en-IN"/>
        </w:rPr>
        <w:t>style</w:t>
      </w:r>
      <w:r w:rsidRPr="00BC5266">
        <w:rPr>
          <w:rFonts w:ascii="Consolas" w:eastAsia="Times New Roman" w:hAnsi="Consolas" w:cs="Times New Roman"/>
          <w:color w:val="808080"/>
          <w:sz w:val="21"/>
          <w:szCs w:val="21"/>
          <w:lang w:eastAsia="en-IN"/>
        </w:rPr>
        <w:t>&gt;</w:t>
      </w:r>
    </w:p>
    <w:p w14:paraId="5D696344"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D7BA7D"/>
          <w:sz w:val="21"/>
          <w:szCs w:val="21"/>
          <w:lang w:eastAsia="en-IN"/>
        </w:rPr>
        <w:t>body</w:t>
      </w:r>
      <w:r w:rsidRPr="00BC5266">
        <w:rPr>
          <w:rFonts w:ascii="Consolas" w:eastAsia="Times New Roman" w:hAnsi="Consolas" w:cs="Times New Roman"/>
          <w:color w:val="D4D4D4"/>
          <w:sz w:val="21"/>
          <w:szCs w:val="21"/>
          <w:lang w:eastAsia="en-IN"/>
        </w:rPr>
        <w:t xml:space="preserve"> {</w:t>
      </w:r>
    </w:p>
    <w:p w14:paraId="2F121C54"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font-family</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CE9178"/>
          <w:sz w:val="21"/>
          <w:szCs w:val="21"/>
          <w:lang w:eastAsia="en-IN"/>
        </w:rPr>
        <w:t>Arial</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CE9178"/>
          <w:sz w:val="21"/>
          <w:szCs w:val="21"/>
          <w:lang w:eastAsia="en-IN"/>
        </w:rPr>
        <w:t>sans-serif</w:t>
      </w:r>
      <w:r w:rsidRPr="00BC5266">
        <w:rPr>
          <w:rFonts w:ascii="Consolas" w:eastAsia="Times New Roman" w:hAnsi="Consolas" w:cs="Times New Roman"/>
          <w:color w:val="D4D4D4"/>
          <w:sz w:val="21"/>
          <w:szCs w:val="21"/>
          <w:lang w:eastAsia="en-IN"/>
        </w:rPr>
        <w:t>;</w:t>
      </w:r>
    </w:p>
    <w:p w14:paraId="64D58DF7"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background-color</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CE9178"/>
          <w:sz w:val="21"/>
          <w:szCs w:val="21"/>
          <w:lang w:eastAsia="en-IN"/>
        </w:rPr>
        <w:t>#f4f4f4</w:t>
      </w:r>
      <w:r w:rsidRPr="00BC5266">
        <w:rPr>
          <w:rFonts w:ascii="Consolas" w:eastAsia="Times New Roman" w:hAnsi="Consolas" w:cs="Times New Roman"/>
          <w:color w:val="D4D4D4"/>
          <w:sz w:val="21"/>
          <w:szCs w:val="21"/>
          <w:lang w:eastAsia="en-IN"/>
        </w:rPr>
        <w:t>;</w:t>
      </w:r>
    </w:p>
    <w:p w14:paraId="6FB4398F"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margin</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B5CEA8"/>
          <w:sz w:val="21"/>
          <w:szCs w:val="21"/>
          <w:lang w:eastAsia="en-IN"/>
        </w:rPr>
        <w:t>0</w:t>
      </w:r>
      <w:r w:rsidRPr="00BC5266">
        <w:rPr>
          <w:rFonts w:ascii="Consolas" w:eastAsia="Times New Roman" w:hAnsi="Consolas" w:cs="Times New Roman"/>
          <w:color w:val="D4D4D4"/>
          <w:sz w:val="21"/>
          <w:szCs w:val="21"/>
          <w:lang w:eastAsia="en-IN"/>
        </w:rPr>
        <w:t>;</w:t>
      </w:r>
    </w:p>
    <w:p w14:paraId="70111450"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padding</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B5CEA8"/>
          <w:sz w:val="21"/>
          <w:szCs w:val="21"/>
          <w:lang w:eastAsia="en-IN"/>
        </w:rPr>
        <w:t>20px</w:t>
      </w:r>
      <w:r w:rsidRPr="00BC5266">
        <w:rPr>
          <w:rFonts w:ascii="Consolas" w:eastAsia="Times New Roman" w:hAnsi="Consolas" w:cs="Times New Roman"/>
          <w:color w:val="D4D4D4"/>
          <w:sz w:val="21"/>
          <w:szCs w:val="21"/>
          <w:lang w:eastAsia="en-IN"/>
        </w:rPr>
        <w:t>;</w:t>
      </w:r>
    </w:p>
    <w:p w14:paraId="5A453A85"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w:t>
      </w:r>
    </w:p>
    <w:p w14:paraId="2CE2EB17"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p>
    <w:p w14:paraId="1861A4FA"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D7BA7D"/>
          <w:sz w:val="21"/>
          <w:szCs w:val="21"/>
          <w:lang w:eastAsia="en-IN"/>
        </w:rPr>
        <w:t>h1</w:t>
      </w:r>
      <w:r w:rsidRPr="00BC5266">
        <w:rPr>
          <w:rFonts w:ascii="Consolas" w:eastAsia="Times New Roman" w:hAnsi="Consolas" w:cs="Times New Roman"/>
          <w:color w:val="D4D4D4"/>
          <w:sz w:val="21"/>
          <w:szCs w:val="21"/>
          <w:lang w:eastAsia="en-IN"/>
        </w:rPr>
        <w:t xml:space="preserve"> {</w:t>
      </w:r>
    </w:p>
    <w:p w14:paraId="7502D991"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text-align</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CE9178"/>
          <w:sz w:val="21"/>
          <w:szCs w:val="21"/>
          <w:lang w:eastAsia="en-IN"/>
        </w:rPr>
        <w:t>center</w:t>
      </w:r>
      <w:r w:rsidRPr="00BC5266">
        <w:rPr>
          <w:rFonts w:ascii="Consolas" w:eastAsia="Times New Roman" w:hAnsi="Consolas" w:cs="Times New Roman"/>
          <w:color w:val="D4D4D4"/>
          <w:sz w:val="21"/>
          <w:szCs w:val="21"/>
          <w:lang w:eastAsia="en-IN"/>
        </w:rPr>
        <w:t>;</w:t>
      </w:r>
    </w:p>
    <w:p w14:paraId="09618C36"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color</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CE9178"/>
          <w:sz w:val="21"/>
          <w:szCs w:val="21"/>
          <w:lang w:eastAsia="en-IN"/>
        </w:rPr>
        <w:t>#333</w:t>
      </w:r>
      <w:r w:rsidRPr="00BC5266">
        <w:rPr>
          <w:rFonts w:ascii="Consolas" w:eastAsia="Times New Roman" w:hAnsi="Consolas" w:cs="Times New Roman"/>
          <w:color w:val="D4D4D4"/>
          <w:sz w:val="21"/>
          <w:szCs w:val="21"/>
          <w:lang w:eastAsia="en-IN"/>
        </w:rPr>
        <w:t>;</w:t>
      </w:r>
    </w:p>
    <w:p w14:paraId="7E4CA2E5"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w:t>
      </w:r>
    </w:p>
    <w:p w14:paraId="5D121CA2"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p>
    <w:p w14:paraId="1AE14CFE"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D7BA7D"/>
          <w:sz w:val="21"/>
          <w:szCs w:val="21"/>
          <w:lang w:eastAsia="en-IN"/>
        </w:rPr>
        <w:t>.content</w:t>
      </w:r>
      <w:r w:rsidRPr="00BC5266">
        <w:rPr>
          <w:rFonts w:ascii="Consolas" w:eastAsia="Times New Roman" w:hAnsi="Consolas" w:cs="Times New Roman"/>
          <w:color w:val="D4D4D4"/>
          <w:sz w:val="21"/>
          <w:szCs w:val="21"/>
          <w:lang w:eastAsia="en-IN"/>
        </w:rPr>
        <w:t xml:space="preserve"> {</w:t>
      </w:r>
    </w:p>
    <w:p w14:paraId="50537374"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max-width</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B5CEA8"/>
          <w:sz w:val="21"/>
          <w:szCs w:val="21"/>
          <w:lang w:eastAsia="en-IN"/>
        </w:rPr>
        <w:t>600px</w:t>
      </w:r>
      <w:r w:rsidRPr="00BC5266">
        <w:rPr>
          <w:rFonts w:ascii="Consolas" w:eastAsia="Times New Roman" w:hAnsi="Consolas" w:cs="Times New Roman"/>
          <w:color w:val="D4D4D4"/>
          <w:sz w:val="21"/>
          <w:szCs w:val="21"/>
          <w:lang w:eastAsia="en-IN"/>
        </w:rPr>
        <w:t>;</w:t>
      </w:r>
    </w:p>
    <w:p w14:paraId="2C811869"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margin</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B5CEA8"/>
          <w:sz w:val="21"/>
          <w:szCs w:val="21"/>
          <w:lang w:eastAsia="en-IN"/>
        </w:rPr>
        <w:t>0</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CE9178"/>
          <w:sz w:val="21"/>
          <w:szCs w:val="21"/>
          <w:lang w:eastAsia="en-IN"/>
        </w:rPr>
        <w:t>auto</w:t>
      </w:r>
      <w:r w:rsidRPr="00BC5266">
        <w:rPr>
          <w:rFonts w:ascii="Consolas" w:eastAsia="Times New Roman" w:hAnsi="Consolas" w:cs="Times New Roman"/>
          <w:color w:val="D4D4D4"/>
          <w:sz w:val="21"/>
          <w:szCs w:val="21"/>
          <w:lang w:eastAsia="en-IN"/>
        </w:rPr>
        <w:t>;</w:t>
      </w:r>
    </w:p>
    <w:p w14:paraId="6F9243DE"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background-color</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CE9178"/>
          <w:sz w:val="21"/>
          <w:szCs w:val="21"/>
          <w:lang w:eastAsia="en-IN"/>
        </w:rPr>
        <w:t>white</w:t>
      </w:r>
      <w:r w:rsidRPr="00BC5266">
        <w:rPr>
          <w:rFonts w:ascii="Consolas" w:eastAsia="Times New Roman" w:hAnsi="Consolas" w:cs="Times New Roman"/>
          <w:color w:val="D4D4D4"/>
          <w:sz w:val="21"/>
          <w:szCs w:val="21"/>
          <w:lang w:eastAsia="en-IN"/>
        </w:rPr>
        <w:t>;</w:t>
      </w:r>
    </w:p>
    <w:p w14:paraId="59427FAD"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padding</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B5CEA8"/>
          <w:sz w:val="21"/>
          <w:szCs w:val="21"/>
          <w:lang w:eastAsia="en-IN"/>
        </w:rPr>
        <w:t>20px</w:t>
      </w:r>
      <w:r w:rsidRPr="00BC5266">
        <w:rPr>
          <w:rFonts w:ascii="Consolas" w:eastAsia="Times New Roman" w:hAnsi="Consolas" w:cs="Times New Roman"/>
          <w:color w:val="D4D4D4"/>
          <w:sz w:val="21"/>
          <w:szCs w:val="21"/>
          <w:lang w:eastAsia="en-IN"/>
        </w:rPr>
        <w:t>;</w:t>
      </w:r>
    </w:p>
    <w:p w14:paraId="6728FC91"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9CDCFE"/>
          <w:sz w:val="21"/>
          <w:szCs w:val="21"/>
          <w:lang w:eastAsia="en-IN"/>
        </w:rPr>
        <w:t>border-radius</w:t>
      </w:r>
      <w:r w:rsidRPr="00BC5266">
        <w:rPr>
          <w:rFonts w:ascii="Consolas" w:eastAsia="Times New Roman" w:hAnsi="Consolas" w:cs="Times New Roman"/>
          <w:color w:val="D4D4D4"/>
          <w:sz w:val="21"/>
          <w:szCs w:val="21"/>
          <w:lang w:eastAsia="en-IN"/>
        </w:rPr>
        <w:t xml:space="preserve">: </w:t>
      </w:r>
      <w:r w:rsidRPr="00BC5266">
        <w:rPr>
          <w:rFonts w:ascii="Consolas" w:eastAsia="Times New Roman" w:hAnsi="Consolas" w:cs="Times New Roman"/>
          <w:color w:val="B5CEA8"/>
          <w:sz w:val="21"/>
          <w:szCs w:val="21"/>
          <w:lang w:eastAsia="en-IN"/>
        </w:rPr>
        <w:t>8px</w:t>
      </w:r>
      <w:r w:rsidRPr="00BC5266">
        <w:rPr>
          <w:rFonts w:ascii="Consolas" w:eastAsia="Times New Roman" w:hAnsi="Consolas" w:cs="Times New Roman"/>
          <w:color w:val="D4D4D4"/>
          <w:sz w:val="21"/>
          <w:szCs w:val="21"/>
          <w:lang w:eastAsia="en-IN"/>
        </w:rPr>
        <w:t>;</w:t>
      </w:r>
    </w:p>
    <w:p w14:paraId="2A6E3605" w14:textId="77777777" w:rsidR="00BC5266" w:rsidRPr="00BC5266" w:rsidRDefault="00BC5266" w:rsidP="00BC5266">
      <w:pPr>
        <w:shd w:val="clear" w:color="auto" w:fill="1F1F1F"/>
        <w:spacing w:after="0" w:line="285" w:lineRule="atLeast"/>
        <w:rPr>
          <w:rFonts w:ascii="Consolas" w:eastAsia="Times New Roman" w:hAnsi="Consolas" w:cs="Times New Roman"/>
          <w:color w:val="CCCCCC"/>
          <w:sz w:val="21"/>
          <w:szCs w:val="21"/>
          <w:lang w:eastAsia="en-IN"/>
        </w:rPr>
      </w:pPr>
      <w:r w:rsidRPr="00BC5266">
        <w:rPr>
          <w:rFonts w:ascii="Consolas" w:eastAsia="Times New Roman" w:hAnsi="Consolas" w:cs="Times New Roman"/>
          <w:color w:val="D4D4D4"/>
          <w:sz w:val="21"/>
          <w:szCs w:val="21"/>
          <w:lang w:eastAsia="en-IN"/>
        </w:rPr>
        <w:t>&lt;</w:t>
      </w:r>
    </w:p>
    <w:p w14:paraId="0864ADE7" w14:textId="77777777" w:rsidR="00BC5266" w:rsidRDefault="00BC5266" w:rsidP="0059070F">
      <w:pPr>
        <w:tabs>
          <w:tab w:val="left" w:pos="2649"/>
        </w:tabs>
        <w:rPr>
          <w:vertAlign w:val="subscript"/>
        </w:rPr>
      </w:pPr>
    </w:p>
    <w:p w14:paraId="11DD2D65" w14:textId="611B3482" w:rsidR="0059070F" w:rsidRDefault="0059070F" w:rsidP="0059070F">
      <w:pPr>
        <w:tabs>
          <w:tab w:val="left" w:pos="2649"/>
        </w:tabs>
      </w:pPr>
      <w:r>
        <w:t>output:</w:t>
      </w:r>
    </w:p>
    <w:p w14:paraId="6BBA3F22" w14:textId="71AF147A" w:rsidR="00BC5266" w:rsidRDefault="00BC5266" w:rsidP="0059070F">
      <w:pPr>
        <w:tabs>
          <w:tab w:val="left" w:pos="2649"/>
        </w:tabs>
      </w:pPr>
      <w:r w:rsidRPr="00BC5266">
        <w:rPr>
          <w:noProof/>
          <w:lang w:eastAsia="en-IN"/>
        </w:rPr>
        <w:drawing>
          <wp:inline distT="0" distB="0" distL="0" distR="0" wp14:anchorId="64B175E4" wp14:editId="0704A97D">
            <wp:extent cx="4696480" cy="1286054"/>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6480" cy="1286054"/>
                    </a:xfrm>
                    <a:prstGeom prst="rect">
                      <a:avLst/>
                    </a:prstGeom>
                  </pic:spPr>
                </pic:pic>
              </a:graphicData>
            </a:graphic>
          </wp:inline>
        </w:drawing>
      </w:r>
    </w:p>
    <w:p w14:paraId="2BA18570" w14:textId="019CF6A7" w:rsidR="0059070F" w:rsidRDefault="0059070F" w:rsidP="0059070F">
      <w:pPr>
        <w:tabs>
          <w:tab w:val="left" w:pos="2649"/>
        </w:tabs>
      </w:pPr>
    </w:p>
    <w:p w14:paraId="107CAB43" w14:textId="77777777" w:rsidR="00D80EEB" w:rsidRDefault="0059070F" w:rsidP="00D80EEB">
      <w:pPr>
        <w:tabs>
          <w:tab w:val="left" w:pos="2649"/>
        </w:tabs>
        <w:jc w:val="center"/>
      </w:pPr>
      <w:r>
        <w:t>Project-41</w:t>
      </w:r>
    </w:p>
    <w:p w14:paraId="3AA83C83" w14:textId="77777777" w:rsidR="00D80EEB" w:rsidRDefault="00D80EEB" w:rsidP="00D80EEB">
      <w:pPr>
        <w:tabs>
          <w:tab w:val="left" w:pos="2649"/>
        </w:tabs>
      </w:pPr>
      <w:r>
        <w:t xml:space="preserve">Design a web page demonstrating the usage of the </w:t>
      </w:r>
      <w:del w:id="0" w:author="Unknown">
        <w:r>
          <w:delText>tag</w:delText>
        </w:r>
      </w:del>
    </w:p>
    <w:p w14:paraId="3047D957" w14:textId="77777777" w:rsidR="00D80EEB" w:rsidRDefault="00D80EEB" w:rsidP="00D80EEB">
      <w:pPr>
        <w:tabs>
          <w:tab w:val="left" w:pos="2649"/>
        </w:tabs>
      </w:pPr>
      <w:r>
        <w:t>&lt;!DOCTYPE html&gt;</w:t>
      </w:r>
    </w:p>
    <w:p w14:paraId="4F69AE67" w14:textId="77777777" w:rsidR="00D80EEB" w:rsidRDefault="00D80EEB" w:rsidP="00D80EEB">
      <w:pPr>
        <w:tabs>
          <w:tab w:val="left" w:pos="2649"/>
        </w:tabs>
      </w:pPr>
      <w:r>
        <w:t>&lt;html lang="en"&gt;</w:t>
      </w:r>
    </w:p>
    <w:p w14:paraId="2454906B" w14:textId="77777777" w:rsidR="00D80EEB" w:rsidRDefault="00D80EEB" w:rsidP="00D80EEB">
      <w:pPr>
        <w:tabs>
          <w:tab w:val="left" w:pos="2649"/>
        </w:tabs>
      </w:pPr>
      <w:r>
        <w:t>&lt;head&gt;</w:t>
      </w:r>
    </w:p>
    <w:p w14:paraId="5B351B08" w14:textId="77777777" w:rsidR="00D80EEB" w:rsidRDefault="00D80EEB" w:rsidP="00D80EEB">
      <w:pPr>
        <w:tabs>
          <w:tab w:val="left" w:pos="2649"/>
        </w:tabs>
      </w:pPr>
      <w:r>
        <w:t xml:space="preserve">    &lt;meta charset="UTF-8"&gt;</w:t>
      </w:r>
    </w:p>
    <w:p w14:paraId="1F5AEAA9" w14:textId="77777777" w:rsidR="00D80EEB" w:rsidRDefault="00D80EEB" w:rsidP="00D80EEB">
      <w:pPr>
        <w:tabs>
          <w:tab w:val="left" w:pos="2649"/>
        </w:tabs>
      </w:pPr>
      <w:r>
        <w:t xml:space="preserve">    &lt;meta name="viewport" content="width=device-width, initial-scale=1.0"&gt;</w:t>
      </w:r>
    </w:p>
    <w:p w14:paraId="7DE90652" w14:textId="77777777" w:rsidR="00D80EEB" w:rsidRDefault="00D80EEB" w:rsidP="00D80EEB">
      <w:pPr>
        <w:tabs>
          <w:tab w:val="left" w:pos="2649"/>
        </w:tabs>
      </w:pPr>
      <w:r>
        <w:t xml:space="preserve">    &lt;title&gt;Deleted Text (Strikethrough) Demo&lt;/title&gt;</w:t>
      </w:r>
    </w:p>
    <w:p w14:paraId="6FA46914" w14:textId="77777777" w:rsidR="00D80EEB" w:rsidRDefault="00D80EEB" w:rsidP="00D80EEB">
      <w:pPr>
        <w:tabs>
          <w:tab w:val="left" w:pos="2649"/>
        </w:tabs>
      </w:pPr>
      <w:r>
        <w:t xml:space="preserve">    &lt;style&gt;</w:t>
      </w:r>
    </w:p>
    <w:p w14:paraId="116016AF" w14:textId="77777777" w:rsidR="00D80EEB" w:rsidRDefault="00D80EEB" w:rsidP="00D80EEB">
      <w:pPr>
        <w:tabs>
          <w:tab w:val="left" w:pos="2649"/>
        </w:tabs>
      </w:pPr>
      <w:r>
        <w:t xml:space="preserve">        body {</w:t>
      </w:r>
    </w:p>
    <w:p w14:paraId="2E52F923" w14:textId="77777777" w:rsidR="00D80EEB" w:rsidRDefault="00D80EEB" w:rsidP="00D80EEB">
      <w:pPr>
        <w:tabs>
          <w:tab w:val="left" w:pos="2649"/>
        </w:tabs>
      </w:pPr>
      <w:r>
        <w:t xml:space="preserve">            font-family: Arial, sans-serif;</w:t>
      </w:r>
    </w:p>
    <w:p w14:paraId="402C8B15" w14:textId="77777777" w:rsidR="00D80EEB" w:rsidRDefault="00D80EEB" w:rsidP="00D80EEB">
      <w:pPr>
        <w:tabs>
          <w:tab w:val="left" w:pos="2649"/>
        </w:tabs>
      </w:pPr>
      <w:r>
        <w:t xml:space="preserve">            background-color: #f4f4f4;</w:t>
      </w:r>
    </w:p>
    <w:p w14:paraId="07E07687" w14:textId="77777777" w:rsidR="00D80EEB" w:rsidRDefault="00D80EEB" w:rsidP="00D80EEB">
      <w:pPr>
        <w:tabs>
          <w:tab w:val="left" w:pos="2649"/>
        </w:tabs>
      </w:pPr>
      <w:r>
        <w:t xml:space="preserve">            margin: 0;</w:t>
      </w:r>
    </w:p>
    <w:p w14:paraId="492FE0F9" w14:textId="77777777" w:rsidR="00D80EEB" w:rsidRDefault="00D80EEB" w:rsidP="00D80EEB">
      <w:pPr>
        <w:tabs>
          <w:tab w:val="left" w:pos="2649"/>
        </w:tabs>
      </w:pPr>
      <w:r>
        <w:t xml:space="preserve">            padding: 20px;</w:t>
      </w:r>
    </w:p>
    <w:p w14:paraId="4CD698AF" w14:textId="77777777" w:rsidR="00D80EEB" w:rsidRDefault="00D80EEB" w:rsidP="00D80EEB">
      <w:pPr>
        <w:tabs>
          <w:tab w:val="left" w:pos="2649"/>
        </w:tabs>
      </w:pPr>
      <w:r>
        <w:t xml:space="preserve">        }</w:t>
      </w:r>
    </w:p>
    <w:p w14:paraId="5FAC3E73" w14:textId="77777777" w:rsidR="00D80EEB" w:rsidRDefault="00D80EEB" w:rsidP="00D80EEB">
      <w:pPr>
        <w:tabs>
          <w:tab w:val="left" w:pos="2649"/>
        </w:tabs>
      </w:pPr>
    </w:p>
    <w:p w14:paraId="6DE4A98D" w14:textId="77777777" w:rsidR="00D80EEB" w:rsidRDefault="00D80EEB" w:rsidP="00D80EEB">
      <w:pPr>
        <w:tabs>
          <w:tab w:val="left" w:pos="2649"/>
        </w:tabs>
      </w:pPr>
      <w:r>
        <w:t xml:space="preserve">        h1 {</w:t>
      </w:r>
    </w:p>
    <w:p w14:paraId="78497603" w14:textId="77777777" w:rsidR="00D80EEB" w:rsidRDefault="00D80EEB" w:rsidP="00D80EEB">
      <w:pPr>
        <w:tabs>
          <w:tab w:val="left" w:pos="2649"/>
        </w:tabs>
      </w:pPr>
      <w:r>
        <w:t xml:space="preserve">            text-align: center;</w:t>
      </w:r>
    </w:p>
    <w:p w14:paraId="35415198" w14:textId="77777777" w:rsidR="00D80EEB" w:rsidRDefault="00D80EEB" w:rsidP="00D80EEB">
      <w:pPr>
        <w:tabs>
          <w:tab w:val="left" w:pos="2649"/>
        </w:tabs>
      </w:pPr>
      <w:r>
        <w:t xml:space="preserve">            color: #333;</w:t>
      </w:r>
    </w:p>
    <w:p w14:paraId="25E3FB7A" w14:textId="77777777" w:rsidR="00D80EEB" w:rsidRDefault="00D80EEB" w:rsidP="00D80EEB">
      <w:pPr>
        <w:tabs>
          <w:tab w:val="left" w:pos="2649"/>
        </w:tabs>
      </w:pPr>
      <w:r>
        <w:t xml:space="preserve">        }</w:t>
      </w:r>
    </w:p>
    <w:p w14:paraId="36334732" w14:textId="77777777" w:rsidR="00D80EEB" w:rsidRDefault="00D80EEB" w:rsidP="00D80EEB">
      <w:pPr>
        <w:tabs>
          <w:tab w:val="left" w:pos="2649"/>
        </w:tabs>
      </w:pPr>
    </w:p>
    <w:p w14:paraId="683F14C4" w14:textId="77777777" w:rsidR="00D80EEB" w:rsidRDefault="00D80EEB" w:rsidP="00D80EEB">
      <w:pPr>
        <w:tabs>
          <w:tab w:val="left" w:pos="2649"/>
        </w:tabs>
      </w:pPr>
      <w:r>
        <w:t xml:space="preserve">        .content {</w:t>
      </w:r>
    </w:p>
    <w:p w14:paraId="570C879B" w14:textId="77777777" w:rsidR="00D80EEB" w:rsidRDefault="00D80EEB" w:rsidP="00D80EEB">
      <w:pPr>
        <w:tabs>
          <w:tab w:val="left" w:pos="2649"/>
        </w:tabs>
      </w:pPr>
      <w:r>
        <w:t xml:space="preserve">            max-width: 600px;</w:t>
      </w:r>
    </w:p>
    <w:p w14:paraId="16BB2E70" w14:textId="77777777" w:rsidR="00D80EEB" w:rsidRDefault="00D80EEB" w:rsidP="00D80EEB">
      <w:pPr>
        <w:tabs>
          <w:tab w:val="left" w:pos="2649"/>
        </w:tabs>
      </w:pPr>
      <w:r>
        <w:t xml:space="preserve">            margin: 0 auto;</w:t>
      </w:r>
    </w:p>
    <w:p w14:paraId="25F12C19" w14:textId="77777777" w:rsidR="00D80EEB" w:rsidRDefault="00D80EEB" w:rsidP="00D80EEB">
      <w:pPr>
        <w:tabs>
          <w:tab w:val="left" w:pos="2649"/>
        </w:tabs>
      </w:pPr>
      <w:r>
        <w:t xml:space="preserve">            background-color: white;</w:t>
      </w:r>
    </w:p>
    <w:p w14:paraId="30357168" w14:textId="77777777" w:rsidR="00D80EEB" w:rsidRDefault="00D80EEB" w:rsidP="00D80EEB">
      <w:pPr>
        <w:tabs>
          <w:tab w:val="left" w:pos="2649"/>
        </w:tabs>
      </w:pPr>
      <w:r>
        <w:t xml:space="preserve">            padding: 20px;</w:t>
      </w:r>
    </w:p>
    <w:p w14:paraId="0D4C70B6" w14:textId="77777777" w:rsidR="00D80EEB" w:rsidRDefault="00D80EEB" w:rsidP="00D80EEB">
      <w:pPr>
        <w:tabs>
          <w:tab w:val="left" w:pos="2649"/>
        </w:tabs>
      </w:pPr>
      <w:r>
        <w:t xml:space="preserve">            border-radius: 8px;</w:t>
      </w:r>
    </w:p>
    <w:p w14:paraId="488CA5FF" w14:textId="77777777" w:rsidR="00D80EEB" w:rsidRDefault="00D80EEB" w:rsidP="00D80EEB">
      <w:pPr>
        <w:tabs>
          <w:tab w:val="left" w:pos="2649"/>
        </w:tabs>
      </w:pPr>
      <w:r>
        <w:t xml:space="preserve">            box-shadow: 0 4px 8px rgba(0, 0, 0, 0.1);</w:t>
      </w:r>
    </w:p>
    <w:p w14:paraId="56C90419" w14:textId="77777777" w:rsidR="00D80EEB" w:rsidRDefault="00D80EEB" w:rsidP="00D80EEB">
      <w:pPr>
        <w:tabs>
          <w:tab w:val="left" w:pos="2649"/>
        </w:tabs>
      </w:pPr>
      <w:r>
        <w:t xml:space="preserve">        }</w:t>
      </w:r>
    </w:p>
    <w:p w14:paraId="78AF1276" w14:textId="77777777" w:rsidR="00D80EEB" w:rsidRDefault="00D80EEB" w:rsidP="00D80EEB">
      <w:pPr>
        <w:tabs>
          <w:tab w:val="left" w:pos="2649"/>
        </w:tabs>
      </w:pPr>
    </w:p>
    <w:p w14:paraId="6F6441D5" w14:textId="77777777" w:rsidR="00D80EEB" w:rsidRDefault="00D80EEB" w:rsidP="00D80EEB">
      <w:pPr>
        <w:tabs>
          <w:tab w:val="left" w:pos="2649"/>
        </w:tabs>
      </w:pPr>
      <w:r>
        <w:t xml:space="preserve">        p {</w:t>
      </w:r>
    </w:p>
    <w:p w14:paraId="743E8A14" w14:textId="77777777" w:rsidR="00D80EEB" w:rsidRDefault="00D80EEB" w:rsidP="00D80EEB">
      <w:pPr>
        <w:tabs>
          <w:tab w:val="left" w:pos="2649"/>
        </w:tabs>
      </w:pPr>
      <w:r>
        <w:t xml:space="preserve">            font-size: 18px;</w:t>
      </w:r>
    </w:p>
    <w:p w14:paraId="1E440B4B" w14:textId="77777777" w:rsidR="00D80EEB" w:rsidRDefault="00D80EEB" w:rsidP="00D80EEB">
      <w:pPr>
        <w:tabs>
          <w:tab w:val="left" w:pos="2649"/>
        </w:tabs>
      </w:pPr>
      <w:r>
        <w:t xml:space="preserve">            line-height: 1.6;</w:t>
      </w:r>
    </w:p>
    <w:p w14:paraId="3371F09F" w14:textId="77777777" w:rsidR="00D80EEB" w:rsidRDefault="00D80EEB" w:rsidP="00D80EEB">
      <w:pPr>
        <w:tabs>
          <w:tab w:val="left" w:pos="2649"/>
        </w:tabs>
      </w:pPr>
      <w:r>
        <w:t xml:space="preserve">        }</w:t>
      </w:r>
    </w:p>
    <w:p w14:paraId="3528DC54" w14:textId="77777777" w:rsidR="00D80EEB" w:rsidRDefault="00D80EEB" w:rsidP="00D80EEB">
      <w:pPr>
        <w:tabs>
          <w:tab w:val="left" w:pos="2649"/>
        </w:tabs>
      </w:pPr>
    </w:p>
    <w:p w14:paraId="7B9950D0" w14:textId="77777777" w:rsidR="00D80EEB" w:rsidRDefault="00D80EEB" w:rsidP="00D80EEB">
      <w:pPr>
        <w:tabs>
          <w:tab w:val="left" w:pos="2649"/>
        </w:tabs>
      </w:pPr>
      <w:r>
        <w:t xml:space="preserve">        .example {</w:t>
      </w:r>
    </w:p>
    <w:p w14:paraId="43BE34A6" w14:textId="77777777" w:rsidR="00D80EEB" w:rsidRDefault="00D80EEB" w:rsidP="00D80EEB">
      <w:pPr>
        <w:tabs>
          <w:tab w:val="left" w:pos="2649"/>
        </w:tabs>
      </w:pPr>
      <w:r>
        <w:t xml:space="preserve">            background-color: #f9f9f9;</w:t>
      </w:r>
    </w:p>
    <w:p w14:paraId="72F68C28" w14:textId="77777777" w:rsidR="00D80EEB" w:rsidRDefault="00D80EEB" w:rsidP="00D80EEB">
      <w:pPr>
        <w:tabs>
          <w:tab w:val="left" w:pos="2649"/>
        </w:tabs>
      </w:pPr>
      <w:r>
        <w:t xml:space="preserve">            border-left: 4px solid #4CAF50;</w:t>
      </w:r>
    </w:p>
    <w:p w14:paraId="776BE226" w14:textId="77777777" w:rsidR="00D80EEB" w:rsidRDefault="00D80EEB" w:rsidP="00D80EEB">
      <w:pPr>
        <w:tabs>
          <w:tab w:val="left" w:pos="2649"/>
        </w:tabs>
      </w:pPr>
      <w:r>
        <w:t xml:space="preserve">            padding-left: 20px;</w:t>
      </w:r>
    </w:p>
    <w:p w14:paraId="00CFC352" w14:textId="77777777" w:rsidR="00D80EEB" w:rsidRDefault="00D80EEB" w:rsidP="00D80EEB">
      <w:pPr>
        <w:tabs>
          <w:tab w:val="left" w:pos="2649"/>
        </w:tabs>
      </w:pPr>
      <w:r>
        <w:t xml:space="preserve">            margin-bottom: 20px;</w:t>
      </w:r>
    </w:p>
    <w:p w14:paraId="3D84C97A" w14:textId="77777777" w:rsidR="00D80EEB" w:rsidRDefault="00D80EEB" w:rsidP="00D80EEB">
      <w:pPr>
        <w:tabs>
          <w:tab w:val="left" w:pos="2649"/>
        </w:tabs>
      </w:pPr>
      <w:r>
        <w:t xml:space="preserve">        }</w:t>
      </w:r>
    </w:p>
    <w:p w14:paraId="2A321900" w14:textId="77777777" w:rsidR="00D80EEB" w:rsidRDefault="00D80EEB" w:rsidP="00D80EEB">
      <w:pPr>
        <w:tabs>
          <w:tab w:val="left" w:pos="2649"/>
        </w:tabs>
      </w:pPr>
    </w:p>
    <w:p w14:paraId="5EF5E579" w14:textId="77777777" w:rsidR="00D80EEB" w:rsidRDefault="00D80EEB" w:rsidP="00D80EEB">
      <w:pPr>
        <w:tabs>
          <w:tab w:val="left" w:pos="2649"/>
        </w:tabs>
      </w:pPr>
      <w:r>
        <w:t xml:space="preserve">        .note {</w:t>
      </w:r>
    </w:p>
    <w:p w14:paraId="1A712FF2" w14:textId="77777777" w:rsidR="00D80EEB" w:rsidRDefault="00D80EEB" w:rsidP="00D80EEB">
      <w:pPr>
        <w:tabs>
          <w:tab w:val="left" w:pos="2649"/>
        </w:tabs>
      </w:pPr>
      <w:r>
        <w:t xml:space="preserve">            font-size: 14px;</w:t>
      </w:r>
    </w:p>
    <w:p w14:paraId="03491A5B" w14:textId="77777777" w:rsidR="00D80EEB" w:rsidRDefault="00D80EEB" w:rsidP="00D80EEB">
      <w:pPr>
        <w:tabs>
          <w:tab w:val="left" w:pos="2649"/>
        </w:tabs>
      </w:pPr>
      <w:r>
        <w:t xml:space="preserve">            color: #777;</w:t>
      </w:r>
    </w:p>
    <w:p w14:paraId="2684B475" w14:textId="77777777" w:rsidR="00D80EEB" w:rsidRDefault="00D80EEB" w:rsidP="00D80EEB">
      <w:pPr>
        <w:tabs>
          <w:tab w:val="left" w:pos="2649"/>
        </w:tabs>
      </w:pPr>
      <w:r>
        <w:t xml:space="preserve">            text-align: center;</w:t>
      </w:r>
    </w:p>
    <w:p w14:paraId="4C0BA41A" w14:textId="77777777" w:rsidR="00D80EEB" w:rsidRDefault="00D80EEB" w:rsidP="00D80EEB">
      <w:pPr>
        <w:tabs>
          <w:tab w:val="left" w:pos="2649"/>
        </w:tabs>
      </w:pPr>
      <w:r>
        <w:t xml:space="preserve">        }</w:t>
      </w:r>
    </w:p>
    <w:p w14:paraId="75A361BE" w14:textId="77777777" w:rsidR="00D80EEB" w:rsidRDefault="00D80EEB" w:rsidP="00D80EEB">
      <w:pPr>
        <w:tabs>
          <w:tab w:val="left" w:pos="2649"/>
        </w:tabs>
      </w:pPr>
      <w:r>
        <w:t xml:space="preserve">    &lt;/style&gt;</w:t>
      </w:r>
    </w:p>
    <w:p w14:paraId="17E9B03C" w14:textId="77777777" w:rsidR="00D80EEB" w:rsidRDefault="00D80EEB" w:rsidP="00D80EEB">
      <w:pPr>
        <w:tabs>
          <w:tab w:val="left" w:pos="2649"/>
        </w:tabs>
      </w:pPr>
      <w:r>
        <w:t>&lt;/head&gt;</w:t>
      </w:r>
    </w:p>
    <w:p w14:paraId="7B1AAB29" w14:textId="77777777" w:rsidR="00D80EEB" w:rsidRDefault="00D80EEB" w:rsidP="00D80EEB">
      <w:pPr>
        <w:tabs>
          <w:tab w:val="left" w:pos="2649"/>
        </w:tabs>
      </w:pPr>
      <w:r>
        <w:t>&lt;body&gt;</w:t>
      </w:r>
    </w:p>
    <w:p w14:paraId="49253B08" w14:textId="77777777" w:rsidR="00D80EEB" w:rsidRDefault="00D80EEB" w:rsidP="00D80EEB">
      <w:pPr>
        <w:tabs>
          <w:tab w:val="left" w:pos="2649"/>
        </w:tabs>
      </w:pPr>
    </w:p>
    <w:p w14:paraId="3456748E" w14:textId="77777777" w:rsidR="00D80EEB" w:rsidRDefault="00D80EEB" w:rsidP="00D80EEB">
      <w:pPr>
        <w:tabs>
          <w:tab w:val="left" w:pos="2649"/>
        </w:tabs>
      </w:pPr>
      <w:r>
        <w:t xml:space="preserve">    &lt;h1&gt;Using the `&lt;del&gt;` Tag&lt;/h1&gt;</w:t>
      </w:r>
    </w:p>
    <w:p w14:paraId="73C22C79" w14:textId="77777777" w:rsidR="00D80EEB" w:rsidRDefault="00D80EEB" w:rsidP="00D80EEB">
      <w:pPr>
        <w:tabs>
          <w:tab w:val="left" w:pos="2649"/>
        </w:tabs>
      </w:pPr>
    </w:p>
    <w:p w14:paraId="7B310355" w14:textId="77777777" w:rsidR="00D80EEB" w:rsidRDefault="00D80EEB" w:rsidP="00D80EEB">
      <w:pPr>
        <w:tabs>
          <w:tab w:val="left" w:pos="2649"/>
        </w:tabs>
      </w:pPr>
      <w:r>
        <w:t xml:space="preserve">    &lt;div class="content"&gt;</w:t>
      </w:r>
    </w:p>
    <w:p w14:paraId="2259CAF1" w14:textId="77777777" w:rsidR="00D80EEB" w:rsidRDefault="00D80EEB" w:rsidP="00D80EEB">
      <w:pPr>
        <w:tabs>
          <w:tab w:val="left" w:pos="2649"/>
        </w:tabs>
      </w:pPr>
      <w:r>
        <w:t xml:space="preserve">        &lt;p&gt;The `&lt;del&gt;` tag is used to represent deleted text. The text inside the `&lt;del&gt;` tag is displayed with a strikethrough, indicating that it has been removed or is no longer valid.&lt;/p&gt;</w:t>
      </w:r>
    </w:p>
    <w:p w14:paraId="69CB4B27" w14:textId="77777777" w:rsidR="00D80EEB" w:rsidRDefault="00D80EEB" w:rsidP="00D80EEB">
      <w:pPr>
        <w:tabs>
          <w:tab w:val="left" w:pos="2649"/>
        </w:tabs>
      </w:pPr>
    </w:p>
    <w:p w14:paraId="370EFB93" w14:textId="77777777" w:rsidR="00D80EEB" w:rsidRDefault="00D80EEB" w:rsidP="00D80EEB">
      <w:pPr>
        <w:tabs>
          <w:tab w:val="left" w:pos="2649"/>
        </w:tabs>
      </w:pPr>
      <w:r>
        <w:t xml:space="preserve">        &lt;div class="example"&gt;</w:t>
      </w:r>
    </w:p>
    <w:p w14:paraId="54D5F92A" w14:textId="77777777" w:rsidR="00D80EEB" w:rsidRDefault="00D80EEB" w:rsidP="00D80EEB">
      <w:pPr>
        <w:tabs>
          <w:tab w:val="left" w:pos="2649"/>
        </w:tabs>
      </w:pPr>
      <w:r>
        <w:t xml:space="preserve">            &lt;p&gt;Example 1: Correction in a Document&lt;/p&gt;</w:t>
      </w:r>
    </w:p>
    <w:p w14:paraId="2FC49407" w14:textId="77777777" w:rsidR="00D80EEB" w:rsidRDefault="00D80EEB" w:rsidP="00D80EEB">
      <w:pPr>
        <w:tabs>
          <w:tab w:val="left" w:pos="2649"/>
        </w:tabs>
      </w:pPr>
      <w:r>
        <w:t xml:space="preserve">            &lt;p&gt;In a document, if there is a correction, the old version might be crossed out, like this: &lt;strong&gt;Original: &lt;del&gt;Apple&lt;/del&gt; Orange&lt;/strong&gt;. Here, the word "Apple" is deleted, and "Orange" is the new term.&lt;/p&gt;</w:t>
      </w:r>
    </w:p>
    <w:p w14:paraId="236FAD3B" w14:textId="77777777" w:rsidR="00D80EEB" w:rsidRDefault="00D80EEB" w:rsidP="00D80EEB">
      <w:pPr>
        <w:tabs>
          <w:tab w:val="left" w:pos="2649"/>
        </w:tabs>
      </w:pPr>
      <w:r>
        <w:t xml:space="preserve">        &lt;/div&gt;</w:t>
      </w:r>
    </w:p>
    <w:p w14:paraId="0E557E5D" w14:textId="77777777" w:rsidR="00D80EEB" w:rsidRDefault="00D80EEB" w:rsidP="00D80EEB">
      <w:pPr>
        <w:tabs>
          <w:tab w:val="left" w:pos="2649"/>
        </w:tabs>
      </w:pPr>
    </w:p>
    <w:p w14:paraId="00DD65AB" w14:textId="77777777" w:rsidR="00D80EEB" w:rsidRDefault="00D80EEB" w:rsidP="00D80EEB">
      <w:pPr>
        <w:tabs>
          <w:tab w:val="left" w:pos="2649"/>
        </w:tabs>
      </w:pPr>
      <w:r>
        <w:t xml:space="preserve">        &lt;div class="example"&gt;</w:t>
      </w:r>
    </w:p>
    <w:p w14:paraId="48920738" w14:textId="77777777" w:rsidR="00D80EEB" w:rsidRDefault="00D80EEB" w:rsidP="00D80EEB">
      <w:pPr>
        <w:tabs>
          <w:tab w:val="left" w:pos="2649"/>
        </w:tabs>
      </w:pPr>
      <w:r>
        <w:t xml:space="preserve">            &lt;p&gt;Example 2: Removed Item from List&lt;/p&gt;</w:t>
      </w:r>
    </w:p>
    <w:p w14:paraId="252BCEBB" w14:textId="77777777" w:rsidR="00D80EEB" w:rsidRDefault="00D80EEB" w:rsidP="00D80EEB">
      <w:pPr>
        <w:tabs>
          <w:tab w:val="left" w:pos="2649"/>
        </w:tabs>
      </w:pPr>
      <w:r>
        <w:t xml:space="preserve">            &lt;p&gt;Sometimes, products or items might be removed from a list. For example: &lt;strong&gt;Item 1: &lt;del&gt;Old Phone Model&lt;/del&gt; New Phone Model&lt;/strong&gt;.&lt;/p&gt;</w:t>
      </w:r>
    </w:p>
    <w:p w14:paraId="1CA6A3A4" w14:textId="77777777" w:rsidR="00D80EEB" w:rsidRDefault="00D80EEB" w:rsidP="00D80EEB">
      <w:pPr>
        <w:tabs>
          <w:tab w:val="left" w:pos="2649"/>
        </w:tabs>
      </w:pPr>
      <w:r>
        <w:t xml:space="preserve">        &lt;/div&gt;</w:t>
      </w:r>
    </w:p>
    <w:p w14:paraId="3FE09DE6" w14:textId="77777777" w:rsidR="00D80EEB" w:rsidRDefault="00D80EEB" w:rsidP="00D80EEB">
      <w:pPr>
        <w:tabs>
          <w:tab w:val="left" w:pos="2649"/>
        </w:tabs>
      </w:pPr>
    </w:p>
    <w:p w14:paraId="271659CC" w14:textId="77777777" w:rsidR="00D80EEB" w:rsidRDefault="00D80EEB" w:rsidP="00D80EEB">
      <w:pPr>
        <w:tabs>
          <w:tab w:val="left" w:pos="2649"/>
        </w:tabs>
      </w:pPr>
      <w:r>
        <w:t xml:space="preserve">        &lt;div class="example"&gt;</w:t>
      </w:r>
    </w:p>
    <w:p w14:paraId="1F7FA766" w14:textId="77777777" w:rsidR="00D80EEB" w:rsidRDefault="00D80EEB" w:rsidP="00D80EEB">
      <w:pPr>
        <w:tabs>
          <w:tab w:val="left" w:pos="2649"/>
        </w:tabs>
      </w:pPr>
      <w:r>
        <w:t xml:space="preserve">            &lt;p&gt;Example 3: Changed Information&lt;/p&gt;</w:t>
      </w:r>
    </w:p>
    <w:p w14:paraId="7F45C80C" w14:textId="77777777" w:rsidR="00D80EEB" w:rsidRDefault="00D80EEB" w:rsidP="00D80EEB">
      <w:pPr>
        <w:tabs>
          <w:tab w:val="left" w:pos="2649"/>
        </w:tabs>
      </w:pPr>
      <w:r>
        <w:t xml:space="preserve">            &lt;p&gt;For instance, if a scheduled event gets canceled, we might show: &lt;strong&gt;Event Date: &lt;del&gt;March 15&lt;/del&gt; April 10&lt;/strong&gt;, showing the previous date was removed and replaced with a new one.&lt;/p&gt;</w:t>
      </w:r>
    </w:p>
    <w:p w14:paraId="331865F4" w14:textId="77777777" w:rsidR="00D80EEB" w:rsidRDefault="00D80EEB" w:rsidP="00D80EEB">
      <w:pPr>
        <w:tabs>
          <w:tab w:val="left" w:pos="2649"/>
        </w:tabs>
      </w:pPr>
      <w:r>
        <w:t xml:space="preserve">        &lt;/div&gt;</w:t>
      </w:r>
    </w:p>
    <w:p w14:paraId="4A0C0334" w14:textId="77777777" w:rsidR="00D80EEB" w:rsidRDefault="00D80EEB" w:rsidP="00D80EEB">
      <w:pPr>
        <w:tabs>
          <w:tab w:val="left" w:pos="2649"/>
        </w:tabs>
      </w:pPr>
    </w:p>
    <w:p w14:paraId="49E3B942" w14:textId="77777777" w:rsidR="00D80EEB" w:rsidRDefault="00D80EEB" w:rsidP="00D80EEB">
      <w:pPr>
        <w:tabs>
          <w:tab w:val="left" w:pos="2649"/>
        </w:tabs>
      </w:pPr>
      <w:r>
        <w:t xml:space="preserve">        &lt;p class="note"&gt;Note: The `&lt;del&gt;` tag is important for maintaining the integrity of the content, especially when displaying revisions, changes, or corrections in documents.&lt;/p&gt;</w:t>
      </w:r>
    </w:p>
    <w:p w14:paraId="4046EAE0" w14:textId="77777777" w:rsidR="00D80EEB" w:rsidRDefault="00D80EEB" w:rsidP="00D80EEB">
      <w:pPr>
        <w:tabs>
          <w:tab w:val="left" w:pos="2649"/>
        </w:tabs>
      </w:pPr>
      <w:r>
        <w:t xml:space="preserve">    &lt;/div&gt;</w:t>
      </w:r>
    </w:p>
    <w:p w14:paraId="7BAD5B4E" w14:textId="77777777" w:rsidR="00D80EEB" w:rsidRDefault="00D80EEB" w:rsidP="00D80EEB">
      <w:pPr>
        <w:tabs>
          <w:tab w:val="left" w:pos="2649"/>
        </w:tabs>
      </w:pPr>
    </w:p>
    <w:p w14:paraId="4494A790" w14:textId="77777777" w:rsidR="00D80EEB" w:rsidRDefault="00D80EEB" w:rsidP="00D80EEB">
      <w:pPr>
        <w:tabs>
          <w:tab w:val="left" w:pos="2649"/>
        </w:tabs>
      </w:pPr>
      <w:r>
        <w:t>&lt;/body&gt;</w:t>
      </w:r>
    </w:p>
    <w:p w14:paraId="0E23B036" w14:textId="5853D512" w:rsidR="00CA071F" w:rsidRDefault="00D80EEB" w:rsidP="00D80EEB">
      <w:pPr>
        <w:tabs>
          <w:tab w:val="left" w:pos="2649"/>
        </w:tabs>
      </w:pPr>
      <w:r>
        <w:t>&lt;/html&gt;</w:t>
      </w:r>
    </w:p>
    <w:p w14:paraId="2321EE34" w14:textId="0ED72734" w:rsidR="00D80EEB" w:rsidRDefault="00D80EEB" w:rsidP="00D80EEB">
      <w:pPr>
        <w:tabs>
          <w:tab w:val="left" w:pos="2649"/>
        </w:tabs>
      </w:pPr>
      <w:r>
        <w:t>Output:</w:t>
      </w:r>
    </w:p>
    <w:p w14:paraId="6F07B20E" w14:textId="21A8035F" w:rsidR="00D80EEB" w:rsidRDefault="00D80EEB" w:rsidP="00D80EEB">
      <w:pPr>
        <w:tabs>
          <w:tab w:val="left" w:pos="2649"/>
        </w:tabs>
      </w:pPr>
      <w:r w:rsidRPr="00D80EEB">
        <w:rPr>
          <w:noProof/>
          <w:lang w:eastAsia="en-IN"/>
        </w:rPr>
        <w:drawing>
          <wp:inline distT="0" distB="0" distL="0" distR="0" wp14:anchorId="2AFA7ABE" wp14:editId="30407DD2">
            <wp:extent cx="4846955" cy="2863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8066" cy="2882353"/>
                    </a:xfrm>
                    <a:prstGeom prst="rect">
                      <a:avLst/>
                    </a:prstGeom>
                  </pic:spPr>
                </pic:pic>
              </a:graphicData>
            </a:graphic>
          </wp:inline>
        </w:drawing>
      </w:r>
    </w:p>
    <w:p w14:paraId="45961ED1" w14:textId="748AAC1F" w:rsidR="00D80EEB" w:rsidRDefault="00D80EEB" w:rsidP="00D80EEB">
      <w:pPr>
        <w:tabs>
          <w:tab w:val="left" w:pos="2649"/>
        </w:tabs>
        <w:jc w:val="center"/>
      </w:pPr>
      <w:r>
        <w:t>Project-42</w:t>
      </w:r>
    </w:p>
    <w:p w14:paraId="06FA10AF" w14:textId="62BBD279" w:rsidR="00D80EEB" w:rsidRDefault="00D80EEB" w:rsidP="00D80EEB">
      <w:pPr>
        <w:tabs>
          <w:tab w:val="left" w:pos="2649"/>
        </w:tabs>
      </w:pPr>
      <w:r>
        <w:t xml:space="preserve">Design a web page demonstrating the usage of the </w:t>
      </w:r>
      <w:ins w:id="1" w:author="Unknown">
        <w:r>
          <w:t>tag</w:t>
        </w:r>
      </w:ins>
    </w:p>
    <w:p w14:paraId="5F5A4DA0" w14:textId="77777777" w:rsidR="00D80EEB" w:rsidRDefault="00D80EEB" w:rsidP="00D80EEB">
      <w:pPr>
        <w:tabs>
          <w:tab w:val="left" w:pos="2649"/>
        </w:tabs>
      </w:pPr>
      <w:r>
        <w:t>&lt;!DOCTYPE html&gt;</w:t>
      </w:r>
    </w:p>
    <w:p w14:paraId="2660DE46" w14:textId="77777777" w:rsidR="00D80EEB" w:rsidRDefault="00D80EEB" w:rsidP="00D80EEB">
      <w:pPr>
        <w:tabs>
          <w:tab w:val="left" w:pos="2649"/>
        </w:tabs>
      </w:pPr>
      <w:r>
        <w:t>&lt;html lang="en"&gt;</w:t>
      </w:r>
    </w:p>
    <w:p w14:paraId="6D3BF387" w14:textId="77777777" w:rsidR="00D80EEB" w:rsidRDefault="00D80EEB" w:rsidP="00D80EEB">
      <w:pPr>
        <w:tabs>
          <w:tab w:val="left" w:pos="2649"/>
        </w:tabs>
      </w:pPr>
      <w:r>
        <w:t>&lt;head&gt;</w:t>
      </w:r>
    </w:p>
    <w:p w14:paraId="2FFA628D" w14:textId="77777777" w:rsidR="00D80EEB" w:rsidRDefault="00D80EEB" w:rsidP="00D80EEB">
      <w:pPr>
        <w:tabs>
          <w:tab w:val="left" w:pos="2649"/>
        </w:tabs>
      </w:pPr>
      <w:r>
        <w:t xml:space="preserve">  &lt;meta charset="UTF-8" /&gt;</w:t>
      </w:r>
    </w:p>
    <w:p w14:paraId="33A39344" w14:textId="77777777" w:rsidR="00D80EEB" w:rsidRDefault="00D80EEB" w:rsidP="00D80EEB">
      <w:pPr>
        <w:tabs>
          <w:tab w:val="left" w:pos="2649"/>
        </w:tabs>
      </w:pPr>
      <w:r>
        <w:t xml:space="preserve">  &lt;meta name="viewport" content="width=device-width, initial-scale=1" /&gt;</w:t>
      </w:r>
    </w:p>
    <w:p w14:paraId="25555B97" w14:textId="77777777" w:rsidR="00D80EEB" w:rsidRDefault="00D80EEB" w:rsidP="00D80EEB">
      <w:pPr>
        <w:tabs>
          <w:tab w:val="left" w:pos="2649"/>
        </w:tabs>
      </w:pPr>
      <w:r>
        <w:t xml:space="preserve">  &lt;title&gt;Inserted Text (&amp;lt;ins&amp;gt;) Demo&lt;/title&gt;</w:t>
      </w:r>
    </w:p>
    <w:p w14:paraId="56A7790F" w14:textId="77777777" w:rsidR="00D80EEB" w:rsidRDefault="00D80EEB" w:rsidP="00D80EEB">
      <w:pPr>
        <w:tabs>
          <w:tab w:val="left" w:pos="2649"/>
        </w:tabs>
      </w:pPr>
      <w:r>
        <w:t xml:space="preserve">  &lt;style&gt;</w:t>
      </w:r>
    </w:p>
    <w:p w14:paraId="71DC200B" w14:textId="77777777" w:rsidR="00D80EEB" w:rsidRDefault="00D80EEB" w:rsidP="00D80EEB">
      <w:pPr>
        <w:tabs>
          <w:tab w:val="left" w:pos="2649"/>
        </w:tabs>
      </w:pPr>
      <w:r>
        <w:t xml:space="preserve">    body {</w:t>
      </w:r>
    </w:p>
    <w:p w14:paraId="24C63FE8" w14:textId="77777777" w:rsidR="00D80EEB" w:rsidRDefault="00D80EEB" w:rsidP="00D80EEB">
      <w:pPr>
        <w:tabs>
          <w:tab w:val="left" w:pos="2649"/>
        </w:tabs>
      </w:pPr>
      <w:r>
        <w:t xml:space="preserve">      font-family: Arial, sans-serif;</w:t>
      </w:r>
    </w:p>
    <w:p w14:paraId="648E6F23" w14:textId="77777777" w:rsidR="00D80EEB" w:rsidRDefault="00D80EEB" w:rsidP="00D80EEB">
      <w:pPr>
        <w:tabs>
          <w:tab w:val="left" w:pos="2649"/>
        </w:tabs>
      </w:pPr>
      <w:r>
        <w:t xml:space="preserve">      background-color: #f9f9f9;</w:t>
      </w:r>
    </w:p>
    <w:p w14:paraId="474A72F9" w14:textId="77777777" w:rsidR="00D80EEB" w:rsidRDefault="00D80EEB" w:rsidP="00D80EEB">
      <w:pPr>
        <w:tabs>
          <w:tab w:val="left" w:pos="2649"/>
        </w:tabs>
      </w:pPr>
      <w:r>
        <w:t xml:space="preserve">      margin: 0;</w:t>
      </w:r>
    </w:p>
    <w:p w14:paraId="0E298B75" w14:textId="77777777" w:rsidR="00D80EEB" w:rsidRDefault="00D80EEB" w:rsidP="00D80EEB">
      <w:pPr>
        <w:tabs>
          <w:tab w:val="left" w:pos="2649"/>
        </w:tabs>
      </w:pPr>
      <w:r>
        <w:t xml:space="preserve">      padding: 20px;</w:t>
      </w:r>
    </w:p>
    <w:p w14:paraId="6AD7C88A" w14:textId="77777777" w:rsidR="00D80EEB" w:rsidRDefault="00D80EEB" w:rsidP="00D80EEB">
      <w:pPr>
        <w:tabs>
          <w:tab w:val="left" w:pos="2649"/>
        </w:tabs>
      </w:pPr>
      <w:r>
        <w:t xml:space="preserve">    }</w:t>
      </w:r>
    </w:p>
    <w:p w14:paraId="73354972" w14:textId="77777777" w:rsidR="00D80EEB" w:rsidRDefault="00D80EEB" w:rsidP="00D80EEB">
      <w:pPr>
        <w:tabs>
          <w:tab w:val="left" w:pos="2649"/>
        </w:tabs>
      </w:pPr>
    </w:p>
    <w:p w14:paraId="5E4F893B" w14:textId="77777777" w:rsidR="00D80EEB" w:rsidRDefault="00D80EEB" w:rsidP="00D80EEB">
      <w:pPr>
        <w:tabs>
          <w:tab w:val="left" w:pos="2649"/>
        </w:tabs>
      </w:pPr>
      <w:r>
        <w:t xml:space="preserve">    h1 {</w:t>
      </w:r>
    </w:p>
    <w:p w14:paraId="2C508F26" w14:textId="77777777" w:rsidR="00D80EEB" w:rsidRDefault="00D80EEB" w:rsidP="00D80EEB">
      <w:pPr>
        <w:tabs>
          <w:tab w:val="left" w:pos="2649"/>
        </w:tabs>
      </w:pPr>
      <w:r>
        <w:t xml:space="preserve">      text-align: center;</w:t>
      </w:r>
    </w:p>
    <w:p w14:paraId="2990822B" w14:textId="77777777" w:rsidR="00D80EEB" w:rsidRDefault="00D80EEB" w:rsidP="00D80EEB">
      <w:pPr>
        <w:tabs>
          <w:tab w:val="left" w:pos="2649"/>
        </w:tabs>
      </w:pPr>
      <w:r>
        <w:t xml:space="preserve">      color: #333;</w:t>
      </w:r>
    </w:p>
    <w:p w14:paraId="27DE6B89" w14:textId="77777777" w:rsidR="00D80EEB" w:rsidRDefault="00D80EEB" w:rsidP="00D80EEB">
      <w:pPr>
        <w:tabs>
          <w:tab w:val="left" w:pos="2649"/>
        </w:tabs>
      </w:pPr>
      <w:r>
        <w:t xml:space="preserve">    }</w:t>
      </w:r>
    </w:p>
    <w:p w14:paraId="1AD03E4A" w14:textId="77777777" w:rsidR="00D80EEB" w:rsidRDefault="00D80EEB" w:rsidP="00D80EEB">
      <w:pPr>
        <w:tabs>
          <w:tab w:val="left" w:pos="2649"/>
        </w:tabs>
      </w:pPr>
    </w:p>
    <w:p w14:paraId="41F2565A" w14:textId="77777777" w:rsidR="00D80EEB" w:rsidRDefault="00D80EEB" w:rsidP="00D80EEB">
      <w:pPr>
        <w:tabs>
          <w:tab w:val="left" w:pos="2649"/>
        </w:tabs>
      </w:pPr>
      <w:r>
        <w:t xml:space="preserve">    .content {</w:t>
      </w:r>
    </w:p>
    <w:p w14:paraId="08E7A0C0" w14:textId="77777777" w:rsidR="00D80EEB" w:rsidRDefault="00D80EEB" w:rsidP="00D80EEB">
      <w:pPr>
        <w:tabs>
          <w:tab w:val="left" w:pos="2649"/>
        </w:tabs>
      </w:pPr>
      <w:r>
        <w:t xml:space="preserve">      max-width: 600px;</w:t>
      </w:r>
    </w:p>
    <w:p w14:paraId="390EA85D" w14:textId="77777777" w:rsidR="00D80EEB" w:rsidRDefault="00D80EEB" w:rsidP="00D80EEB">
      <w:pPr>
        <w:tabs>
          <w:tab w:val="left" w:pos="2649"/>
        </w:tabs>
      </w:pPr>
      <w:r>
        <w:t xml:space="preserve">      margin: 0 auto;</w:t>
      </w:r>
    </w:p>
    <w:p w14:paraId="5A864F16" w14:textId="61403B53" w:rsidR="00D80EEB" w:rsidRDefault="00D80EEB" w:rsidP="00D80EEB">
      <w:pPr>
        <w:tabs>
          <w:tab w:val="left" w:pos="2649"/>
        </w:tabs>
      </w:pPr>
      <w:r>
        <w:t xml:space="preserve">      background-color: #fff</w:t>
      </w:r>
    </w:p>
    <w:p w14:paraId="7830D2B1" w14:textId="68995EF3" w:rsidR="00D80EEB" w:rsidRDefault="00D80EEB" w:rsidP="00D80EEB">
      <w:pPr>
        <w:tabs>
          <w:tab w:val="left" w:pos="2649"/>
        </w:tabs>
      </w:pPr>
      <w:r>
        <w:t>output:</w:t>
      </w:r>
    </w:p>
    <w:p w14:paraId="5EDC8982" w14:textId="7348CD04" w:rsidR="00D80EEB" w:rsidRDefault="00D80EEB" w:rsidP="00D80EEB">
      <w:pPr>
        <w:tabs>
          <w:tab w:val="left" w:pos="2649"/>
        </w:tabs>
      </w:pPr>
      <w:r w:rsidRPr="00D80EEB">
        <w:rPr>
          <w:noProof/>
          <w:lang w:eastAsia="en-IN"/>
        </w:rPr>
        <w:drawing>
          <wp:inline distT="0" distB="0" distL="0" distR="0" wp14:anchorId="1E127104" wp14:editId="7C2A0683">
            <wp:extent cx="4495800" cy="3419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5800" cy="3419475"/>
                    </a:xfrm>
                    <a:prstGeom prst="rect">
                      <a:avLst/>
                    </a:prstGeom>
                  </pic:spPr>
                </pic:pic>
              </a:graphicData>
            </a:graphic>
          </wp:inline>
        </w:drawing>
      </w:r>
    </w:p>
    <w:p w14:paraId="4AEE155A" w14:textId="5DF336F8" w:rsidR="00E740DB" w:rsidRDefault="00E740DB" w:rsidP="00E740DB">
      <w:pPr>
        <w:tabs>
          <w:tab w:val="left" w:pos="2649"/>
        </w:tabs>
        <w:jc w:val="center"/>
      </w:pPr>
      <w:r>
        <w:t>Project-43</w:t>
      </w:r>
    </w:p>
    <w:p w14:paraId="5690A9B9" w14:textId="0A769EB6" w:rsidR="00E740DB" w:rsidRDefault="00E740DB" w:rsidP="00E740DB">
      <w:pPr>
        <w:tabs>
          <w:tab w:val="left" w:pos="2649"/>
        </w:tabs>
      </w:pPr>
      <w:r>
        <w:t>Design a web page demonstrating the usage of the tag</w:t>
      </w:r>
    </w:p>
    <w:p w14:paraId="480822F2" w14:textId="77777777" w:rsidR="00E740DB" w:rsidRDefault="00E740DB" w:rsidP="00E740DB">
      <w:pPr>
        <w:tabs>
          <w:tab w:val="left" w:pos="2649"/>
        </w:tabs>
      </w:pPr>
      <w:r>
        <w:t>&lt;!DOCTYPE html&gt;</w:t>
      </w:r>
    </w:p>
    <w:p w14:paraId="7B3184A3" w14:textId="77777777" w:rsidR="00E740DB" w:rsidRDefault="00E740DB" w:rsidP="00E740DB">
      <w:pPr>
        <w:tabs>
          <w:tab w:val="left" w:pos="2649"/>
        </w:tabs>
      </w:pPr>
      <w:r>
        <w:t>&lt;html lang="en"&gt;</w:t>
      </w:r>
    </w:p>
    <w:p w14:paraId="35BA628B" w14:textId="77777777" w:rsidR="00E740DB" w:rsidRDefault="00E740DB" w:rsidP="00E740DB">
      <w:pPr>
        <w:tabs>
          <w:tab w:val="left" w:pos="2649"/>
        </w:tabs>
      </w:pPr>
      <w:r>
        <w:t>&lt;head&gt;</w:t>
      </w:r>
    </w:p>
    <w:p w14:paraId="4A6335C1" w14:textId="77777777" w:rsidR="00E740DB" w:rsidRDefault="00E740DB" w:rsidP="00E740DB">
      <w:pPr>
        <w:tabs>
          <w:tab w:val="left" w:pos="2649"/>
        </w:tabs>
      </w:pPr>
      <w:r>
        <w:t xml:space="preserve">  &lt;meta charset="UTF-8" /&gt;</w:t>
      </w:r>
    </w:p>
    <w:p w14:paraId="5B11FCFC" w14:textId="77777777" w:rsidR="00E740DB" w:rsidRDefault="00E740DB" w:rsidP="00E740DB">
      <w:pPr>
        <w:tabs>
          <w:tab w:val="left" w:pos="2649"/>
        </w:tabs>
      </w:pPr>
      <w:r>
        <w:t xml:space="preserve">  &lt;meta name="viewport" content="width=device-width, initial-scale=1" /&gt;</w:t>
      </w:r>
    </w:p>
    <w:p w14:paraId="5C234183" w14:textId="77777777" w:rsidR="00E740DB" w:rsidRDefault="00E740DB" w:rsidP="00E740DB">
      <w:pPr>
        <w:tabs>
          <w:tab w:val="left" w:pos="2649"/>
        </w:tabs>
      </w:pPr>
      <w:r>
        <w:t xml:space="preserve">  &lt;title&gt;Inline Quotation (&amp;lt;q&amp;gt;) Demo&lt;/title&gt;</w:t>
      </w:r>
    </w:p>
    <w:p w14:paraId="4F9522FE" w14:textId="77777777" w:rsidR="00E740DB" w:rsidRDefault="00E740DB" w:rsidP="00E740DB">
      <w:pPr>
        <w:tabs>
          <w:tab w:val="left" w:pos="2649"/>
        </w:tabs>
      </w:pPr>
      <w:r>
        <w:t xml:space="preserve">  &lt;style&gt;</w:t>
      </w:r>
    </w:p>
    <w:p w14:paraId="276C5366" w14:textId="77777777" w:rsidR="00E740DB" w:rsidRDefault="00E740DB" w:rsidP="00E740DB">
      <w:pPr>
        <w:tabs>
          <w:tab w:val="left" w:pos="2649"/>
        </w:tabs>
      </w:pPr>
      <w:r>
        <w:t xml:space="preserve">    body {</w:t>
      </w:r>
    </w:p>
    <w:p w14:paraId="01C843D4" w14:textId="77777777" w:rsidR="00E740DB" w:rsidRDefault="00E740DB" w:rsidP="00E740DB">
      <w:pPr>
        <w:tabs>
          <w:tab w:val="left" w:pos="2649"/>
        </w:tabs>
      </w:pPr>
      <w:r>
        <w:t xml:space="preserve">      font-family: Arial, sans-serif;</w:t>
      </w:r>
    </w:p>
    <w:p w14:paraId="7ADED256" w14:textId="77777777" w:rsidR="00E740DB" w:rsidRDefault="00E740DB" w:rsidP="00E740DB">
      <w:pPr>
        <w:tabs>
          <w:tab w:val="left" w:pos="2649"/>
        </w:tabs>
      </w:pPr>
      <w:r>
        <w:t xml:space="preserve">      background-color: #fafafa;</w:t>
      </w:r>
    </w:p>
    <w:p w14:paraId="51382188" w14:textId="77777777" w:rsidR="00E740DB" w:rsidRDefault="00E740DB" w:rsidP="00E740DB">
      <w:pPr>
        <w:tabs>
          <w:tab w:val="left" w:pos="2649"/>
        </w:tabs>
      </w:pPr>
      <w:r>
        <w:t xml:space="preserve">      margin: 0;</w:t>
      </w:r>
    </w:p>
    <w:p w14:paraId="716B4BB9" w14:textId="77777777" w:rsidR="00E740DB" w:rsidRDefault="00E740DB" w:rsidP="00E740DB">
      <w:pPr>
        <w:tabs>
          <w:tab w:val="left" w:pos="2649"/>
        </w:tabs>
      </w:pPr>
      <w:r>
        <w:t xml:space="preserve">      padding: 20px;</w:t>
      </w:r>
    </w:p>
    <w:p w14:paraId="3C44F8EF" w14:textId="77777777" w:rsidR="00E740DB" w:rsidRDefault="00E740DB" w:rsidP="00E740DB">
      <w:pPr>
        <w:tabs>
          <w:tab w:val="left" w:pos="2649"/>
        </w:tabs>
      </w:pPr>
      <w:r>
        <w:t xml:space="preserve">    }</w:t>
      </w:r>
    </w:p>
    <w:p w14:paraId="3D0EC510" w14:textId="77777777" w:rsidR="00E740DB" w:rsidRDefault="00E740DB" w:rsidP="00E740DB">
      <w:pPr>
        <w:tabs>
          <w:tab w:val="left" w:pos="2649"/>
        </w:tabs>
      </w:pPr>
    </w:p>
    <w:p w14:paraId="7AAAC14A" w14:textId="77777777" w:rsidR="00E740DB" w:rsidRDefault="00E740DB" w:rsidP="00E740DB">
      <w:pPr>
        <w:tabs>
          <w:tab w:val="left" w:pos="2649"/>
        </w:tabs>
      </w:pPr>
      <w:r>
        <w:t xml:space="preserve">    h1 {</w:t>
      </w:r>
    </w:p>
    <w:p w14:paraId="03C622DB" w14:textId="77777777" w:rsidR="00E740DB" w:rsidRDefault="00E740DB" w:rsidP="00E740DB">
      <w:pPr>
        <w:tabs>
          <w:tab w:val="left" w:pos="2649"/>
        </w:tabs>
      </w:pPr>
      <w:r>
        <w:t xml:space="preserve">      text-align: center;</w:t>
      </w:r>
    </w:p>
    <w:p w14:paraId="6333DF7B" w14:textId="77777777" w:rsidR="00E740DB" w:rsidRDefault="00E740DB" w:rsidP="00E740DB">
      <w:pPr>
        <w:tabs>
          <w:tab w:val="left" w:pos="2649"/>
        </w:tabs>
      </w:pPr>
      <w:r>
        <w:t xml:space="preserve">      color: #222;</w:t>
      </w:r>
    </w:p>
    <w:p w14:paraId="58116D2A" w14:textId="77777777" w:rsidR="00E740DB" w:rsidRDefault="00E740DB" w:rsidP="00E740DB">
      <w:pPr>
        <w:tabs>
          <w:tab w:val="left" w:pos="2649"/>
        </w:tabs>
      </w:pPr>
      <w:r>
        <w:t xml:space="preserve">    }</w:t>
      </w:r>
    </w:p>
    <w:p w14:paraId="2F95CB49" w14:textId="77777777" w:rsidR="00E740DB" w:rsidRDefault="00E740DB" w:rsidP="00E740DB">
      <w:pPr>
        <w:tabs>
          <w:tab w:val="left" w:pos="2649"/>
        </w:tabs>
      </w:pPr>
    </w:p>
    <w:p w14:paraId="20A47FFF" w14:textId="77777777" w:rsidR="00E740DB" w:rsidRDefault="00E740DB" w:rsidP="00E740DB">
      <w:pPr>
        <w:tabs>
          <w:tab w:val="left" w:pos="2649"/>
        </w:tabs>
      </w:pPr>
      <w:r>
        <w:t xml:space="preserve">    .content {</w:t>
      </w:r>
    </w:p>
    <w:p w14:paraId="61CF1042" w14:textId="77777777" w:rsidR="00E740DB" w:rsidRDefault="00E740DB" w:rsidP="00E740DB">
      <w:pPr>
        <w:tabs>
          <w:tab w:val="left" w:pos="2649"/>
        </w:tabs>
      </w:pPr>
      <w:r>
        <w:t xml:space="preserve">      max-width: 600px;</w:t>
      </w:r>
    </w:p>
    <w:p w14:paraId="5FAF9DC6" w14:textId="77777777" w:rsidR="00E740DB" w:rsidRDefault="00E740DB" w:rsidP="00E740DB">
      <w:pPr>
        <w:tabs>
          <w:tab w:val="left" w:pos="2649"/>
        </w:tabs>
      </w:pPr>
      <w:r>
        <w:t xml:space="preserve">      margin: 0 auto;</w:t>
      </w:r>
    </w:p>
    <w:p w14:paraId="6F44A10C" w14:textId="77777777" w:rsidR="00E740DB" w:rsidRDefault="00E740DB" w:rsidP="00E740DB">
      <w:pPr>
        <w:tabs>
          <w:tab w:val="left" w:pos="2649"/>
        </w:tabs>
      </w:pPr>
      <w:r>
        <w:t xml:space="preserve">      background-color: #fff;</w:t>
      </w:r>
    </w:p>
    <w:p w14:paraId="36E34DAF" w14:textId="77777777" w:rsidR="00E740DB" w:rsidRDefault="00E740DB" w:rsidP="00E740DB">
      <w:pPr>
        <w:tabs>
          <w:tab w:val="left" w:pos="2649"/>
        </w:tabs>
      </w:pPr>
      <w:r>
        <w:t xml:space="preserve">      padding: 20px;</w:t>
      </w:r>
    </w:p>
    <w:p w14:paraId="49280405" w14:textId="77777777" w:rsidR="00E740DB" w:rsidRDefault="00E740DB" w:rsidP="00E740DB">
      <w:pPr>
        <w:tabs>
          <w:tab w:val="left" w:pos="2649"/>
        </w:tabs>
      </w:pPr>
      <w:r>
        <w:t xml:space="preserve">      border-radius: 8px;</w:t>
      </w:r>
    </w:p>
    <w:p w14:paraId="1F2F1EAB" w14:textId="77777777" w:rsidR="00E740DB" w:rsidRDefault="00E740DB" w:rsidP="00E740DB">
      <w:pPr>
        <w:tabs>
          <w:tab w:val="left" w:pos="2649"/>
        </w:tabs>
      </w:pPr>
      <w:r>
        <w:t xml:space="preserve">      box-shadow: 0 3px 8px rgba(0,0,0,0.1);</w:t>
      </w:r>
    </w:p>
    <w:p w14:paraId="6DB83A58" w14:textId="77777777" w:rsidR="00E740DB" w:rsidRDefault="00E740DB" w:rsidP="00E740DB">
      <w:pPr>
        <w:tabs>
          <w:tab w:val="left" w:pos="2649"/>
        </w:tabs>
      </w:pPr>
      <w:r>
        <w:t xml:space="preserve">    }</w:t>
      </w:r>
    </w:p>
    <w:p w14:paraId="4FA332F6" w14:textId="77777777" w:rsidR="00E740DB" w:rsidRDefault="00E740DB" w:rsidP="00E740DB">
      <w:pPr>
        <w:tabs>
          <w:tab w:val="left" w:pos="2649"/>
        </w:tabs>
      </w:pPr>
    </w:p>
    <w:p w14:paraId="42E6DDE9" w14:textId="77777777" w:rsidR="00E740DB" w:rsidRDefault="00E740DB" w:rsidP="00E740DB">
      <w:pPr>
        <w:tabs>
          <w:tab w:val="left" w:pos="2649"/>
        </w:tabs>
      </w:pPr>
      <w:r>
        <w:t xml:space="preserve">    p {</w:t>
      </w:r>
    </w:p>
    <w:p w14:paraId="2DDC059E" w14:textId="77777777" w:rsidR="00E740DB" w:rsidRDefault="00E740DB" w:rsidP="00E740DB">
      <w:pPr>
        <w:tabs>
          <w:tab w:val="left" w:pos="2649"/>
        </w:tabs>
      </w:pPr>
      <w:r>
        <w:t xml:space="preserve">      font-size: 18px;</w:t>
      </w:r>
    </w:p>
    <w:p w14:paraId="6CD04D4C" w14:textId="77777777" w:rsidR="00E740DB" w:rsidRDefault="00E740DB" w:rsidP="00E740DB">
      <w:pPr>
        <w:tabs>
          <w:tab w:val="left" w:pos="2649"/>
        </w:tabs>
      </w:pPr>
      <w:r>
        <w:t xml:space="preserve">      line-height: 1.6;</w:t>
      </w:r>
    </w:p>
    <w:p w14:paraId="0E3240B8" w14:textId="77777777" w:rsidR="00E740DB" w:rsidRDefault="00E740DB" w:rsidP="00E740DB">
      <w:pPr>
        <w:tabs>
          <w:tab w:val="left" w:pos="2649"/>
        </w:tabs>
      </w:pPr>
      <w:r>
        <w:t xml:space="preserve">      color: #333;</w:t>
      </w:r>
    </w:p>
    <w:p w14:paraId="38E979BB" w14:textId="77777777" w:rsidR="00E740DB" w:rsidRDefault="00E740DB" w:rsidP="00E740DB">
      <w:pPr>
        <w:tabs>
          <w:tab w:val="left" w:pos="2649"/>
        </w:tabs>
      </w:pPr>
      <w:r>
        <w:t xml:space="preserve">    }</w:t>
      </w:r>
    </w:p>
    <w:p w14:paraId="6FEFDF2F" w14:textId="77777777" w:rsidR="00E740DB" w:rsidRDefault="00E740DB" w:rsidP="00E740DB">
      <w:pPr>
        <w:tabs>
          <w:tab w:val="left" w:pos="2649"/>
        </w:tabs>
      </w:pPr>
    </w:p>
    <w:p w14:paraId="60520FA0" w14:textId="77777777" w:rsidR="00E740DB" w:rsidRDefault="00E740DB" w:rsidP="00E740DB">
      <w:pPr>
        <w:tabs>
          <w:tab w:val="left" w:pos="2649"/>
        </w:tabs>
      </w:pPr>
      <w:r>
        <w:t xml:space="preserve">    .example {</w:t>
      </w:r>
    </w:p>
    <w:p w14:paraId="472E4936" w14:textId="77777777" w:rsidR="00E740DB" w:rsidRDefault="00E740DB" w:rsidP="00E740DB">
      <w:pPr>
        <w:tabs>
          <w:tab w:val="left" w:pos="2649"/>
        </w:tabs>
      </w:pPr>
      <w:r>
        <w:t xml:space="preserve">      background-color: #e0f7fa;</w:t>
      </w:r>
    </w:p>
    <w:p w14:paraId="55BB7F86" w14:textId="77777777" w:rsidR="00E740DB" w:rsidRDefault="00E740DB" w:rsidP="00E740DB">
      <w:pPr>
        <w:tabs>
          <w:tab w:val="left" w:pos="2649"/>
        </w:tabs>
      </w:pPr>
      <w:r>
        <w:t xml:space="preserve">      border-left: 5px solid #00796b;</w:t>
      </w:r>
    </w:p>
    <w:p w14:paraId="15180888" w14:textId="77777777" w:rsidR="00E740DB" w:rsidRDefault="00E740DB" w:rsidP="00E740DB">
      <w:pPr>
        <w:tabs>
          <w:tab w:val="left" w:pos="2649"/>
        </w:tabs>
      </w:pPr>
      <w:r>
        <w:t xml:space="preserve">      padding-left: 20px;</w:t>
      </w:r>
    </w:p>
    <w:p w14:paraId="560BFC82" w14:textId="77777777" w:rsidR="00E740DB" w:rsidRDefault="00E740DB" w:rsidP="00E740DB">
      <w:pPr>
        <w:tabs>
          <w:tab w:val="left" w:pos="2649"/>
        </w:tabs>
      </w:pPr>
      <w:r>
        <w:t xml:space="preserve">      margin-bottom: 20px;</w:t>
      </w:r>
    </w:p>
    <w:p w14:paraId="24E2DC6C" w14:textId="77777777" w:rsidR="00E740DB" w:rsidRDefault="00E740DB" w:rsidP="00E740DB">
      <w:pPr>
        <w:tabs>
          <w:tab w:val="left" w:pos="2649"/>
        </w:tabs>
      </w:pPr>
      <w:r>
        <w:t xml:space="preserve">    }</w:t>
      </w:r>
    </w:p>
    <w:p w14:paraId="2E2EE2DE" w14:textId="77777777" w:rsidR="00E740DB" w:rsidRDefault="00E740DB" w:rsidP="00E740DB">
      <w:pPr>
        <w:tabs>
          <w:tab w:val="left" w:pos="2649"/>
        </w:tabs>
      </w:pPr>
    </w:p>
    <w:p w14:paraId="57C22B00" w14:textId="77777777" w:rsidR="00E740DB" w:rsidRDefault="00E740DB" w:rsidP="00E740DB">
      <w:pPr>
        <w:tabs>
          <w:tab w:val="left" w:pos="2649"/>
        </w:tabs>
      </w:pPr>
      <w:r>
        <w:t xml:space="preserve">    .note {</w:t>
      </w:r>
    </w:p>
    <w:p w14:paraId="4EF87C5C" w14:textId="77777777" w:rsidR="00E740DB" w:rsidRDefault="00E740DB" w:rsidP="00E740DB">
      <w:pPr>
        <w:tabs>
          <w:tab w:val="left" w:pos="2649"/>
        </w:tabs>
      </w:pPr>
      <w:r>
        <w:t xml:space="preserve">      font-size: 14px;</w:t>
      </w:r>
    </w:p>
    <w:p w14:paraId="2DC7BBB3" w14:textId="77777777" w:rsidR="00E740DB" w:rsidRDefault="00E740DB" w:rsidP="00E740DB">
      <w:pPr>
        <w:tabs>
          <w:tab w:val="left" w:pos="2649"/>
        </w:tabs>
      </w:pPr>
      <w:r>
        <w:t xml:space="preserve">      color: #666;</w:t>
      </w:r>
    </w:p>
    <w:p w14:paraId="6278998B" w14:textId="77777777" w:rsidR="00E740DB" w:rsidRDefault="00E740DB" w:rsidP="00E740DB">
      <w:pPr>
        <w:tabs>
          <w:tab w:val="left" w:pos="2649"/>
        </w:tabs>
      </w:pPr>
      <w:r>
        <w:t xml:space="preserve">      text-align: center;</w:t>
      </w:r>
    </w:p>
    <w:p w14:paraId="47A74954" w14:textId="77777777" w:rsidR="00E740DB" w:rsidRDefault="00E740DB" w:rsidP="00E740DB">
      <w:pPr>
        <w:tabs>
          <w:tab w:val="left" w:pos="2649"/>
        </w:tabs>
      </w:pPr>
      <w:r>
        <w:t xml:space="preserve">      font-style: italic;</w:t>
      </w:r>
    </w:p>
    <w:p w14:paraId="77B50191" w14:textId="77777777" w:rsidR="00E740DB" w:rsidRDefault="00E740DB" w:rsidP="00E740DB">
      <w:pPr>
        <w:tabs>
          <w:tab w:val="left" w:pos="2649"/>
        </w:tabs>
      </w:pPr>
      <w:r>
        <w:t xml:space="preserve">    }</w:t>
      </w:r>
    </w:p>
    <w:p w14:paraId="760A00A6" w14:textId="77777777" w:rsidR="00E740DB" w:rsidRDefault="00E740DB" w:rsidP="00E740DB">
      <w:pPr>
        <w:tabs>
          <w:tab w:val="left" w:pos="2649"/>
        </w:tabs>
      </w:pPr>
      <w:r>
        <w:t xml:space="preserve">  &lt;/style&gt;</w:t>
      </w:r>
    </w:p>
    <w:p w14:paraId="78C7CC93" w14:textId="77777777" w:rsidR="00E740DB" w:rsidRDefault="00E740DB" w:rsidP="00E740DB">
      <w:pPr>
        <w:tabs>
          <w:tab w:val="left" w:pos="2649"/>
        </w:tabs>
      </w:pPr>
      <w:r>
        <w:t>&lt;/head&gt;</w:t>
      </w:r>
    </w:p>
    <w:p w14:paraId="24000F60" w14:textId="77777777" w:rsidR="00E740DB" w:rsidRDefault="00E740DB" w:rsidP="00E740DB">
      <w:pPr>
        <w:tabs>
          <w:tab w:val="left" w:pos="2649"/>
        </w:tabs>
      </w:pPr>
      <w:r>
        <w:t>&lt;body&gt;</w:t>
      </w:r>
    </w:p>
    <w:p w14:paraId="315AA5F9" w14:textId="77777777" w:rsidR="00E740DB" w:rsidRDefault="00E740DB" w:rsidP="00E740DB">
      <w:pPr>
        <w:tabs>
          <w:tab w:val="left" w:pos="2649"/>
        </w:tabs>
      </w:pPr>
    </w:p>
    <w:p w14:paraId="7D9E21F6" w14:textId="77777777" w:rsidR="00E740DB" w:rsidRDefault="00E740DB" w:rsidP="00E740DB">
      <w:pPr>
        <w:tabs>
          <w:tab w:val="left" w:pos="2649"/>
        </w:tabs>
      </w:pPr>
      <w:r>
        <w:t xml:space="preserve">  &lt;h1&gt;Using the &amp;lt;q&amp;gt; Tag&lt;/h1&gt;</w:t>
      </w:r>
    </w:p>
    <w:p w14:paraId="3689D8C6" w14:textId="77777777" w:rsidR="00E740DB" w:rsidRDefault="00E740DB" w:rsidP="00E740DB">
      <w:pPr>
        <w:tabs>
          <w:tab w:val="left" w:pos="2649"/>
        </w:tabs>
      </w:pPr>
    </w:p>
    <w:p w14:paraId="614DE7E3" w14:textId="77777777" w:rsidR="00E740DB" w:rsidRDefault="00E740DB" w:rsidP="00E740DB">
      <w:pPr>
        <w:tabs>
          <w:tab w:val="left" w:pos="2649"/>
        </w:tabs>
      </w:pPr>
      <w:r>
        <w:t xml:space="preserve">  &lt;div class="content"&gt;</w:t>
      </w:r>
    </w:p>
    <w:p w14:paraId="04C5E601" w14:textId="77777777" w:rsidR="00E740DB" w:rsidRDefault="00E740DB" w:rsidP="00E740DB">
      <w:pPr>
        <w:tabs>
          <w:tab w:val="left" w:pos="2649"/>
        </w:tabs>
      </w:pPr>
      <w:r>
        <w:t xml:space="preserve">    &lt;p&gt;The &lt;code&gt;&amp;lt;q&amp;gt;&lt;/code&gt; tag is used for short inline quotations. Browsers usually add quotation marks automatically around the quoted text.&lt;/p&gt;</w:t>
      </w:r>
    </w:p>
    <w:p w14:paraId="3715757A" w14:textId="77777777" w:rsidR="00E740DB" w:rsidRDefault="00E740DB" w:rsidP="00E740DB">
      <w:pPr>
        <w:tabs>
          <w:tab w:val="left" w:pos="2649"/>
        </w:tabs>
      </w:pPr>
    </w:p>
    <w:p w14:paraId="4D489D3D" w14:textId="77777777" w:rsidR="00E740DB" w:rsidRDefault="00E740DB" w:rsidP="00E740DB">
      <w:pPr>
        <w:tabs>
          <w:tab w:val="left" w:pos="2649"/>
        </w:tabs>
      </w:pPr>
      <w:r>
        <w:t xml:space="preserve">    &lt;div class="example"&gt;</w:t>
      </w:r>
    </w:p>
    <w:p w14:paraId="75C517C8" w14:textId="77777777" w:rsidR="00E740DB" w:rsidRDefault="00E740DB" w:rsidP="00E740DB">
      <w:pPr>
        <w:tabs>
          <w:tab w:val="left" w:pos="2649"/>
        </w:tabs>
      </w:pPr>
      <w:r>
        <w:t xml:space="preserve">      &lt;p&gt;&lt;strong&gt;Example 1: Simple Quote&lt;/strong&gt;&lt;/p&gt;</w:t>
      </w:r>
    </w:p>
    <w:p w14:paraId="252E3FB4" w14:textId="77777777" w:rsidR="00E740DB" w:rsidRDefault="00E740DB" w:rsidP="00E740DB">
      <w:pPr>
        <w:tabs>
          <w:tab w:val="left" w:pos="2649"/>
        </w:tabs>
      </w:pPr>
      <w:r>
        <w:t xml:space="preserve">      &lt;p&gt;She said, &lt;q&gt;Learning never exhausts the mind.&lt;/q&gt;&lt;/p&gt;</w:t>
      </w:r>
    </w:p>
    <w:p w14:paraId="7A4EB387" w14:textId="77777777" w:rsidR="00E740DB" w:rsidRDefault="00E740DB" w:rsidP="00E740DB">
      <w:pPr>
        <w:tabs>
          <w:tab w:val="left" w:pos="2649"/>
        </w:tabs>
      </w:pPr>
      <w:r>
        <w:t xml:space="preserve">    &lt;/div&gt;</w:t>
      </w:r>
    </w:p>
    <w:p w14:paraId="384A4BC3" w14:textId="77777777" w:rsidR="00E740DB" w:rsidRDefault="00E740DB" w:rsidP="00E740DB">
      <w:pPr>
        <w:tabs>
          <w:tab w:val="left" w:pos="2649"/>
        </w:tabs>
      </w:pPr>
    </w:p>
    <w:p w14:paraId="15494C49" w14:textId="77777777" w:rsidR="00E740DB" w:rsidRDefault="00E740DB" w:rsidP="00E740DB">
      <w:pPr>
        <w:tabs>
          <w:tab w:val="left" w:pos="2649"/>
        </w:tabs>
      </w:pPr>
      <w:r>
        <w:t xml:space="preserve">    &lt;div class="example"&gt;</w:t>
      </w:r>
    </w:p>
    <w:p w14:paraId="38005B32" w14:textId="77777777" w:rsidR="00E740DB" w:rsidRDefault="00E740DB" w:rsidP="00E740DB">
      <w:pPr>
        <w:tabs>
          <w:tab w:val="left" w:pos="2649"/>
        </w:tabs>
      </w:pPr>
      <w:r>
        <w:t xml:space="preserve">      &lt;p&gt;&lt;strong&gt;Example 2: Quote inside a paragraph&lt;/strong&gt;&lt;/p&gt;</w:t>
      </w:r>
    </w:p>
    <w:p w14:paraId="00B75C5E" w14:textId="77777777" w:rsidR="00E740DB" w:rsidRDefault="00E740DB" w:rsidP="00E740DB">
      <w:pPr>
        <w:tabs>
          <w:tab w:val="left" w:pos="2649"/>
        </w:tabs>
      </w:pPr>
      <w:r>
        <w:t xml:space="preserve">      &lt;p&gt;One famous quote is &lt;q&gt;To be or not to be, that is the question.&lt;/q&gt; from Shakespeare’s Hamlet.&lt;/p&gt;</w:t>
      </w:r>
    </w:p>
    <w:p w14:paraId="155F3567" w14:textId="77777777" w:rsidR="00E740DB" w:rsidRDefault="00E740DB" w:rsidP="00E740DB">
      <w:pPr>
        <w:tabs>
          <w:tab w:val="left" w:pos="2649"/>
        </w:tabs>
      </w:pPr>
      <w:r>
        <w:t xml:space="preserve">    &lt;/div&gt;</w:t>
      </w:r>
    </w:p>
    <w:p w14:paraId="00906D31" w14:textId="77777777" w:rsidR="00E740DB" w:rsidRDefault="00E740DB" w:rsidP="00E740DB">
      <w:pPr>
        <w:tabs>
          <w:tab w:val="left" w:pos="2649"/>
        </w:tabs>
      </w:pPr>
    </w:p>
    <w:p w14:paraId="3FB99554" w14:textId="77777777" w:rsidR="00E740DB" w:rsidRDefault="00E740DB" w:rsidP="00E740DB">
      <w:pPr>
        <w:tabs>
          <w:tab w:val="left" w:pos="2649"/>
        </w:tabs>
      </w:pPr>
      <w:r>
        <w:t xml:space="preserve">    &lt;div class="example"&gt;</w:t>
      </w:r>
    </w:p>
    <w:p w14:paraId="4DA29344" w14:textId="77777777" w:rsidR="00E740DB" w:rsidRDefault="00E740DB" w:rsidP="00E740DB">
      <w:pPr>
        <w:tabs>
          <w:tab w:val="left" w:pos="2649"/>
        </w:tabs>
      </w:pPr>
      <w:r>
        <w:t xml:space="preserve">      &lt;p&gt;&lt;strong&gt;Example 3: Nested Quotes&lt;/strong&gt;&lt;/p&gt;</w:t>
      </w:r>
    </w:p>
    <w:p w14:paraId="70F879EE" w14:textId="77777777" w:rsidR="00E740DB" w:rsidRDefault="00E740DB" w:rsidP="00E740DB">
      <w:pPr>
        <w:tabs>
          <w:tab w:val="left" w:pos="2649"/>
        </w:tabs>
      </w:pPr>
      <w:r>
        <w:t xml:space="preserve">      &lt;p&gt;He said, &lt;q&gt;I heard her say &lt;q&gt;practice makes perfect&lt;/q&gt; yesterday.&lt;/q&gt;&lt;/p&gt;</w:t>
      </w:r>
    </w:p>
    <w:p w14:paraId="076AA4B0" w14:textId="77777777" w:rsidR="00E740DB" w:rsidRDefault="00E740DB" w:rsidP="00E740DB">
      <w:pPr>
        <w:tabs>
          <w:tab w:val="left" w:pos="2649"/>
        </w:tabs>
      </w:pPr>
      <w:r>
        <w:t xml:space="preserve">    &lt;/div&gt;</w:t>
      </w:r>
    </w:p>
    <w:p w14:paraId="213CA5EB" w14:textId="77777777" w:rsidR="00E740DB" w:rsidRDefault="00E740DB" w:rsidP="00E740DB">
      <w:pPr>
        <w:tabs>
          <w:tab w:val="left" w:pos="2649"/>
        </w:tabs>
      </w:pPr>
    </w:p>
    <w:p w14:paraId="2EB5E1C4" w14:textId="77777777" w:rsidR="00E740DB" w:rsidRDefault="00E740DB" w:rsidP="00E740DB">
      <w:pPr>
        <w:tabs>
          <w:tab w:val="left" w:pos="2649"/>
        </w:tabs>
      </w:pPr>
      <w:r>
        <w:t xml:space="preserve">    &lt;p class="note"&gt;Note: The &lt;code&gt;&amp;lt;q&amp;gt;&lt;/code&gt; tag automatically adds quotation marks and is ideal for short inline quotes within text.&lt;/p&gt;</w:t>
      </w:r>
    </w:p>
    <w:p w14:paraId="12A2FB4A" w14:textId="77777777" w:rsidR="00E740DB" w:rsidRDefault="00E740DB" w:rsidP="00E740DB">
      <w:pPr>
        <w:tabs>
          <w:tab w:val="left" w:pos="2649"/>
        </w:tabs>
      </w:pPr>
      <w:r>
        <w:t xml:space="preserve">  &lt;/div&gt;</w:t>
      </w:r>
    </w:p>
    <w:p w14:paraId="118F0C9E" w14:textId="77777777" w:rsidR="00E740DB" w:rsidRDefault="00E740DB" w:rsidP="00E740DB">
      <w:pPr>
        <w:tabs>
          <w:tab w:val="left" w:pos="2649"/>
        </w:tabs>
      </w:pPr>
    </w:p>
    <w:p w14:paraId="37E3CEDC" w14:textId="77777777" w:rsidR="00E740DB" w:rsidRDefault="00E740DB" w:rsidP="00E740DB">
      <w:pPr>
        <w:tabs>
          <w:tab w:val="left" w:pos="2649"/>
        </w:tabs>
      </w:pPr>
      <w:r>
        <w:t>&lt;/body&gt;</w:t>
      </w:r>
    </w:p>
    <w:p w14:paraId="03B35FD2" w14:textId="07387E83" w:rsidR="00E740DB" w:rsidRDefault="00E740DB" w:rsidP="00E740DB">
      <w:pPr>
        <w:tabs>
          <w:tab w:val="left" w:pos="2649"/>
        </w:tabs>
      </w:pPr>
      <w:r>
        <w:t>&lt;/html&gt;</w:t>
      </w:r>
    </w:p>
    <w:p w14:paraId="1D5A1CA4" w14:textId="59AF74F6" w:rsidR="00E740DB" w:rsidRDefault="00E740DB" w:rsidP="00E740DB">
      <w:pPr>
        <w:tabs>
          <w:tab w:val="left" w:pos="2649"/>
        </w:tabs>
      </w:pPr>
      <w:r>
        <w:t>Output:</w:t>
      </w:r>
    </w:p>
    <w:p w14:paraId="3B26F249" w14:textId="70A4FF8D" w:rsidR="00E740DB" w:rsidRDefault="00E740DB" w:rsidP="00E740DB">
      <w:pPr>
        <w:tabs>
          <w:tab w:val="left" w:pos="2649"/>
        </w:tabs>
      </w:pPr>
      <w:r w:rsidRPr="00E740DB">
        <w:rPr>
          <w:noProof/>
          <w:lang w:eastAsia="en-IN"/>
        </w:rPr>
        <w:drawing>
          <wp:inline distT="0" distB="0" distL="0" distR="0" wp14:anchorId="04ECB2BF" wp14:editId="24CCFA2B">
            <wp:extent cx="5417185" cy="3771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7185" cy="3771900"/>
                    </a:xfrm>
                    <a:prstGeom prst="rect">
                      <a:avLst/>
                    </a:prstGeom>
                  </pic:spPr>
                </pic:pic>
              </a:graphicData>
            </a:graphic>
          </wp:inline>
        </w:drawing>
      </w:r>
    </w:p>
    <w:p w14:paraId="17F77902" w14:textId="07F7F7B9" w:rsidR="00D80EEB" w:rsidRDefault="00E740DB" w:rsidP="00E740DB">
      <w:pPr>
        <w:tabs>
          <w:tab w:val="left" w:pos="2649"/>
        </w:tabs>
        <w:jc w:val="center"/>
      </w:pPr>
      <w:r>
        <w:t>Project-44</w:t>
      </w:r>
    </w:p>
    <w:p w14:paraId="4EE7365E" w14:textId="679E2514" w:rsidR="00E740DB" w:rsidRDefault="00E740DB" w:rsidP="00E740DB">
      <w:pPr>
        <w:tabs>
          <w:tab w:val="left" w:pos="2649"/>
        </w:tabs>
        <w:rPr>
          <w:rStyle w:val="HTMLKeyboard"/>
          <w:rFonts w:eastAsiaTheme="minorHAnsi"/>
        </w:rPr>
      </w:pPr>
      <w:r>
        <w:t xml:space="preserve">Design a web page demonstrating the usage of the </w:t>
      </w:r>
      <w:r>
        <w:rPr>
          <w:rStyle w:val="HTMLKeyboard"/>
          <w:rFonts w:eastAsiaTheme="minorHAnsi"/>
        </w:rPr>
        <w:t>tag</w:t>
      </w:r>
    </w:p>
    <w:p w14:paraId="3EA659D4" w14:textId="77777777" w:rsidR="00E740DB" w:rsidRDefault="00E740DB" w:rsidP="00E740DB">
      <w:pPr>
        <w:tabs>
          <w:tab w:val="left" w:pos="2649"/>
        </w:tabs>
      </w:pPr>
      <w:r>
        <w:t>&lt;!DOCTYPE html&gt;</w:t>
      </w:r>
    </w:p>
    <w:p w14:paraId="0ED0E5FF" w14:textId="77777777" w:rsidR="00E740DB" w:rsidRDefault="00E740DB" w:rsidP="00E740DB">
      <w:pPr>
        <w:tabs>
          <w:tab w:val="left" w:pos="2649"/>
        </w:tabs>
      </w:pPr>
      <w:r>
        <w:t>&lt;html lang="en"&gt;</w:t>
      </w:r>
    </w:p>
    <w:p w14:paraId="7F142227" w14:textId="77777777" w:rsidR="00E740DB" w:rsidRDefault="00E740DB" w:rsidP="00E740DB">
      <w:pPr>
        <w:tabs>
          <w:tab w:val="left" w:pos="2649"/>
        </w:tabs>
      </w:pPr>
      <w:r>
        <w:t>&lt;head&gt;</w:t>
      </w:r>
    </w:p>
    <w:p w14:paraId="426F2D0D" w14:textId="77777777" w:rsidR="00E740DB" w:rsidRDefault="00E740DB" w:rsidP="00E740DB">
      <w:pPr>
        <w:tabs>
          <w:tab w:val="left" w:pos="2649"/>
        </w:tabs>
      </w:pPr>
      <w:r>
        <w:t xml:space="preserve">  &lt;meta charset="UTF-8" /&gt;</w:t>
      </w:r>
    </w:p>
    <w:p w14:paraId="3E20215E" w14:textId="77777777" w:rsidR="00E740DB" w:rsidRDefault="00E740DB" w:rsidP="00E740DB">
      <w:pPr>
        <w:tabs>
          <w:tab w:val="left" w:pos="2649"/>
        </w:tabs>
      </w:pPr>
      <w:r>
        <w:t xml:space="preserve">  &lt;meta name="viewport" content="width=device-width, initial-scale=1" /&gt;</w:t>
      </w:r>
    </w:p>
    <w:p w14:paraId="71ACDE39" w14:textId="77777777" w:rsidR="00E740DB" w:rsidRDefault="00E740DB" w:rsidP="00E740DB">
      <w:pPr>
        <w:tabs>
          <w:tab w:val="left" w:pos="2649"/>
        </w:tabs>
      </w:pPr>
      <w:r>
        <w:t xml:space="preserve">  &lt;title&gt;Keyboard Input (&amp;lt;kbd&amp;gt;) Demo&lt;/title&gt;</w:t>
      </w:r>
    </w:p>
    <w:p w14:paraId="0FD63110" w14:textId="77777777" w:rsidR="00E740DB" w:rsidRDefault="00E740DB" w:rsidP="00E740DB">
      <w:pPr>
        <w:tabs>
          <w:tab w:val="left" w:pos="2649"/>
        </w:tabs>
      </w:pPr>
      <w:r>
        <w:t xml:space="preserve">  &lt;style&gt;</w:t>
      </w:r>
    </w:p>
    <w:p w14:paraId="2724EC22" w14:textId="77777777" w:rsidR="00E740DB" w:rsidRDefault="00E740DB" w:rsidP="00E740DB">
      <w:pPr>
        <w:tabs>
          <w:tab w:val="left" w:pos="2649"/>
        </w:tabs>
      </w:pPr>
      <w:r>
        <w:t xml:space="preserve">    body {</w:t>
      </w:r>
    </w:p>
    <w:p w14:paraId="4E83AC77" w14:textId="77777777" w:rsidR="00E740DB" w:rsidRDefault="00E740DB" w:rsidP="00E740DB">
      <w:pPr>
        <w:tabs>
          <w:tab w:val="left" w:pos="2649"/>
        </w:tabs>
      </w:pPr>
      <w:r>
        <w:t xml:space="preserve">      font-family: Arial, sans-serif;</w:t>
      </w:r>
    </w:p>
    <w:p w14:paraId="2C7C4273" w14:textId="77777777" w:rsidR="00E740DB" w:rsidRDefault="00E740DB" w:rsidP="00E740DB">
      <w:pPr>
        <w:tabs>
          <w:tab w:val="left" w:pos="2649"/>
        </w:tabs>
      </w:pPr>
      <w:r>
        <w:t xml:space="preserve">      background-color: #f3f4f6;</w:t>
      </w:r>
    </w:p>
    <w:p w14:paraId="360DFADD" w14:textId="77777777" w:rsidR="00E740DB" w:rsidRDefault="00E740DB" w:rsidP="00E740DB">
      <w:pPr>
        <w:tabs>
          <w:tab w:val="left" w:pos="2649"/>
        </w:tabs>
      </w:pPr>
      <w:r>
        <w:t xml:space="preserve">      margin: 0;</w:t>
      </w:r>
    </w:p>
    <w:p w14:paraId="515DB5E5" w14:textId="77777777" w:rsidR="00E740DB" w:rsidRDefault="00E740DB" w:rsidP="00E740DB">
      <w:pPr>
        <w:tabs>
          <w:tab w:val="left" w:pos="2649"/>
        </w:tabs>
      </w:pPr>
      <w:r>
        <w:t xml:space="preserve">      padding: 20px;</w:t>
      </w:r>
    </w:p>
    <w:p w14:paraId="1317E238" w14:textId="77777777" w:rsidR="00E740DB" w:rsidRDefault="00E740DB" w:rsidP="00E740DB">
      <w:pPr>
        <w:tabs>
          <w:tab w:val="left" w:pos="2649"/>
        </w:tabs>
      </w:pPr>
      <w:r>
        <w:t xml:space="preserve">      color: #333;</w:t>
      </w:r>
    </w:p>
    <w:p w14:paraId="164E3186" w14:textId="77777777" w:rsidR="00E740DB" w:rsidRDefault="00E740DB" w:rsidP="00E740DB">
      <w:pPr>
        <w:tabs>
          <w:tab w:val="left" w:pos="2649"/>
        </w:tabs>
      </w:pPr>
      <w:r>
        <w:t xml:space="preserve">    }</w:t>
      </w:r>
    </w:p>
    <w:p w14:paraId="50CE977A" w14:textId="77777777" w:rsidR="00E740DB" w:rsidRDefault="00E740DB" w:rsidP="00E740DB">
      <w:pPr>
        <w:tabs>
          <w:tab w:val="left" w:pos="2649"/>
        </w:tabs>
      </w:pPr>
      <w:r>
        <w:t xml:space="preserve">    h1 {</w:t>
      </w:r>
    </w:p>
    <w:p w14:paraId="20960D32" w14:textId="77777777" w:rsidR="00E740DB" w:rsidRDefault="00E740DB" w:rsidP="00E740DB">
      <w:pPr>
        <w:tabs>
          <w:tab w:val="left" w:pos="2649"/>
        </w:tabs>
      </w:pPr>
      <w:r>
        <w:t xml:space="preserve">      text-align: center;</w:t>
      </w:r>
    </w:p>
    <w:p w14:paraId="378503E4" w14:textId="77777777" w:rsidR="00E740DB" w:rsidRDefault="00E740DB" w:rsidP="00E740DB">
      <w:pPr>
        <w:tabs>
          <w:tab w:val="left" w:pos="2649"/>
        </w:tabs>
      </w:pPr>
      <w:r>
        <w:t xml:space="preserve">      margin-bottom: 30px;</w:t>
      </w:r>
    </w:p>
    <w:p w14:paraId="04F31BAC" w14:textId="77777777" w:rsidR="00E740DB" w:rsidRDefault="00E740DB" w:rsidP="00E740DB">
      <w:pPr>
        <w:tabs>
          <w:tab w:val="left" w:pos="2649"/>
        </w:tabs>
      </w:pPr>
      <w:r>
        <w:t xml:space="preserve">    }</w:t>
      </w:r>
    </w:p>
    <w:p w14:paraId="7D7940CA" w14:textId="77777777" w:rsidR="00E740DB" w:rsidRDefault="00E740DB" w:rsidP="00E740DB">
      <w:pPr>
        <w:tabs>
          <w:tab w:val="left" w:pos="2649"/>
        </w:tabs>
      </w:pPr>
      <w:r>
        <w:t xml:space="preserve">    .content {</w:t>
      </w:r>
    </w:p>
    <w:p w14:paraId="2FB78523" w14:textId="77777777" w:rsidR="00E740DB" w:rsidRDefault="00E740DB" w:rsidP="00E740DB">
      <w:pPr>
        <w:tabs>
          <w:tab w:val="left" w:pos="2649"/>
        </w:tabs>
      </w:pPr>
      <w:r>
        <w:t xml:space="preserve">      max-width: 600px;</w:t>
      </w:r>
    </w:p>
    <w:p w14:paraId="2E7B5E04" w14:textId="77777777" w:rsidR="00E740DB" w:rsidRDefault="00E740DB" w:rsidP="00E740DB">
      <w:pPr>
        <w:tabs>
          <w:tab w:val="left" w:pos="2649"/>
        </w:tabs>
      </w:pPr>
      <w:r>
        <w:t xml:space="preserve">      margin: 0 auto;</w:t>
      </w:r>
    </w:p>
    <w:p w14:paraId="4DD2922C" w14:textId="77777777" w:rsidR="00E740DB" w:rsidRDefault="00E740DB" w:rsidP="00E740DB">
      <w:pPr>
        <w:tabs>
          <w:tab w:val="left" w:pos="2649"/>
        </w:tabs>
      </w:pPr>
      <w:r>
        <w:t xml:space="preserve">      background: white;</w:t>
      </w:r>
    </w:p>
    <w:p w14:paraId="223E9035" w14:textId="77777777" w:rsidR="00E740DB" w:rsidRDefault="00E740DB" w:rsidP="00E740DB">
      <w:pPr>
        <w:tabs>
          <w:tab w:val="left" w:pos="2649"/>
        </w:tabs>
      </w:pPr>
      <w:r>
        <w:t xml:space="preserve">      padding: 20px 30px;</w:t>
      </w:r>
    </w:p>
    <w:p w14:paraId="552EFC26" w14:textId="77777777" w:rsidR="00E740DB" w:rsidRDefault="00E740DB" w:rsidP="00E740DB">
      <w:pPr>
        <w:tabs>
          <w:tab w:val="left" w:pos="2649"/>
        </w:tabs>
      </w:pPr>
      <w:r>
        <w:t xml:space="preserve">      border-radius: 8px;</w:t>
      </w:r>
    </w:p>
    <w:p w14:paraId="068C0ECE" w14:textId="77777777" w:rsidR="00E740DB" w:rsidRDefault="00E740DB" w:rsidP="00E740DB">
      <w:pPr>
        <w:tabs>
          <w:tab w:val="left" w:pos="2649"/>
        </w:tabs>
      </w:pPr>
      <w:r>
        <w:t xml:space="preserve">      box-shadow: 0 4px 10px rgba(0,0,0,0.1);</w:t>
      </w:r>
    </w:p>
    <w:p w14:paraId="4620B5E0" w14:textId="77777777" w:rsidR="00E740DB" w:rsidRDefault="00E740DB" w:rsidP="00E740DB">
      <w:pPr>
        <w:tabs>
          <w:tab w:val="left" w:pos="2649"/>
        </w:tabs>
      </w:pPr>
      <w:r>
        <w:t xml:space="preserve">    }</w:t>
      </w:r>
    </w:p>
    <w:p w14:paraId="6FEE1F53" w14:textId="77777777" w:rsidR="00E740DB" w:rsidRDefault="00E740DB" w:rsidP="00E740DB">
      <w:pPr>
        <w:tabs>
          <w:tab w:val="left" w:pos="2649"/>
        </w:tabs>
      </w:pPr>
      <w:r>
        <w:t xml:space="preserve">    p {</w:t>
      </w:r>
    </w:p>
    <w:p w14:paraId="1D34A1E6" w14:textId="77777777" w:rsidR="00E740DB" w:rsidRDefault="00E740DB" w:rsidP="00E740DB">
      <w:pPr>
        <w:tabs>
          <w:tab w:val="left" w:pos="2649"/>
        </w:tabs>
      </w:pPr>
      <w:r>
        <w:t xml:space="preserve">      font-size: 18px;</w:t>
      </w:r>
    </w:p>
    <w:p w14:paraId="0733BA04" w14:textId="77777777" w:rsidR="00E740DB" w:rsidRDefault="00E740DB" w:rsidP="00E740DB">
      <w:pPr>
        <w:tabs>
          <w:tab w:val="left" w:pos="2649"/>
        </w:tabs>
      </w:pPr>
      <w:r>
        <w:t xml:space="preserve">      line-height: 1.5;</w:t>
      </w:r>
    </w:p>
    <w:p w14:paraId="6673ED8A" w14:textId="77777777" w:rsidR="00E740DB" w:rsidRDefault="00E740DB" w:rsidP="00E740DB">
      <w:pPr>
        <w:tabs>
          <w:tab w:val="left" w:pos="2649"/>
        </w:tabs>
      </w:pPr>
      <w:r>
        <w:t xml:space="preserve">    }</w:t>
      </w:r>
    </w:p>
    <w:p w14:paraId="086CA8EB" w14:textId="77777777" w:rsidR="00E740DB" w:rsidRDefault="00E740DB" w:rsidP="00E740DB">
      <w:pPr>
        <w:tabs>
          <w:tab w:val="left" w:pos="2649"/>
        </w:tabs>
      </w:pPr>
      <w:r>
        <w:t xml:space="preserve">    .example {</w:t>
      </w:r>
    </w:p>
    <w:p w14:paraId="4B98F46C" w14:textId="77777777" w:rsidR="00E740DB" w:rsidRDefault="00E740DB" w:rsidP="00E740DB">
      <w:pPr>
        <w:tabs>
          <w:tab w:val="left" w:pos="2649"/>
        </w:tabs>
      </w:pPr>
      <w:r>
        <w:t xml:space="preserve">      background-color: #e0f7fa;</w:t>
      </w:r>
    </w:p>
    <w:p w14:paraId="45E59DCA" w14:textId="77777777" w:rsidR="00E740DB" w:rsidRDefault="00E740DB" w:rsidP="00E740DB">
      <w:pPr>
        <w:tabs>
          <w:tab w:val="left" w:pos="2649"/>
        </w:tabs>
      </w:pPr>
      <w:r>
        <w:t xml:space="preserve">      border-left: 5px solid #00796b;</w:t>
      </w:r>
    </w:p>
    <w:p w14:paraId="14E31DF6" w14:textId="77777777" w:rsidR="00E740DB" w:rsidRDefault="00E740DB" w:rsidP="00E740DB">
      <w:pPr>
        <w:tabs>
          <w:tab w:val="left" w:pos="2649"/>
        </w:tabs>
      </w:pPr>
      <w:r>
        <w:t xml:space="preserve">      padding-left: 15px;</w:t>
      </w:r>
    </w:p>
    <w:p w14:paraId="68011618" w14:textId="77777777" w:rsidR="00E740DB" w:rsidRDefault="00E740DB" w:rsidP="00E740DB">
      <w:pPr>
        <w:tabs>
          <w:tab w:val="left" w:pos="2649"/>
        </w:tabs>
      </w:pPr>
      <w:r>
        <w:t xml:space="preserve">      margin: 20px 0;</w:t>
      </w:r>
    </w:p>
    <w:p w14:paraId="0CB98B9C" w14:textId="77777777" w:rsidR="00E740DB" w:rsidRDefault="00E740DB" w:rsidP="00E740DB">
      <w:pPr>
        <w:tabs>
          <w:tab w:val="left" w:pos="2649"/>
        </w:tabs>
      </w:pPr>
      <w:r>
        <w:t xml:space="preserve">      font-size: 18px;</w:t>
      </w:r>
    </w:p>
    <w:p w14:paraId="452DA0EF" w14:textId="77777777" w:rsidR="00E740DB" w:rsidRDefault="00E740DB" w:rsidP="00E740DB">
      <w:pPr>
        <w:tabs>
          <w:tab w:val="left" w:pos="2649"/>
        </w:tabs>
      </w:pPr>
      <w:r>
        <w:t xml:space="preserve">    }</w:t>
      </w:r>
    </w:p>
    <w:p w14:paraId="0283D2AF" w14:textId="77777777" w:rsidR="00E740DB" w:rsidRDefault="00E740DB" w:rsidP="00E740DB">
      <w:pPr>
        <w:tabs>
          <w:tab w:val="left" w:pos="2649"/>
        </w:tabs>
      </w:pPr>
      <w:r>
        <w:t xml:space="preserve">    kbd {</w:t>
      </w:r>
    </w:p>
    <w:p w14:paraId="16363F98" w14:textId="77777777" w:rsidR="00E740DB" w:rsidRDefault="00E740DB" w:rsidP="00E740DB">
      <w:pPr>
        <w:tabs>
          <w:tab w:val="left" w:pos="2649"/>
        </w:tabs>
      </w:pPr>
      <w:r>
        <w:t xml:space="preserve">      background-color: #ddd;</w:t>
      </w:r>
    </w:p>
    <w:p w14:paraId="3A3270A8" w14:textId="77777777" w:rsidR="00E740DB" w:rsidRDefault="00E740DB" w:rsidP="00E740DB">
      <w:pPr>
        <w:tabs>
          <w:tab w:val="left" w:pos="2649"/>
        </w:tabs>
      </w:pPr>
      <w:r>
        <w:t xml:space="preserve">      border: 1px solid #999;</w:t>
      </w:r>
    </w:p>
    <w:p w14:paraId="3C189D9F" w14:textId="77777777" w:rsidR="00E740DB" w:rsidRDefault="00E740DB" w:rsidP="00E740DB">
      <w:pPr>
        <w:tabs>
          <w:tab w:val="left" w:pos="2649"/>
        </w:tabs>
      </w:pPr>
      <w:r>
        <w:t xml:space="preserve">      border-radius: 3px;</w:t>
      </w:r>
    </w:p>
    <w:p w14:paraId="1763A645" w14:textId="77777777" w:rsidR="00E740DB" w:rsidRDefault="00E740DB" w:rsidP="00E740DB">
      <w:pPr>
        <w:tabs>
          <w:tab w:val="left" w:pos="2649"/>
        </w:tabs>
      </w:pPr>
      <w:r>
        <w:t xml:space="preserve">      box-shadow: inset 0 -1px 0 #bbb;</w:t>
      </w:r>
    </w:p>
    <w:p w14:paraId="64EE5FCF" w14:textId="77777777" w:rsidR="00E740DB" w:rsidRDefault="00E740DB" w:rsidP="00E740DB">
      <w:pPr>
        <w:tabs>
          <w:tab w:val="left" w:pos="2649"/>
        </w:tabs>
      </w:pPr>
      <w:r>
        <w:t xml:space="preserve">      padding: 2px 6px;</w:t>
      </w:r>
    </w:p>
    <w:p w14:paraId="27DE71A0" w14:textId="77777777" w:rsidR="00E740DB" w:rsidRDefault="00E740DB" w:rsidP="00E740DB">
      <w:pPr>
        <w:tabs>
          <w:tab w:val="left" w:pos="2649"/>
        </w:tabs>
      </w:pPr>
      <w:r>
        <w:t xml:space="preserve">      font-family: monospace, monospace;</w:t>
      </w:r>
    </w:p>
    <w:p w14:paraId="1BB9D068" w14:textId="77777777" w:rsidR="00E740DB" w:rsidRDefault="00E740DB" w:rsidP="00E740DB">
      <w:pPr>
        <w:tabs>
          <w:tab w:val="left" w:pos="2649"/>
        </w:tabs>
      </w:pPr>
      <w:r>
        <w:t xml:space="preserve">      font-size: 1em;</w:t>
      </w:r>
    </w:p>
    <w:p w14:paraId="427CF1FC" w14:textId="77777777" w:rsidR="00E740DB" w:rsidRDefault="00E740DB" w:rsidP="00E740DB">
      <w:pPr>
        <w:tabs>
          <w:tab w:val="left" w:pos="2649"/>
        </w:tabs>
      </w:pPr>
      <w:r>
        <w:t xml:space="preserve">      color: #111;</w:t>
      </w:r>
    </w:p>
    <w:p w14:paraId="4E5C1FF8" w14:textId="77777777" w:rsidR="00E740DB" w:rsidRDefault="00E740DB" w:rsidP="00E740DB">
      <w:pPr>
        <w:tabs>
          <w:tab w:val="left" w:pos="2649"/>
        </w:tabs>
      </w:pPr>
      <w:r>
        <w:t xml:space="preserve">    }</w:t>
      </w:r>
    </w:p>
    <w:p w14:paraId="3F435B9D" w14:textId="77777777" w:rsidR="00E740DB" w:rsidRDefault="00E740DB" w:rsidP="00E740DB">
      <w:pPr>
        <w:tabs>
          <w:tab w:val="left" w:pos="2649"/>
        </w:tabs>
      </w:pPr>
      <w:r>
        <w:t xml:space="preserve">    .note {</w:t>
      </w:r>
    </w:p>
    <w:p w14:paraId="161E6CCE" w14:textId="77777777" w:rsidR="00E740DB" w:rsidRDefault="00E740DB" w:rsidP="00E740DB">
      <w:pPr>
        <w:tabs>
          <w:tab w:val="left" w:pos="2649"/>
        </w:tabs>
      </w:pPr>
      <w:r>
        <w:t xml:space="preserve">      font-size: 14px;</w:t>
      </w:r>
    </w:p>
    <w:p w14:paraId="2840DB5A" w14:textId="77777777" w:rsidR="00E740DB" w:rsidRDefault="00E740DB" w:rsidP="00E740DB">
      <w:pPr>
        <w:tabs>
          <w:tab w:val="left" w:pos="2649"/>
        </w:tabs>
      </w:pPr>
      <w:r>
        <w:t xml:space="preserve">      color: #666;</w:t>
      </w:r>
    </w:p>
    <w:p w14:paraId="5B2BCE3B" w14:textId="77777777" w:rsidR="00E740DB" w:rsidRDefault="00E740DB" w:rsidP="00E740DB">
      <w:pPr>
        <w:tabs>
          <w:tab w:val="left" w:pos="2649"/>
        </w:tabs>
      </w:pPr>
      <w:r>
        <w:t xml:space="preserve">      text-align: center;</w:t>
      </w:r>
    </w:p>
    <w:p w14:paraId="3A9392AA" w14:textId="77777777" w:rsidR="00E740DB" w:rsidRDefault="00E740DB" w:rsidP="00E740DB">
      <w:pPr>
        <w:tabs>
          <w:tab w:val="left" w:pos="2649"/>
        </w:tabs>
      </w:pPr>
      <w:r>
        <w:t xml:space="preserve">      font-style: italic;</w:t>
      </w:r>
    </w:p>
    <w:p w14:paraId="4A6E4672" w14:textId="77777777" w:rsidR="00E740DB" w:rsidRDefault="00E740DB" w:rsidP="00E740DB">
      <w:pPr>
        <w:tabs>
          <w:tab w:val="left" w:pos="2649"/>
        </w:tabs>
      </w:pPr>
      <w:r>
        <w:t xml:space="preserve">      margin-top: 30px;</w:t>
      </w:r>
    </w:p>
    <w:p w14:paraId="03915038" w14:textId="77777777" w:rsidR="00E740DB" w:rsidRDefault="00E740DB" w:rsidP="00E740DB">
      <w:pPr>
        <w:tabs>
          <w:tab w:val="left" w:pos="2649"/>
        </w:tabs>
      </w:pPr>
      <w:r>
        <w:t xml:space="preserve">    }</w:t>
      </w:r>
    </w:p>
    <w:p w14:paraId="78BF2EC9" w14:textId="77777777" w:rsidR="00E740DB" w:rsidRDefault="00E740DB" w:rsidP="00E740DB">
      <w:pPr>
        <w:tabs>
          <w:tab w:val="left" w:pos="2649"/>
        </w:tabs>
      </w:pPr>
      <w:r>
        <w:t xml:space="preserve">  &lt;/style&gt;</w:t>
      </w:r>
    </w:p>
    <w:p w14:paraId="5972C8EF" w14:textId="77777777" w:rsidR="00E740DB" w:rsidRDefault="00E740DB" w:rsidP="00E740DB">
      <w:pPr>
        <w:tabs>
          <w:tab w:val="left" w:pos="2649"/>
        </w:tabs>
      </w:pPr>
      <w:r>
        <w:t>&lt;/head&gt;</w:t>
      </w:r>
    </w:p>
    <w:p w14:paraId="239352AA" w14:textId="77777777" w:rsidR="00E740DB" w:rsidRDefault="00E740DB" w:rsidP="00E740DB">
      <w:pPr>
        <w:tabs>
          <w:tab w:val="left" w:pos="2649"/>
        </w:tabs>
      </w:pPr>
      <w:r>
        <w:t>&lt;body&gt;</w:t>
      </w:r>
    </w:p>
    <w:p w14:paraId="65D7156D" w14:textId="77777777" w:rsidR="00E740DB" w:rsidRDefault="00E740DB" w:rsidP="00E740DB">
      <w:pPr>
        <w:tabs>
          <w:tab w:val="left" w:pos="2649"/>
        </w:tabs>
      </w:pPr>
      <w:r>
        <w:t xml:space="preserve">  &lt;h1&gt;Using the &amp;lt;kbd&amp;gt; Tag&lt;/h1&gt;</w:t>
      </w:r>
    </w:p>
    <w:p w14:paraId="075DF65B" w14:textId="77777777" w:rsidR="00E740DB" w:rsidRDefault="00E740DB" w:rsidP="00E740DB">
      <w:pPr>
        <w:tabs>
          <w:tab w:val="left" w:pos="2649"/>
        </w:tabs>
      </w:pPr>
      <w:r>
        <w:t xml:space="preserve">  &lt;div class="content"&gt;</w:t>
      </w:r>
    </w:p>
    <w:p w14:paraId="3AC0A8EC" w14:textId="77777777" w:rsidR="00E740DB" w:rsidRDefault="00E740DB" w:rsidP="00E740DB">
      <w:pPr>
        <w:tabs>
          <w:tab w:val="left" w:pos="2649"/>
        </w:tabs>
      </w:pPr>
      <w:r>
        <w:t xml:space="preserve">    &lt;p&gt;The &lt;code&gt;&amp;lt;kbd&amp;gt;&lt;/code&gt; tag is used to indicate keyboard input from the user. It is typically displayed in a monospace font with a styled background to mimic keys on a keyboard.&lt;/p&gt;</w:t>
      </w:r>
    </w:p>
    <w:p w14:paraId="0C1D317E" w14:textId="77777777" w:rsidR="00E740DB" w:rsidRDefault="00E740DB" w:rsidP="00E740DB">
      <w:pPr>
        <w:tabs>
          <w:tab w:val="left" w:pos="2649"/>
        </w:tabs>
      </w:pPr>
    </w:p>
    <w:p w14:paraId="57005463" w14:textId="77777777" w:rsidR="00E740DB" w:rsidRDefault="00E740DB" w:rsidP="00E740DB">
      <w:pPr>
        <w:tabs>
          <w:tab w:val="left" w:pos="2649"/>
        </w:tabs>
      </w:pPr>
      <w:r>
        <w:t xml:space="preserve">    &lt;div class="example"&gt;</w:t>
      </w:r>
    </w:p>
    <w:p w14:paraId="42B23AD9" w14:textId="77777777" w:rsidR="00E740DB" w:rsidRDefault="00E740DB" w:rsidP="00E740DB">
      <w:pPr>
        <w:tabs>
          <w:tab w:val="left" w:pos="2649"/>
        </w:tabs>
      </w:pPr>
      <w:r>
        <w:t xml:space="preserve">      &lt;p&gt;Press &lt;kbd&gt;Ctrl&lt;/kbd&gt; + &lt;kbd&gt;C&lt;/kbd&gt; to copy the selected text.&lt;/p&gt;</w:t>
      </w:r>
    </w:p>
    <w:p w14:paraId="4A886B5A" w14:textId="77777777" w:rsidR="00E740DB" w:rsidRDefault="00E740DB" w:rsidP="00E740DB">
      <w:pPr>
        <w:tabs>
          <w:tab w:val="left" w:pos="2649"/>
        </w:tabs>
      </w:pPr>
      <w:r>
        <w:t xml:space="preserve">    &lt;/div&gt;</w:t>
      </w:r>
    </w:p>
    <w:p w14:paraId="6E8B3156" w14:textId="77777777" w:rsidR="00E740DB" w:rsidRDefault="00E740DB" w:rsidP="00E740DB">
      <w:pPr>
        <w:tabs>
          <w:tab w:val="left" w:pos="2649"/>
        </w:tabs>
      </w:pPr>
    </w:p>
    <w:p w14:paraId="6CF0A1AE" w14:textId="77777777" w:rsidR="00E740DB" w:rsidRDefault="00E740DB" w:rsidP="00E740DB">
      <w:pPr>
        <w:tabs>
          <w:tab w:val="left" w:pos="2649"/>
        </w:tabs>
      </w:pPr>
      <w:r>
        <w:t xml:space="preserve">    &lt;div class="example"&gt;</w:t>
      </w:r>
    </w:p>
    <w:p w14:paraId="667790B6" w14:textId="77777777" w:rsidR="00E740DB" w:rsidRDefault="00E740DB" w:rsidP="00E740DB">
      <w:pPr>
        <w:tabs>
          <w:tab w:val="left" w:pos="2649"/>
        </w:tabs>
      </w:pPr>
      <w:r>
        <w:t xml:space="preserve">      &lt;p&gt;To save your work, press &lt;kbd&gt;Ctrl&lt;/kbd&gt; + &lt;kbd&gt;S&lt;/kbd&gt;.&lt;/p&gt;</w:t>
      </w:r>
    </w:p>
    <w:p w14:paraId="13F783BE" w14:textId="77777777" w:rsidR="00E740DB" w:rsidRDefault="00E740DB" w:rsidP="00E740DB">
      <w:pPr>
        <w:tabs>
          <w:tab w:val="left" w:pos="2649"/>
        </w:tabs>
      </w:pPr>
      <w:r>
        <w:t xml:space="preserve">    &lt;/div&gt;</w:t>
      </w:r>
    </w:p>
    <w:p w14:paraId="1985B989" w14:textId="77777777" w:rsidR="00E740DB" w:rsidRDefault="00E740DB" w:rsidP="00E740DB">
      <w:pPr>
        <w:tabs>
          <w:tab w:val="left" w:pos="2649"/>
        </w:tabs>
      </w:pPr>
    </w:p>
    <w:p w14:paraId="3A2B885F" w14:textId="77777777" w:rsidR="00E740DB" w:rsidRDefault="00E740DB" w:rsidP="00E740DB">
      <w:pPr>
        <w:tabs>
          <w:tab w:val="left" w:pos="2649"/>
        </w:tabs>
      </w:pPr>
      <w:r>
        <w:t xml:space="preserve">    &lt;div class="example"&gt;</w:t>
      </w:r>
    </w:p>
    <w:p w14:paraId="331B88EB" w14:textId="77777777" w:rsidR="00E740DB" w:rsidRDefault="00E740DB" w:rsidP="00E740DB">
      <w:pPr>
        <w:tabs>
          <w:tab w:val="left" w:pos="2649"/>
        </w:tabs>
      </w:pPr>
      <w:r>
        <w:t xml:space="preserve">      &lt;p&gt;To open the developer tools in most browsers, press &lt;kbd&gt;F12&lt;/kbd&gt; or &lt;kbd&gt;Ctrl&lt;/kbd&gt; + &lt;kbd&gt;Shift&lt;/kbd&gt; + &lt;kbd&gt;I&lt;/kbd&gt;.&lt;/p&gt;</w:t>
      </w:r>
    </w:p>
    <w:p w14:paraId="42606222" w14:textId="77777777" w:rsidR="00E740DB" w:rsidRDefault="00E740DB" w:rsidP="00E740DB">
      <w:pPr>
        <w:tabs>
          <w:tab w:val="left" w:pos="2649"/>
        </w:tabs>
      </w:pPr>
      <w:r>
        <w:t xml:space="preserve">    &lt;/div&gt;</w:t>
      </w:r>
    </w:p>
    <w:p w14:paraId="06A18620" w14:textId="77777777" w:rsidR="00E740DB" w:rsidRDefault="00E740DB" w:rsidP="00E740DB">
      <w:pPr>
        <w:tabs>
          <w:tab w:val="left" w:pos="2649"/>
        </w:tabs>
      </w:pPr>
    </w:p>
    <w:p w14:paraId="7DA32FF2" w14:textId="77777777" w:rsidR="00E740DB" w:rsidRDefault="00E740DB" w:rsidP="00E740DB">
      <w:pPr>
        <w:tabs>
          <w:tab w:val="left" w:pos="2649"/>
        </w:tabs>
      </w:pPr>
      <w:r>
        <w:t xml:space="preserve">    &lt;div class="example"&gt;</w:t>
      </w:r>
    </w:p>
    <w:p w14:paraId="78734B33" w14:textId="77777777" w:rsidR="00E740DB" w:rsidRDefault="00E740DB" w:rsidP="00E740DB">
      <w:pPr>
        <w:tabs>
          <w:tab w:val="left" w:pos="2649"/>
        </w:tabs>
      </w:pPr>
      <w:r>
        <w:t xml:space="preserve">      &lt;p&gt;On a Mac, press &lt;kbd&gt;Cmd&lt;/kbd&gt; + &lt;kbd&gt;Q&lt;/kbd&gt; to quit the application.&lt;/p&gt;</w:t>
      </w:r>
    </w:p>
    <w:p w14:paraId="7A18E021" w14:textId="77777777" w:rsidR="00E740DB" w:rsidRDefault="00E740DB" w:rsidP="00E740DB">
      <w:pPr>
        <w:tabs>
          <w:tab w:val="left" w:pos="2649"/>
        </w:tabs>
      </w:pPr>
      <w:r>
        <w:t xml:space="preserve">    &lt;/div&gt;</w:t>
      </w:r>
    </w:p>
    <w:p w14:paraId="275B54E4" w14:textId="77777777" w:rsidR="00E740DB" w:rsidRDefault="00E740DB" w:rsidP="00E740DB">
      <w:pPr>
        <w:tabs>
          <w:tab w:val="left" w:pos="2649"/>
        </w:tabs>
      </w:pPr>
    </w:p>
    <w:p w14:paraId="75D46EE4" w14:textId="77777777" w:rsidR="00E740DB" w:rsidRDefault="00E740DB" w:rsidP="00E740DB">
      <w:pPr>
        <w:tabs>
          <w:tab w:val="left" w:pos="2649"/>
        </w:tabs>
      </w:pPr>
      <w:r>
        <w:t xml:space="preserve">    &lt;p class="note"&gt;Note: The &lt;code&gt;&amp;lt;kbd&amp;gt;&lt;/code&gt; tag is helpful for documenting keyboard shortcuts and commands in a clear and semantic way.&lt;/p&gt;</w:t>
      </w:r>
    </w:p>
    <w:p w14:paraId="71AF0647" w14:textId="77777777" w:rsidR="00E740DB" w:rsidRDefault="00E740DB" w:rsidP="00E740DB">
      <w:pPr>
        <w:tabs>
          <w:tab w:val="left" w:pos="2649"/>
        </w:tabs>
      </w:pPr>
      <w:r>
        <w:t xml:space="preserve">  &lt;/div&gt;</w:t>
      </w:r>
    </w:p>
    <w:p w14:paraId="6290CFE5" w14:textId="77777777" w:rsidR="00E740DB" w:rsidRDefault="00E740DB" w:rsidP="00E740DB">
      <w:pPr>
        <w:tabs>
          <w:tab w:val="left" w:pos="2649"/>
        </w:tabs>
      </w:pPr>
      <w:r>
        <w:t>&lt;/body&gt;</w:t>
      </w:r>
    </w:p>
    <w:p w14:paraId="39016C46" w14:textId="3FEF66EE" w:rsidR="00E740DB" w:rsidRDefault="00E740DB" w:rsidP="00E740DB">
      <w:pPr>
        <w:tabs>
          <w:tab w:val="left" w:pos="2649"/>
        </w:tabs>
      </w:pPr>
      <w:r>
        <w:t>&lt;/html&gt;</w:t>
      </w:r>
    </w:p>
    <w:p w14:paraId="5E4C84D0" w14:textId="31442189" w:rsidR="00E740DB" w:rsidRDefault="00E740DB" w:rsidP="00E740DB">
      <w:pPr>
        <w:tabs>
          <w:tab w:val="left" w:pos="2649"/>
        </w:tabs>
      </w:pPr>
      <w:r>
        <w:t>Output:</w:t>
      </w:r>
    </w:p>
    <w:p w14:paraId="1DC74CA1" w14:textId="3CB70531" w:rsidR="00E740DB" w:rsidRDefault="00E740DB" w:rsidP="00E740DB">
      <w:pPr>
        <w:tabs>
          <w:tab w:val="left" w:pos="2649"/>
        </w:tabs>
      </w:pPr>
      <w:r w:rsidRPr="00E740DB">
        <w:rPr>
          <w:noProof/>
          <w:lang w:eastAsia="en-IN"/>
        </w:rPr>
        <w:drawing>
          <wp:inline distT="0" distB="0" distL="0" distR="0" wp14:anchorId="2AD1707E" wp14:editId="03CB09E5">
            <wp:extent cx="5474335" cy="3619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4335" cy="3619500"/>
                    </a:xfrm>
                    <a:prstGeom prst="rect">
                      <a:avLst/>
                    </a:prstGeom>
                  </pic:spPr>
                </pic:pic>
              </a:graphicData>
            </a:graphic>
          </wp:inline>
        </w:drawing>
      </w:r>
    </w:p>
    <w:p w14:paraId="544F0F01" w14:textId="03DC0428" w:rsidR="00E740DB" w:rsidRDefault="00E740DB" w:rsidP="00E740DB">
      <w:pPr>
        <w:tabs>
          <w:tab w:val="left" w:pos="2649"/>
        </w:tabs>
      </w:pPr>
    </w:p>
    <w:p w14:paraId="2A9823E9" w14:textId="6AB5995D" w:rsidR="00E740DB" w:rsidRDefault="00E740DB" w:rsidP="00E740DB">
      <w:pPr>
        <w:tabs>
          <w:tab w:val="left" w:pos="2649"/>
        </w:tabs>
        <w:jc w:val="center"/>
      </w:pPr>
      <w:r>
        <w:t>Project-45</w:t>
      </w:r>
    </w:p>
    <w:p w14:paraId="53C97780" w14:textId="03B7A98F" w:rsidR="00E740DB" w:rsidRDefault="00E740DB" w:rsidP="00E740DB">
      <w:pPr>
        <w:tabs>
          <w:tab w:val="left" w:pos="2649"/>
        </w:tabs>
      </w:pPr>
      <w:r>
        <w:t>Design a web page demonstrating the usage of the tag</w:t>
      </w:r>
    </w:p>
    <w:p w14:paraId="19FCDE35" w14:textId="77777777" w:rsidR="00E740DB" w:rsidRDefault="00E740DB" w:rsidP="00E740DB">
      <w:pPr>
        <w:tabs>
          <w:tab w:val="left" w:pos="2649"/>
        </w:tabs>
      </w:pPr>
      <w:r>
        <w:t>&lt;!DOCTYPE html&gt;</w:t>
      </w:r>
    </w:p>
    <w:p w14:paraId="14E54EB4" w14:textId="77777777" w:rsidR="00E740DB" w:rsidRDefault="00E740DB" w:rsidP="00E740DB">
      <w:pPr>
        <w:tabs>
          <w:tab w:val="left" w:pos="2649"/>
        </w:tabs>
      </w:pPr>
      <w:r>
        <w:t>&lt;html lang="en"&gt;</w:t>
      </w:r>
    </w:p>
    <w:p w14:paraId="3C0912C0" w14:textId="77777777" w:rsidR="00E740DB" w:rsidRDefault="00E740DB" w:rsidP="00E740DB">
      <w:pPr>
        <w:tabs>
          <w:tab w:val="left" w:pos="2649"/>
        </w:tabs>
      </w:pPr>
      <w:r>
        <w:t>&lt;head&gt;</w:t>
      </w:r>
    </w:p>
    <w:p w14:paraId="432134E7" w14:textId="77777777" w:rsidR="00E740DB" w:rsidRDefault="00E740DB" w:rsidP="00E740DB">
      <w:pPr>
        <w:tabs>
          <w:tab w:val="left" w:pos="2649"/>
        </w:tabs>
      </w:pPr>
      <w:r>
        <w:t xml:space="preserve">  &lt;meta charset="UTF-8" /&gt;</w:t>
      </w:r>
    </w:p>
    <w:p w14:paraId="6BF763FF" w14:textId="77777777" w:rsidR="00E740DB" w:rsidRDefault="00E740DB" w:rsidP="00E740DB">
      <w:pPr>
        <w:tabs>
          <w:tab w:val="left" w:pos="2649"/>
        </w:tabs>
      </w:pPr>
      <w:r>
        <w:t xml:space="preserve">  &lt;meta name="viewport" content="width=device-width, initial-scale=1" /&gt;</w:t>
      </w:r>
    </w:p>
    <w:p w14:paraId="0CC424ED" w14:textId="77777777" w:rsidR="00E740DB" w:rsidRDefault="00E740DB" w:rsidP="00E740DB">
      <w:pPr>
        <w:tabs>
          <w:tab w:val="left" w:pos="2649"/>
        </w:tabs>
      </w:pPr>
      <w:r>
        <w:t xml:space="preserve">  &lt;title&gt;Fieldset Tag Demo&lt;/title&gt;</w:t>
      </w:r>
    </w:p>
    <w:p w14:paraId="5BC9522A" w14:textId="77777777" w:rsidR="00E740DB" w:rsidRDefault="00E740DB" w:rsidP="00E740DB">
      <w:pPr>
        <w:tabs>
          <w:tab w:val="left" w:pos="2649"/>
        </w:tabs>
      </w:pPr>
      <w:r>
        <w:t xml:space="preserve">  &lt;style&gt;</w:t>
      </w:r>
    </w:p>
    <w:p w14:paraId="55620CB1" w14:textId="77777777" w:rsidR="00E740DB" w:rsidRDefault="00E740DB" w:rsidP="00E740DB">
      <w:pPr>
        <w:tabs>
          <w:tab w:val="left" w:pos="2649"/>
        </w:tabs>
      </w:pPr>
      <w:r>
        <w:t xml:space="preserve">    body {</w:t>
      </w:r>
    </w:p>
    <w:p w14:paraId="2D8DD0AC" w14:textId="77777777" w:rsidR="00E740DB" w:rsidRDefault="00E740DB" w:rsidP="00E740DB">
      <w:pPr>
        <w:tabs>
          <w:tab w:val="left" w:pos="2649"/>
        </w:tabs>
      </w:pPr>
      <w:r>
        <w:t xml:space="preserve">      font-family: Arial, sans-serif;</w:t>
      </w:r>
    </w:p>
    <w:p w14:paraId="348B1F51" w14:textId="77777777" w:rsidR="00E740DB" w:rsidRDefault="00E740DB" w:rsidP="00E740DB">
      <w:pPr>
        <w:tabs>
          <w:tab w:val="left" w:pos="2649"/>
        </w:tabs>
      </w:pPr>
      <w:r>
        <w:t xml:space="preserve">      background-color: #f7f9fc;</w:t>
      </w:r>
    </w:p>
    <w:p w14:paraId="583D2F2E" w14:textId="77777777" w:rsidR="00E740DB" w:rsidRDefault="00E740DB" w:rsidP="00E740DB">
      <w:pPr>
        <w:tabs>
          <w:tab w:val="left" w:pos="2649"/>
        </w:tabs>
      </w:pPr>
      <w:r>
        <w:t xml:space="preserve">      margin: 0;</w:t>
      </w:r>
    </w:p>
    <w:p w14:paraId="3E47DFDD" w14:textId="77777777" w:rsidR="00E740DB" w:rsidRDefault="00E740DB" w:rsidP="00E740DB">
      <w:pPr>
        <w:tabs>
          <w:tab w:val="left" w:pos="2649"/>
        </w:tabs>
      </w:pPr>
      <w:r>
        <w:t xml:space="preserve">      padding: 20px;</w:t>
      </w:r>
    </w:p>
    <w:p w14:paraId="6663E731" w14:textId="77777777" w:rsidR="00E740DB" w:rsidRDefault="00E740DB" w:rsidP="00E740DB">
      <w:pPr>
        <w:tabs>
          <w:tab w:val="left" w:pos="2649"/>
        </w:tabs>
      </w:pPr>
      <w:r>
        <w:t xml:space="preserve">      color: #333;</w:t>
      </w:r>
    </w:p>
    <w:p w14:paraId="21A92EB3" w14:textId="77777777" w:rsidR="00E740DB" w:rsidRDefault="00E740DB" w:rsidP="00E740DB">
      <w:pPr>
        <w:tabs>
          <w:tab w:val="left" w:pos="2649"/>
        </w:tabs>
      </w:pPr>
      <w:r>
        <w:t xml:space="preserve">    }</w:t>
      </w:r>
    </w:p>
    <w:p w14:paraId="72715214" w14:textId="77777777" w:rsidR="00E740DB" w:rsidRDefault="00E740DB" w:rsidP="00E740DB">
      <w:pPr>
        <w:tabs>
          <w:tab w:val="left" w:pos="2649"/>
        </w:tabs>
      </w:pPr>
      <w:r>
        <w:t xml:space="preserve">    h1 {</w:t>
      </w:r>
    </w:p>
    <w:p w14:paraId="0066CD4B" w14:textId="77777777" w:rsidR="00E740DB" w:rsidRDefault="00E740DB" w:rsidP="00E740DB">
      <w:pPr>
        <w:tabs>
          <w:tab w:val="left" w:pos="2649"/>
        </w:tabs>
      </w:pPr>
      <w:r>
        <w:t xml:space="preserve">      text-align: center;</w:t>
      </w:r>
    </w:p>
    <w:p w14:paraId="02DE6BD3" w14:textId="77777777" w:rsidR="00E740DB" w:rsidRDefault="00E740DB" w:rsidP="00E740DB">
      <w:pPr>
        <w:tabs>
          <w:tab w:val="left" w:pos="2649"/>
        </w:tabs>
      </w:pPr>
      <w:r>
        <w:t xml:space="preserve">      margin-bottom: 30px;</w:t>
      </w:r>
    </w:p>
    <w:p w14:paraId="29DB2C43" w14:textId="77777777" w:rsidR="00E740DB" w:rsidRDefault="00E740DB" w:rsidP="00E740DB">
      <w:pPr>
        <w:tabs>
          <w:tab w:val="left" w:pos="2649"/>
        </w:tabs>
      </w:pPr>
      <w:r>
        <w:t xml:space="preserve">    }</w:t>
      </w:r>
    </w:p>
    <w:p w14:paraId="583DC771" w14:textId="77777777" w:rsidR="00E740DB" w:rsidRDefault="00E740DB" w:rsidP="00E740DB">
      <w:pPr>
        <w:tabs>
          <w:tab w:val="left" w:pos="2649"/>
        </w:tabs>
      </w:pPr>
      <w:r>
        <w:t xml:space="preserve">    form {</w:t>
      </w:r>
    </w:p>
    <w:p w14:paraId="55190E15" w14:textId="77777777" w:rsidR="00E740DB" w:rsidRDefault="00E740DB" w:rsidP="00E740DB">
      <w:pPr>
        <w:tabs>
          <w:tab w:val="left" w:pos="2649"/>
        </w:tabs>
      </w:pPr>
      <w:r>
        <w:t xml:space="preserve">      max-width: 600px;</w:t>
      </w:r>
    </w:p>
    <w:p w14:paraId="3D3E1D7C" w14:textId="77777777" w:rsidR="00E740DB" w:rsidRDefault="00E740DB" w:rsidP="00E740DB">
      <w:pPr>
        <w:tabs>
          <w:tab w:val="left" w:pos="2649"/>
        </w:tabs>
      </w:pPr>
      <w:r>
        <w:t xml:space="preserve">      margin: 0 auto;</w:t>
      </w:r>
    </w:p>
    <w:p w14:paraId="12FE006E" w14:textId="77777777" w:rsidR="00E740DB" w:rsidRDefault="00E740DB" w:rsidP="00E740DB">
      <w:pPr>
        <w:tabs>
          <w:tab w:val="left" w:pos="2649"/>
        </w:tabs>
      </w:pPr>
      <w:r>
        <w:t xml:space="preserve">      background-color: #fff;</w:t>
      </w:r>
    </w:p>
    <w:p w14:paraId="35634265" w14:textId="77777777" w:rsidR="00E740DB" w:rsidRDefault="00E740DB" w:rsidP="00E740DB">
      <w:pPr>
        <w:tabs>
          <w:tab w:val="left" w:pos="2649"/>
        </w:tabs>
      </w:pPr>
      <w:r>
        <w:t xml:space="preserve">      padding: 25px;</w:t>
      </w:r>
    </w:p>
    <w:p w14:paraId="3BF6ECA4" w14:textId="77777777" w:rsidR="00E740DB" w:rsidRDefault="00E740DB" w:rsidP="00E740DB">
      <w:pPr>
        <w:tabs>
          <w:tab w:val="left" w:pos="2649"/>
        </w:tabs>
      </w:pPr>
      <w:r>
        <w:t xml:space="preserve">      border-radius: 8px;</w:t>
      </w:r>
    </w:p>
    <w:p w14:paraId="0AE12227" w14:textId="77777777" w:rsidR="00E740DB" w:rsidRDefault="00E740DB" w:rsidP="00E740DB">
      <w:pPr>
        <w:tabs>
          <w:tab w:val="left" w:pos="2649"/>
        </w:tabs>
      </w:pPr>
      <w:r>
        <w:t xml:space="preserve">      box-shadow: 0 3px 10px rgba(0,0,0,0.1);</w:t>
      </w:r>
    </w:p>
    <w:p w14:paraId="79E7EC16" w14:textId="77777777" w:rsidR="00E740DB" w:rsidRDefault="00E740DB" w:rsidP="00E740DB">
      <w:pPr>
        <w:tabs>
          <w:tab w:val="left" w:pos="2649"/>
        </w:tabs>
      </w:pPr>
      <w:r>
        <w:t xml:space="preserve">    }</w:t>
      </w:r>
    </w:p>
    <w:p w14:paraId="5158F17E" w14:textId="77777777" w:rsidR="00E740DB" w:rsidRDefault="00E740DB" w:rsidP="00E740DB">
      <w:pPr>
        <w:tabs>
          <w:tab w:val="left" w:pos="2649"/>
        </w:tabs>
      </w:pPr>
      <w:r>
        <w:t xml:space="preserve">    fieldset {</w:t>
      </w:r>
    </w:p>
    <w:p w14:paraId="5C353F05" w14:textId="77777777" w:rsidR="00E740DB" w:rsidRDefault="00E740DB" w:rsidP="00E740DB">
      <w:pPr>
        <w:tabs>
          <w:tab w:val="left" w:pos="2649"/>
        </w:tabs>
      </w:pPr>
      <w:r>
        <w:t xml:space="preserve">      border: 2px solid #4a90e2;</w:t>
      </w:r>
    </w:p>
    <w:p w14:paraId="01BF9144" w14:textId="77777777" w:rsidR="00E740DB" w:rsidRDefault="00E740DB" w:rsidP="00E740DB">
      <w:pPr>
        <w:tabs>
          <w:tab w:val="left" w:pos="2649"/>
        </w:tabs>
      </w:pPr>
      <w:r>
        <w:t xml:space="preserve">      border-radius: 6px;</w:t>
      </w:r>
    </w:p>
    <w:p w14:paraId="2D348724" w14:textId="77777777" w:rsidR="00E740DB" w:rsidRDefault="00E740DB" w:rsidP="00E740DB">
      <w:pPr>
        <w:tabs>
          <w:tab w:val="left" w:pos="2649"/>
        </w:tabs>
      </w:pPr>
      <w:r>
        <w:t xml:space="preserve">      padding: 15px 20px 20px;</w:t>
      </w:r>
    </w:p>
    <w:p w14:paraId="533134B7" w14:textId="77777777" w:rsidR="00E740DB" w:rsidRDefault="00E740DB" w:rsidP="00E740DB">
      <w:pPr>
        <w:tabs>
          <w:tab w:val="left" w:pos="2649"/>
        </w:tabs>
      </w:pPr>
      <w:r>
        <w:t xml:space="preserve">      margin-bottom: 20px;</w:t>
      </w:r>
    </w:p>
    <w:p w14:paraId="21C029A6" w14:textId="77777777" w:rsidR="00E740DB" w:rsidRDefault="00E740DB" w:rsidP="00E740DB">
      <w:pPr>
        <w:tabs>
          <w:tab w:val="left" w:pos="2649"/>
        </w:tabs>
      </w:pPr>
      <w:r>
        <w:t xml:space="preserve">    }</w:t>
      </w:r>
    </w:p>
    <w:p w14:paraId="640A7E9F" w14:textId="77777777" w:rsidR="00E740DB" w:rsidRDefault="00E740DB" w:rsidP="00E740DB">
      <w:pPr>
        <w:tabs>
          <w:tab w:val="left" w:pos="2649"/>
        </w:tabs>
      </w:pPr>
      <w:r>
        <w:t xml:space="preserve">    legend {</w:t>
      </w:r>
    </w:p>
    <w:p w14:paraId="01A8983F" w14:textId="77777777" w:rsidR="00E740DB" w:rsidRDefault="00E740DB" w:rsidP="00E740DB">
      <w:pPr>
        <w:tabs>
          <w:tab w:val="left" w:pos="2649"/>
        </w:tabs>
      </w:pPr>
      <w:r>
        <w:t xml:space="preserve">      font-weight: bold;</w:t>
      </w:r>
    </w:p>
    <w:p w14:paraId="3BE54D61" w14:textId="77777777" w:rsidR="00E740DB" w:rsidRDefault="00E740DB" w:rsidP="00E740DB">
      <w:pPr>
        <w:tabs>
          <w:tab w:val="left" w:pos="2649"/>
        </w:tabs>
      </w:pPr>
      <w:r>
        <w:t xml:space="preserve">      padding: 0 10px;</w:t>
      </w:r>
    </w:p>
    <w:p w14:paraId="66D64752" w14:textId="77777777" w:rsidR="00E740DB" w:rsidRDefault="00E740DB" w:rsidP="00E740DB">
      <w:pPr>
        <w:tabs>
          <w:tab w:val="left" w:pos="2649"/>
        </w:tabs>
      </w:pPr>
      <w:r>
        <w:t xml:space="preserve">      color: #4a90e2;</w:t>
      </w:r>
    </w:p>
    <w:p w14:paraId="457B0C3A" w14:textId="77777777" w:rsidR="00E740DB" w:rsidRDefault="00E740DB" w:rsidP="00E740DB">
      <w:pPr>
        <w:tabs>
          <w:tab w:val="left" w:pos="2649"/>
        </w:tabs>
      </w:pPr>
      <w:r>
        <w:t xml:space="preserve">      font-size: 1.1em;</w:t>
      </w:r>
    </w:p>
    <w:p w14:paraId="1C90D514" w14:textId="77777777" w:rsidR="00E740DB" w:rsidRDefault="00E740DB" w:rsidP="00E740DB">
      <w:pPr>
        <w:tabs>
          <w:tab w:val="left" w:pos="2649"/>
        </w:tabs>
      </w:pPr>
      <w:r>
        <w:t xml:space="preserve">    }</w:t>
      </w:r>
    </w:p>
    <w:p w14:paraId="7B4B2918" w14:textId="77777777" w:rsidR="00E740DB" w:rsidRDefault="00E740DB" w:rsidP="00E740DB">
      <w:pPr>
        <w:tabs>
          <w:tab w:val="left" w:pos="2649"/>
        </w:tabs>
      </w:pPr>
      <w:r>
        <w:t xml:space="preserve">    label {</w:t>
      </w:r>
    </w:p>
    <w:p w14:paraId="0D746CD7" w14:textId="77777777" w:rsidR="00E740DB" w:rsidRDefault="00E740DB" w:rsidP="00E740DB">
      <w:pPr>
        <w:tabs>
          <w:tab w:val="left" w:pos="2649"/>
        </w:tabs>
      </w:pPr>
      <w:r>
        <w:t xml:space="preserve">      display: block;</w:t>
      </w:r>
    </w:p>
    <w:p w14:paraId="468035F8" w14:textId="77777777" w:rsidR="00E740DB" w:rsidRDefault="00E740DB" w:rsidP="00E740DB">
      <w:pPr>
        <w:tabs>
          <w:tab w:val="left" w:pos="2649"/>
        </w:tabs>
      </w:pPr>
      <w:r>
        <w:t xml:space="preserve">      margin-bottom: 8px;</w:t>
      </w:r>
    </w:p>
    <w:p w14:paraId="3FA337F8" w14:textId="77777777" w:rsidR="00E740DB" w:rsidRDefault="00E740DB" w:rsidP="00E740DB">
      <w:pPr>
        <w:tabs>
          <w:tab w:val="left" w:pos="2649"/>
        </w:tabs>
      </w:pPr>
      <w:r>
        <w:t xml:space="preserve">      font-weight: 600;</w:t>
      </w:r>
    </w:p>
    <w:p w14:paraId="73A70CDE" w14:textId="77777777" w:rsidR="00E740DB" w:rsidRDefault="00E740DB" w:rsidP="00E740DB">
      <w:pPr>
        <w:tabs>
          <w:tab w:val="left" w:pos="2649"/>
        </w:tabs>
      </w:pPr>
      <w:r>
        <w:t xml:space="preserve">    }</w:t>
      </w:r>
    </w:p>
    <w:p w14:paraId="6AA59070" w14:textId="77777777" w:rsidR="00E740DB" w:rsidRDefault="00E740DB" w:rsidP="00E740DB">
      <w:pPr>
        <w:tabs>
          <w:tab w:val="left" w:pos="2649"/>
        </w:tabs>
      </w:pPr>
      <w:r>
        <w:t xml:space="preserve">    input[type="text"],</w:t>
      </w:r>
    </w:p>
    <w:p w14:paraId="6CA31930" w14:textId="77777777" w:rsidR="00E740DB" w:rsidRDefault="00E740DB" w:rsidP="00E740DB">
      <w:pPr>
        <w:tabs>
          <w:tab w:val="left" w:pos="2649"/>
        </w:tabs>
      </w:pPr>
      <w:r>
        <w:t xml:space="preserve">    input[type="email"],</w:t>
      </w:r>
    </w:p>
    <w:p w14:paraId="480A33FC" w14:textId="77777777" w:rsidR="00E740DB" w:rsidRDefault="00E740DB" w:rsidP="00E740DB">
      <w:pPr>
        <w:tabs>
          <w:tab w:val="left" w:pos="2649"/>
        </w:tabs>
      </w:pPr>
      <w:r>
        <w:t xml:space="preserve">    select {</w:t>
      </w:r>
    </w:p>
    <w:p w14:paraId="4A79139A" w14:textId="77777777" w:rsidR="00E740DB" w:rsidRDefault="00E740DB" w:rsidP="00E740DB">
      <w:pPr>
        <w:tabs>
          <w:tab w:val="left" w:pos="2649"/>
        </w:tabs>
      </w:pPr>
      <w:r>
        <w:t xml:space="preserve">      width: 100%;</w:t>
      </w:r>
    </w:p>
    <w:p w14:paraId="21F1D89C" w14:textId="77777777" w:rsidR="00E740DB" w:rsidRDefault="00E740DB" w:rsidP="00E740DB">
      <w:pPr>
        <w:tabs>
          <w:tab w:val="left" w:pos="2649"/>
        </w:tabs>
      </w:pPr>
      <w:r>
        <w:t xml:space="preserve">      padding: 8px 10px;</w:t>
      </w:r>
    </w:p>
    <w:p w14:paraId="560F8E18" w14:textId="77777777" w:rsidR="00E740DB" w:rsidRDefault="00E740DB" w:rsidP="00E740DB">
      <w:pPr>
        <w:tabs>
          <w:tab w:val="left" w:pos="2649"/>
        </w:tabs>
      </w:pPr>
      <w:r>
        <w:t xml:space="preserve">      margin-bottom: 15px;</w:t>
      </w:r>
    </w:p>
    <w:p w14:paraId="2DCB1C1E" w14:textId="77777777" w:rsidR="00E740DB" w:rsidRDefault="00E740DB" w:rsidP="00E740DB">
      <w:pPr>
        <w:tabs>
          <w:tab w:val="left" w:pos="2649"/>
        </w:tabs>
      </w:pPr>
      <w:r>
        <w:t xml:space="preserve">      border: 1px solid #ccc;</w:t>
      </w:r>
    </w:p>
    <w:p w14:paraId="640265DD" w14:textId="77777777" w:rsidR="00E740DB" w:rsidRDefault="00E740DB" w:rsidP="00E740DB">
      <w:pPr>
        <w:tabs>
          <w:tab w:val="left" w:pos="2649"/>
        </w:tabs>
      </w:pPr>
      <w:r>
        <w:t xml:space="preserve">      border-radius: 4px;</w:t>
      </w:r>
    </w:p>
    <w:p w14:paraId="4B0ACD9D" w14:textId="77777777" w:rsidR="00E740DB" w:rsidRDefault="00E740DB" w:rsidP="00E740DB">
      <w:pPr>
        <w:tabs>
          <w:tab w:val="left" w:pos="2649"/>
        </w:tabs>
      </w:pPr>
      <w:r>
        <w:t xml:space="preserve">      font-size: 16px;</w:t>
      </w:r>
    </w:p>
    <w:p w14:paraId="787EE350" w14:textId="77777777" w:rsidR="00E740DB" w:rsidRDefault="00E740DB" w:rsidP="00E740DB">
      <w:pPr>
        <w:tabs>
          <w:tab w:val="left" w:pos="2649"/>
        </w:tabs>
      </w:pPr>
      <w:r>
        <w:t xml:space="preserve">      box-sizing: border-box;</w:t>
      </w:r>
    </w:p>
    <w:p w14:paraId="36E367C1" w14:textId="77777777" w:rsidR="00E740DB" w:rsidRDefault="00E740DB" w:rsidP="00E740DB">
      <w:pPr>
        <w:tabs>
          <w:tab w:val="left" w:pos="2649"/>
        </w:tabs>
      </w:pPr>
      <w:r>
        <w:t xml:space="preserve">    }</w:t>
      </w:r>
    </w:p>
    <w:p w14:paraId="4D101BF9" w14:textId="77777777" w:rsidR="00E740DB" w:rsidRDefault="00E740DB" w:rsidP="00E740DB">
      <w:pPr>
        <w:tabs>
          <w:tab w:val="left" w:pos="2649"/>
        </w:tabs>
      </w:pPr>
      <w:r>
        <w:t xml:space="preserve">    input[type="submit"] {</w:t>
      </w:r>
    </w:p>
    <w:p w14:paraId="7E0DF685" w14:textId="77777777" w:rsidR="00E740DB" w:rsidRDefault="00E740DB" w:rsidP="00E740DB">
      <w:pPr>
        <w:tabs>
          <w:tab w:val="left" w:pos="2649"/>
        </w:tabs>
      </w:pPr>
      <w:r>
        <w:t xml:space="preserve">      background-color: #4a90e2;</w:t>
      </w:r>
    </w:p>
    <w:p w14:paraId="78B74F10" w14:textId="77777777" w:rsidR="00E740DB" w:rsidRDefault="00E740DB" w:rsidP="00E740DB">
      <w:pPr>
        <w:tabs>
          <w:tab w:val="left" w:pos="2649"/>
        </w:tabs>
      </w:pPr>
      <w:r>
        <w:t xml:space="preserve">      color: white;</w:t>
      </w:r>
    </w:p>
    <w:p w14:paraId="2B6117AB" w14:textId="77777777" w:rsidR="00E740DB" w:rsidRDefault="00E740DB" w:rsidP="00E740DB">
      <w:pPr>
        <w:tabs>
          <w:tab w:val="left" w:pos="2649"/>
        </w:tabs>
      </w:pPr>
      <w:r>
        <w:t xml:space="preserve">      border: none;</w:t>
      </w:r>
    </w:p>
    <w:p w14:paraId="46D5C287" w14:textId="77777777" w:rsidR="00E740DB" w:rsidRDefault="00E740DB" w:rsidP="00E740DB">
      <w:pPr>
        <w:tabs>
          <w:tab w:val="left" w:pos="2649"/>
        </w:tabs>
      </w:pPr>
      <w:r>
        <w:t xml:space="preserve">      padding: 12px 25px;</w:t>
      </w:r>
    </w:p>
    <w:p w14:paraId="119492DB" w14:textId="77777777" w:rsidR="00E740DB" w:rsidRDefault="00E740DB" w:rsidP="00E740DB">
      <w:pPr>
        <w:tabs>
          <w:tab w:val="left" w:pos="2649"/>
        </w:tabs>
      </w:pPr>
      <w:r>
        <w:t xml:space="preserve">      border-radius: 5px;</w:t>
      </w:r>
    </w:p>
    <w:p w14:paraId="0BD29EEC" w14:textId="77777777" w:rsidR="00E740DB" w:rsidRDefault="00E740DB" w:rsidP="00E740DB">
      <w:pPr>
        <w:tabs>
          <w:tab w:val="left" w:pos="2649"/>
        </w:tabs>
      </w:pPr>
      <w:r>
        <w:t xml:space="preserve">      font-size: 16px;</w:t>
      </w:r>
    </w:p>
    <w:p w14:paraId="2A278287" w14:textId="77777777" w:rsidR="00E740DB" w:rsidRDefault="00E740DB" w:rsidP="00E740DB">
      <w:pPr>
        <w:tabs>
          <w:tab w:val="left" w:pos="2649"/>
        </w:tabs>
      </w:pPr>
      <w:r>
        <w:t xml:space="preserve">      cursor: pointer;</w:t>
      </w:r>
    </w:p>
    <w:p w14:paraId="48C730C3" w14:textId="77777777" w:rsidR="00E740DB" w:rsidRDefault="00E740DB" w:rsidP="00E740DB">
      <w:pPr>
        <w:tabs>
          <w:tab w:val="left" w:pos="2649"/>
        </w:tabs>
      </w:pPr>
      <w:r>
        <w:t xml:space="preserve">      transition: background-color 0.3s ease;</w:t>
      </w:r>
    </w:p>
    <w:p w14:paraId="1CA679C4" w14:textId="77777777" w:rsidR="00E740DB" w:rsidRDefault="00E740DB" w:rsidP="00E740DB">
      <w:pPr>
        <w:tabs>
          <w:tab w:val="left" w:pos="2649"/>
        </w:tabs>
      </w:pPr>
      <w:r>
        <w:t xml:space="preserve">    }</w:t>
      </w:r>
    </w:p>
    <w:p w14:paraId="399A0E46" w14:textId="77777777" w:rsidR="00E740DB" w:rsidRDefault="00E740DB" w:rsidP="00E740DB">
      <w:pPr>
        <w:tabs>
          <w:tab w:val="left" w:pos="2649"/>
        </w:tabs>
      </w:pPr>
      <w:r>
        <w:t xml:space="preserve">    input[type="submit"]:hover {</w:t>
      </w:r>
    </w:p>
    <w:p w14:paraId="66226480" w14:textId="77777777" w:rsidR="00E740DB" w:rsidRDefault="00E740DB" w:rsidP="00E740DB">
      <w:pPr>
        <w:tabs>
          <w:tab w:val="left" w:pos="2649"/>
        </w:tabs>
      </w:pPr>
      <w:r>
        <w:t xml:space="preserve">      background-color: #357ABD;</w:t>
      </w:r>
    </w:p>
    <w:p w14:paraId="507670DE" w14:textId="77777777" w:rsidR="00E740DB" w:rsidRDefault="00E740DB" w:rsidP="00E740DB">
      <w:pPr>
        <w:tabs>
          <w:tab w:val="left" w:pos="2649"/>
        </w:tabs>
      </w:pPr>
      <w:r>
        <w:t xml:space="preserve">    }</w:t>
      </w:r>
    </w:p>
    <w:p w14:paraId="6AD4E3D7" w14:textId="77777777" w:rsidR="00E740DB" w:rsidRDefault="00E740DB" w:rsidP="00E740DB">
      <w:pPr>
        <w:tabs>
          <w:tab w:val="left" w:pos="2649"/>
        </w:tabs>
      </w:pPr>
      <w:r>
        <w:t xml:space="preserve">  &lt;/style&gt;</w:t>
      </w:r>
    </w:p>
    <w:p w14:paraId="04359E3A" w14:textId="77777777" w:rsidR="00E740DB" w:rsidRDefault="00E740DB" w:rsidP="00E740DB">
      <w:pPr>
        <w:tabs>
          <w:tab w:val="left" w:pos="2649"/>
        </w:tabs>
      </w:pPr>
      <w:r>
        <w:t>&lt;/head&gt;</w:t>
      </w:r>
    </w:p>
    <w:p w14:paraId="1803D8EF" w14:textId="77777777" w:rsidR="00E740DB" w:rsidRDefault="00E740DB" w:rsidP="00E740DB">
      <w:pPr>
        <w:tabs>
          <w:tab w:val="left" w:pos="2649"/>
        </w:tabs>
      </w:pPr>
      <w:r>
        <w:t>&lt;body&gt;</w:t>
      </w:r>
    </w:p>
    <w:p w14:paraId="66A615B3" w14:textId="77777777" w:rsidR="00E740DB" w:rsidRDefault="00E740DB" w:rsidP="00E740DB">
      <w:pPr>
        <w:tabs>
          <w:tab w:val="left" w:pos="2649"/>
        </w:tabs>
      </w:pPr>
    </w:p>
    <w:p w14:paraId="0C9B5BCE" w14:textId="77777777" w:rsidR="00E740DB" w:rsidRDefault="00E740DB" w:rsidP="00E740DB">
      <w:pPr>
        <w:tabs>
          <w:tab w:val="left" w:pos="2649"/>
        </w:tabs>
      </w:pPr>
      <w:r>
        <w:t xml:space="preserve">  &lt;h1&gt;Using the &amp;lt;fieldset&amp;gt; Tag&lt;/h1&gt;</w:t>
      </w:r>
    </w:p>
    <w:p w14:paraId="3F1DB744" w14:textId="77777777" w:rsidR="00E740DB" w:rsidRDefault="00E740DB" w:rsidP="00E740DB">
      <w:pPr>
        <w:tabs>
          <w:tab w:val="left" w:pos="2649"/>
        </w:tabs>
      </w:pPr>
    </w:p>
    <w:p w14:paraId="720C85D7" w14:textId="77777777" w:rsidR="00E740DB" w:rsidRDefault="00E740DB" w:rsidP="00E740DB">
      <w:pPr>
        <w:tabs>
          <w:tab w:val="left" w:pos="2649"/>
        </w:tabs>
      </w:pPr>
      <w:r>
        <w:t xml:space="preserve">  &lt;form&gt;</w:t>
      </w:r>
    </w:p>
    <w:p w14:paraId="657776A6" w14:textId="77777777" w:rsidR="00E740DB" w:rsidRDefault="00E740DB" w:rsidP="00E740DB">
      <w:pPr>
        <w:tabs>
          <w:tab w:val="left" w:pos="2649"/>
        </w:tabs>
      </w:pPr>
      <w:r>
        <w:t xml:space="preserve">    &lt;fieldset&gt;</w:t>
      </w:r>
    </w:p>
    <w:p w14:paraId="330FADB9" w14:textId="77777777" w:rsidR="00E740DB" w:rsidRDefault="00E740DB" w:rsidP="00E740DB">
      <w:pPr>
        <w:tabs>
          <w:tab w:val="left" w:pos="2649"/>
        </w:tabs>
      </w:pPr>
      <w:r>
        <w:t xml:space="preserve">      &lt;legend&gt;Personal Information&lt;/legend&gt;</w:t>
      </w:r>
    </w:p>
    <w:p w14:paraId="7B886FDD" w14:textId="77777777" w:rsidR="00E740DB" w:rsidRDefault="00E740DB" w:rsidP="00E740DB">
      <w:pPr>
        <w:tabs>
          <w:tab w:val="left" w:pos="2649"/>
        </w:tabs>
      </w:pPr>
      <w:r>
        <w:t xml:space="preserve">      &lt;label for="name"&gt;Full Name:&lt;/label&gt;</w:t>
      </w:r>
    </w:p>
    <w:p w14:paraId="3C387370" w14:textId="77777777" w:rsidR="00E740DB" w:rsidRDefault="00E740DB" w:rsidP="00E740DB">
      <w:pPr>
        <w:tabs>
          <w:tab w:val="left" w:pos="2649"/>
        </w:tabs>
      </w:pPr>
      <w:r>
        <w:t xml:space="preserve">      &lt;input type="text" id="name" name="name" placeholder="Enter your full name" required /&gt;</w:t>
      </w:r>
    </w:p>
    <w:p w14:paraId="5CB156CB" w14:textId="77777777" w:rsidR="00E740DB" w:rsidRDefault="00E740DB" w:rsidP="00E740DB">
      <w:pPr>
        <w:tabs>
          <w:tab w:val="left" w:pos="2649"/>
        </w:tabs>
      </w:pPr>
    </w:p>
    <w:p w14:paraId="1A5B920D" w14:textId="77777777" w:rsidR="00E740DB" w:rsidRDefault="00E740DB" w:rsidP="00E740DB">
      <w:pPr>
        <w:tabs>
          <w:tab w:val="left" w:pos="2649"/>
        </w:tabs>
      </w:pPr>
      <w:r>
        <w:t xml:space="preserve">      &lt;label for="email"&gt;Email Address:&lt;/label&gt;</w:t>
      </w:r>
    </w:p>
    <w:p w14:paraId="45FEAA34" w14:textId="77777777" w:rsidR="00E740DB" w:rsidRDefault="00E740DB" w:rsidP="00E740DB">
      <w:pPr>
        <w:tabs>
          <w:tab w:val="left" w:pos="2649"/>
        </w:tabs>
      </w:pPr>
      <w:r>
        <w:t xml:space="preserve">      &lt;input type="email" id="email" name="email" placeholder="Enter your email" required /&gt;</w:t>
      </w:r>
    </w:p>
    <w:p w14:paraId="55D4708B" w14:textId="77777777" w:rsidR="00E740DB" w:rsidRDefault="00E740DB" w:rsidP="00E740DB">
      <w:pPr>
        <w:tabs>
          <w:tab w:val="left" w:pos="2649"/>
        </w:tabs>
      </w:pPr>
      <w:r>
        <w:t xml:space="preserve">    &lt;/fieldset&gt;</w:t>
      </w:r>
    </w:p>
    <w:p w14:paraId="51EE74AA" w14:textId="77777777" w:rsidR="00E740DB" w:rsidRDefault="00E740DB" w:rsidP="00E740DB">
      <w:pPr>
        <w:tabs>
          <w:tab w:val="left" w:pos="2649"/>
        </w:tabs>
      </w:pPr>
    </w:p>
    <w:p w14:paraId="43FE7460" w14:textId="77777777" w:rsidR="00E740DB" w:rsidRDefault="00E740DB" w:rsidP="00E740DB">
      <w:pPr>
        <w:tabs>
          <w:tab w:val="left" w:pos="2649"/>
        </w:tabs>
      </w:pPr>
      <w:r>
        <w:t xml:space="preserve">    &lt;fieldset&gt;</w:t>
      </w:r>
    </w:p>
    <w:p w14:paraId="13C35FD1" w14:textId="77777777" w:rsidR="00E740DB" w:rsidRDefault="00E740DB" w:rsidP="00E740DB">
      <w:pPr>
        <w:tabs>
          <w:tab w:val="left" w:pos="2649"/>
        </w:tabs>
      </w:pPr>
      <w:r>
        <w:t xml:space="preserve">      &lt;legend&gt;Preferences&lt;/legend&gt;</w:t>
      </w:r>
    </w:p>
    <w:p w14:paraId="493F9FB4" w14:textId="77777777" w:rsidR="00E740DB" w:rsidRDefault="00E740DB" w:rsidP="00E740DB">
      <w:pPr>
        <w:tabs>
          <w:tab w:val="left" w:pos="2649"/>
        </w:tabs>
      </w:pPr>
      <w:r>
        <w:t xml:space="preserve">      &lt;label for="color"&gt;Favorite Color:&lt;/label&gt;</w:t>
      </w:r>
    </w:p>
    <w:p w14:paraId="28DEA0DF" w14:textId="77777777" w:rsidR="00E740DB" w:rsidRDefault="00E740DB" w:rsidP="00E740DB">
      <w:pPr>
        <w:tabs>
          <w:tab w:val="left" w:pos="2649"/>
        </w:tabs>
      </w:pPr>
      <w:r>
        <w:t xml:space="preserve">      &lt;select id="color" name="color"&gt;</w:t>
      </w:r>
    </w:p>
    <w:p w14:paraId="7FCE54BD" w14:textId="77777777" w:rsidR="00E740DB" w:rsidRDefault="00E740DB" w:rsidP="00E740DB">
      <w:pPr>
        <w:tabs>
          <w:tab w:val="left" w:pos="2649"/>
        </w:tabs>
      </w:pPr>
      <w:r>
        <w:t xml:space="preserve">        &lt;option value=""&gt;Select a color&lt;/option&gt;</w:t>
      </w:r>
    </w:p>
    <w:p w14:paraId="2995CCAD" w14:textId="77777777" w:rsidR="00E740DB" w:rsidRDefault="00E740DB" w:rsidP="00E740DB">
      <w:pPr>
        <w:tabs>
          <w:tab w:val="left" w:pos="2649"/>
        </w:tabs>
      </w:pPr>
      <w:r>
        <w:t xml:space="preserve">        &lt;option value="red"&gt;Red&lt;/option&gt;</w:t>
      </w:r>
    </w:p>
    <w:p w14:paraId="72D9BF9E" w14:textId="77777777" w:rsidR="00E740DB" w:rsidRDefault="00E740DB" w:rsidP="00E740DB">
      <w:pPr>
        <w:tabs>
          <w:tab w:val="left" w:pos="2649"/>
        </w:tabs>
      </w:pPr>
      <w:r>
        <w:t xml:space="preserve">        &lt;option value="blue"&gt;Blue&lt;/option&gt;</w:t>
      </w:r>
    </w:p>
    <w:p w14:paraId="26990823" w14:textId="77777777" w:rsidR="00E740DB" w:rsidRDefault="00E740DB" w:rsidP="00E740DB">
      <w:pPr>
        <w:tabs>
          <w:tab w:val="left" w:pos="2649"/>
        </w:tabs>
      </w:pPr>
      <w:r>
        <w:t xml:space="preserve">        &lt;option value="green"&gt;Green&lt;/option&gt;</w:t>
      </w:r>
    </w:p>
    <w:p w14:paraId="57D9E461" w14:textId="77777777" w:rsidR="00E740DB" w:rsidRDefault="00E740DB" w:rsidP="00E740DB">
      <w:pPr>
        <w:tabs>
          <w:tab w:val="left" w:pos="2649"/>
        </w:tabs>
      </w:pPr>
      <w:r>
        <w:t xml:space="preserve">        &lt;option value="yellow"&gt;Yellow&lt;/option&gt;</w:t>
      </w:r>
    </w:p>
    <w:p w14:paraId="5D1B49E2" w14:textId="77777777" w:rsidR="00E740DB" w:rsidRDefault="00E740DB" w:rsidP="00E740DB">
      <w:pPr>
        <w:tabs>
          <w:tab w:val="left" w:pos="2649"/>
        </w:tabs>
      </w:pPr>
      <w:r>
        <w:t xml:space="preserve">      &lt;/select&gt;</w:t>
      </w:r>
    </w:p>
    <w:p w14:paraId="7AEE4B79" w14:textId="77777777" w:rsidR="00E740DB" w:rsidRDefault="00E740DB" w:rsidP="00E740DB">
      <w:pPr>
        <w:tabs>
          <w:tab w:val="left" w:pos="2649"/>
        </w:tabs>
      </w:pPr>
    </w:p>
    <w:p w14:paraId="22D26223" w14:textId="77777777" w:rsidR="00E740DB" w:rsidRDefault="00E740DB" w:rsidP="00E740DB">
      <w:pPr>
        <w:tabs>
          <w:tab w:val="left" w:pos="2649"/>
        </w:tabs>
      </w:pPr>
      <w:r>
        <w:t xml:space="preserve">      &lt;label&gt;</w:t>
      </w:r>
    </w:p>
    <w:p w14:paraId="7C0B91E2" w14:textId="77777777" w:rsidR="00E740DB" w:rsidRDefault="00E740DB" w:rsidP="00E740DB">
      <w:pPr>
        <w:tabs>
          <w:tab w:val="left" w:pos="2649"/>
        </w:tabs>
      </w:pPr>
      <w:r>
        <w:t xml:space="preserve">        &lt;input type="checkbox" name="subscribe" /&gt; Subscribe to newsletter</w:t>
      </w:r>
    </w:p>
    <w:p w14:paraId="62E87BA4" w14:textId="77777777" w:rsidR="00E740DB" w:rsidRDefault="00E740DB" w:rsidP="00E740DB">
      <w:pPr>
        <w:tabs>
          <w:tab w:val="left" w:pos="2649"/>
        </w:tabs>
      </w:pPr>
      <w:r>
        <w:t xml:space="preserve">      &lt;/label&gt;</w:t>
      </w:r>
    </w:p>
    <w:p w14:paraId="0BDC3C31" w14:textId="77777777" w:rsidR="00E740DB" w:rsidRDefault="00E740DB" w:rsidP="00E740DB">
      <w:pPr>
        <w:tabs>
          <w:tab w:val="left" w:pos="2649"/>
        </w:tabs>
      </w:pPr>
      <w:r>
        <w:t xml:space="preserve">    &lt;/fieldset&gt;</w:t>
      </w:r>
    </w:p>
    <w:p w14:paraId="1AFDCFB6" w14:textId="77777777" w:rsidR="00E740DB" w:rsidRDefault="00E740DB" w:rsidP="00E740DB">
      <w:pPr>
        <w:tabs>
          <w:tab w:val="left" w:pos="2649"/>
        </w:tabs>
      </w:pPr>
    </w:p>
    <w:p w14:paraId="16163D88" w14:textId="77777777" w:rsidR="00E740DB" w:rsidRDefault="00E740DB" w:rsidP="00E740DB">
      <w:pPr>
        <w:tabs>
          <w:tab w:val="left" w:pos="2649"/>
        </w:tabs>
      </w:pPr>
      <w:r>
        <w:t xml:space="preserve">    &lt;input type="submit" value="Submit" /&gt;</w:t>
      </w:r>
    </w:p>
    <w:p w14:paraId="6E4337A9" w14:textId="77777777" w:rsidR="00E740DB" w:rsidRDefault="00E740DB" w:rsidP="00E740DB">
      <w:pPr>
        <w:tabs>
          <w:tab w:val="left" w:pos="2649"/>
        </w:tabs>
      </w:pPr>
      <w:r>
        <w:t xml:space="preserve">  &lt;/form&gt;</w:t>
      </w:r>
    </w:p>
    <w:p w14:paraId="23BB4382" w14:textId="77777777" w:rsidR="00E740DB" w:rsidRDefault="00E740DB" w:rsidP="00E740DB">
      <w:pPr>
        <w:tabs>
          <w:tab w:val="left" w:pos="2649"/>
        </w:tabs>
      </w:pPr>
    </w:p>
    <w:p w14:paraId="6219A878" w14:textId="77777777" w:rsidR="00E740DB" w:rsidRDefault="00E740DB" w:rsidP="00E740DB">
      <w:pPr>
        <w:tabs>
          <w:tab w:val="left" w:pos="2649"/>
        </w:tabs>
      </w:pPr>
      <w:r>
        <w:t>&lt;/body&gt;</w:t>
      </w:r>
    </w:p>
    <w:p w14:paraId="37F084B4" w14:textId="00B9DD3D" w:rsidR="00E740DB" w:rsidRDefault="00E740DB" w:rsidP="00E740DB">
      <w:pPr>
        <w:tabs>
          <w:tab w:val="left" w:pos="2649"/>
        </w:tabs>
      </w:pPr>
      <w:r>
        <w:t>&lt;/html&gt;</w:t>
      </w:r>
    </w:p>
    <w:p w14:paraId="756910C0" w14:textId="73BE13DE" w:rsidR="00E740DB" w:rsidRDefault="00E740DB" w:rsidP="00E740DB">
      <w:pPr>
        <w:tabs>
          <w:tab w:val="left" w:pos="2649"/>
        </w:tabs>
      </w:pPr>
      <w:r>
        <w:t>Output:</w:t>
      </w:r>
    </w:p>
    <w:p w14:paraId="5E0D21CF" w14:textId="193718D5" w:rsidR="00E740DB" w:rsidRDefault="00E740DB" w:rsidP="00E740DB">
      <w:pPr>
        <w:tabs>
          <w:tab w:val="left" w:pos="2649"/>
        </w:tabs>
      </w:pPr>
      <w:r w:rsidRPr="00E740DB">
        <w:rPr>
          <w:noProof/>
          <w:lang w:eastAsia="en-IN"/>
        </w:rPr>
        <w:drawing>
          <wp:inline distT="0" distB="0" distL="0" distR="0" wp14:anchorId="5BC59CC1" wp14:editId="5676736E">
            <wp:extent cx="4979035" cy="3076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9035" cy="3076575"/>
                    </a:xfrm>
                    <a:prstGeom prst="rect">
                      <a:avLst/>
                    </a:prstGeom>
                  </pic:spPr>
                </pic:pic>
              </a:graphicData>
            </a:graphic>
          </wp:inline>
        </w:drawing>
      </w:r>
    </w:p>
    <w:p w14:paraId="71C05CFF" w14:textId="15BD99AE" w:rsidR="00E740DB" w:rsidRDefault="00E740DB" w:rsidP="00E740DB">
      <w:pPr>
        <w:tabs>
          <w:tab w:val="left" w:pos="2649"/>
        </w:tabs>
      </w:pPr>
    </w:p>
    <w:p w14:paraId="25BD559F" w14:textId="5481CA37" w:rsidR="00BC5266" w:rsidRDefault="00C82863" w:rsidP="00C82863">
      <w:pPr>
        <w:tabs>
          <w:tab w:val="left" w:pos="2649"/>
        </w:tabs>
        <w:jc w:val="center"/>
      </w:pPr>
      <w:r>
        <w:t>Project-46</w:t>
      </w:r>
    </w:p>
    <w:p w14:paraId="12377793" w14:textId="4183003C" w:rsidR="00C82863" w:rsidRDefault="00C82863" w:rsidP="00C82863">
      <w:pPr>
        <w:tabs>
          <w:tab w:val="left" w:pos="2649"/>
        </w:tabs>
      </w:pPr>
      <w:r>
        <w:t>Design a web page demonstrating the usage of the tag</w:t>
      </w:r>
    </w:p>
    <w:p w14:paraId="39744FEA" w14:textId="77777777" w:rsidR="00C82863" w:rsidRDefault="00C82863" w:rsidP="00C82863">
      <w:pPr>
        <w:tabs>
          <w:tab w:val="left" w:pos="2649"/>
        </w:tabs>
      </w:pPr>
      <w:r>
        <w:t>&lt;!DOCTYPE html&gt;</w:t>
      </w:r>
    </w:p>
    <w:p w14:paraId="3E2A9EAC" w14:textId="77777777" w:rsidR="00C82863" w:rsidRDefault="00C82863" w:rsidP="00C82863">
      <w:pPr>
        <w:tabs>
          <w:tab w:val="left" w:pos="2649"/>
        </w:tabs>
      </w:pPr>
      <w:r>
        <w:t>&lt;html lang="en"&gt;</w:t>
      </w:r>
    </w:p>
    <w:p w14:paraId="0415FE16" w14:textId="77777777" w:rsidR="00C82863" w:rsidRDefault="00C82863" w:rsidP="00C82863">
      <w:pPr>
        <w:tabs>
          <w:tab w:val="left" w:pos="2649"/>
        </w:tabs>
      </w:pPr>
      <w:r>
        <w:t>&lt;head&gt;</w:t>
      </w:r>
    </w:p>
    <w:p w14:paraId="5AC13E0C" w14:textId="77777777" w:rsidR="00C82863" w:rsidRDefault="00C82863" w:rsidP="00C82863">
      <w:pPr>
        <w:tabs>
          <w:tab w:val="left" w:pos="2649"/>
        </w:tabs>
      </w:pPr>
      <w:r>
        <w:t xml:space="preserve">  &lt;meta charset="UTF-8" /&gt;</w:t>
      </w:r>
    </w:p>
    <w:p w14:paraId="42764B12" w14:textId="77777777" w:rsidR="00C82863" w:rsidRDefault="00C82863" w:rsidP="00C82863">
      <w:pPr>
        <w:tabs>
          <w:tab w:val="left" w:pos="2649"/>
        </w:tabs>
      </w:pPr>
      <w:r>
        <w:t xml:space="preserve">  &lt;meta name="viewport" content="width=device-width, initial-scale=1" /&gt;</w:t>
      </w:r>
    </w:p>
    <w:p w14:paraId="4F2ABCEB" w14:textId="77777777" w:rsidR="00C82863" w:rsidRDefault="00C82863" w:rsidP="00C82863">
      <w:pPr>
        <w:tabs>
          <w:tab w:val="left" w:pos="2649"/>
        </w:tabs>
      </w:pPr>
      <w:r>
        <w:t xml:space="preserve">  &lt;title&gt;Legend Tag Demo&lt;/title&gt;</w:t>
      </w:r>
    </w:p>
    <w:p w14:paraId="359E52DF" w14:textId="77777777" w:rsidR="00C82863" w:rsidRDefault="00C82863" w:rsidP="00C82863">
      <w:pPr>
        <w:tabs>
          <w:tab w:val="left" w:pos="2649"/>
        </w:tabs>
      </w:pPr>
      <w:r>
        <w:t xml:space="preserve">  &lt;style&gt;</w:t>
      </w:r>
    </w:p>
    <w:p w14:paraId="15DE0424" w14:textId="77777777" w:rsidR="00C82863" w:rsidRDefault="00C82863" w:rsidP="00C82863">
      <w:pPr>
        <w:tabs>
          <w:tab w:val="left" w:pos="2649"/>
        </w:tabs>
      </w:pPr>
      <w:r>
        <w:t xml:space="preserve">    body {</w:t>
      </w:r>
    </w:p>
    <w:p w14:paraId="0151855D" w14:textId="77777777" w:rsidR="00C82863" w:rsidRDefault="00C82863" w:rsidP="00C82863">
      <w:pPr>
        <w:tabs>
          <w:tab w:val="left" w:pos="2649"/>
        </w:tabs>
      </w:pPr>
      <w:r>
        <w:t xml:space="preserve">      font-family: Arial, sans-serif;</w:t>
      </w:r>
    </w:p>
    <w:p w14:paraId="2F7601AD" w14:textId="77777777" w:rsidR="00C82863" w:rsidRDefault="00C82863" w:rsidP="00C82863">
      <w:pPr>
        <w:tabs>
          <w:tab w:val="left" w:pos="2649"/>
        </w:tabs>
      </w:pPr>
      <w:r>
        <w:t xml:space="preserve">      background-color: #f9fafb;</w:t>
      </w:r>
    </w:p>
    <w:p w14:paraId="5D2B08DD" w14:textId="77777777" w:rsidR="00C82863" w:rsidRDefault="00C82863" w:rsidP="00C82863">
      <w:pPr>
        <w:tabs>
          <w:tab w:val="left" w:pos="2649"/>
        </w:tabs>
      </w:pPr>
      <w:r>
        <w:t xml:space="preserve">      padding: 20px;</w:t>
      </w:r>
    </w:p>
    <w:p w14:paraId="56FFE269" w14:textId="77777777" w:rsidR="00C82863" w:rsidRDefault="00C82863" w:rsidP="00C82863">
      <w:pPr>
        <w:tabs>
          <w:tab w:val="left" w:pos="2649"/>
        </w:tabs>
      </w:pPr>
      <w:r>
        <w:t xml:space="preserve">      color: #333;</w:t>
      </w:r>
    </w:p>
    <w:p w14:paraId="319DA951" w14:textId="77777777" w:rsidR="00C82863" w:rsidRDefault="00C82863" w:rsidP="00C82863">
      <w:pPr>
        <w:tabs>
          <w:tab w:val="left" w:pos="2649"/>
        </w:tabs>
      </w:pPr>
      <w:r>
        <w:t xml:space="preserve">    }</w:t>
      </w:r>
    </w:p>
    <w:p w14:paraId="087553BC" w14:textId="77777777" w:rsidR="00C82863" w:rsidRDefault="00C82863" w:rsidP="00C82863">
      <w:pPr>
        <w:tabs>
          <w:tab w:val="left" w:pos="2649"/>
        </w:tabs>
      </w:pPr>
      <w:r>
        <w:t xml:space="preserve">    h1 {</w:t>
      </w:r>
    </w:p>
    <w:p w14:paraId="1819F578" w14:textId="77777777" w:rsidR="00C82863" w:rsidRDefault="00C82863" w:rsidP="00C82863">
      <w:pPr>
        <w:tabs>
          <w:tab w:val="left" w:pos="2649"/>
        </w:tabs>
      </w:pPr>
      <w:r>
        <w:t xml:space="preserve">      text-align: center;</w:t>
      </w:r>
    </w:p>
    <w:p w14:paraId="36EAA97A" w14:textId="77777777" w:rsidR="00C82863" w:rsidRDefault="00C82863" w:rsidP="00C82863">
      <w:pPr>
        <w:tabs>
          <w:tab w:val="left" w:pos="2649"/>
        </w:tabs>
      </w:pPr>
      <w:r>
        <w:t xml:space="preserve">      margin-bottom: 30px;</w:t>
      </w:r>
    </w:p>
    <w:p w14:paraId="63747F97" w14:textId="77777777" w:rsidR="00C82863" w:rsidRDefault="00C82863" w:rsidP="00C82863">
      <w:pPr>
        <w:tabs>
          <w:tab w:val="left" w:pos="2649"/>
        </w:tabs>
      </w:pPr>
      <w:r>
        <w:t xml:space="preserve">      color: #34495e;</w:t>
      </w:r>
    </w:p>
    <w:p w14:paraId="074FAEA2" w14:textId="77777777" w:rsidR="00C82863" w:rsidRDefault="00C82863" w:rsidP="00C82863">
      <w:pPr>
        <w:tabs>
          <w:tab w:val="left" w:pos="2649"/>
        </w:tabs>
      </w:pPr>
      <w:r>
        <w:t xml:space="preserve">    }</w:t>
      </w:r>
    </w:p>
    <w:p w14:paraId="16EB2A1C" w14:textId="77777777" w:rsidR="00C82863" w:rsidRDefault="00C82863" w:rsidP="00C82863">
      <w:pPr>
        <w:tabs>
          <w:tab w:val="left" w:pos="2649"/>
        </w:tabs>
      </w:pPr>
      <w:r>
        <w:t xml:space="preserve">    form {</w:t>
      </w:r>
    </w:p>
    <w:p w14:paraId="56BB42EC" w14:textId="77777777" w:rsidR="00C82863" w:rsidRDefault="00C82863" w:rsidP="00C82863">
      <w:pPr>
        <w:tabs>
          <w:tab w:val="left" w:pos="2649"/>
        </w:tabs>
      </w:pPr>
      <w:r>
        <w:t xml:space="preserve">      max-width: 500px;</w:t>
      </w:r>
    </w:p>
    <w:p w14:paraId="69032DE6" w14:textId="77777777" w:rsidR="00C82863" w:rsidRDefault="00C82863" w:rsidP="00C82863">
      <w:pPr>
        <w:tabs>
          <w:tab w:val="left" w:pos="2649"/>
        </w:tabs>
      </w:pPr>
      <w:r>
        <w:t xml:space="preserve">      margin: 0 auto;</w:t>
      </w:r>
    </w:p>
    <w:p w14:paraId="3A04CC69" w14:textId="77777777" w:rsidR="00C82863" w:rsidRDefault="00C82863" w:rsidP="00C82863">
      <w:pPr>
        <w:tabs>
          <w:tab w:val="left" w:pos="2649"/>
        </w:tabs>
      </w:pPr>
      <w:r>
        <w:t xml:space="preserve">      background-color: white;</w:t>
      </w:r>
    </w:p>
    <w:p w14:paraId="6522BBA6" w14:textId="77777777" w:rsidR="00C82863" w:rsidRDefault="00C82863" w:rsidP="00C82863">
      <w:pPr>
        <w:tabs>
          <w:tab w:val="left" w:pos="2649"/>
        </w:tabs>
      </w:pPr>
      <w:r>
        <w:t xml:space="preserve">      padding: 25px;</w:t>
      </w:r>
    </w:p>
    <w:p w14:paraId="0085B18A" w14:textId="77777777" w:rsidR="00C82863" w:rsidRDefault="00C82863" w:rsidP="00C82863">
      <w:pPr>
        <w:tabs>
          <w:tab w:val="left" w:pos="2649"/>
        </w:tabs>
      </w:pPr>
      <w:r>
        <w:t xml:space="preserve">      border-radius: 8px;</w:t>
      </w:r>
    </w:p>
    <w:p w14:paraId="23F8B3A1" w14:textId="77777777" w:rsidR="00C82863" w:rsidRDefault="00C82863" w:rsidP="00C82863">
      <w:pPr>
        <w:tabs>
          <w:tab w:val="left" w:pos="2649"/>
        </w:tabs>
      </w:pPr>
      <w:r>
        <w:t xml:space="preserve">      box-shadow: 0 3px 8px rgba(0,0,0,0.1);</w:t>
      </w:r>
    </w:p>
    <w:p w14:paraId="170FFFAF" w14:textId="77777777" w:rsidR="00C82863" w:rsidRDefault="00C82863" w:rsidP="00C82863">
      <w:pPr>
        <w:tabs>
          <w:tab w:val="left" w:pos="2649"/>
        </w:tabs>
      </w:pPr>
      <w:r>
        <w:t xml:space="preserve">    }</w:t>
      </w:r>
    </w:p>
    <w:p w14:paraId="5BD09388" w14:textId="77777777" w:rsidR="00C82863" w:rsidRDefault="00C82863" w:rsidP="00C82863">
      <w:pPr>
        <w:tabs>
          <w:tab w:val="left" w:pos="2649"/>
        </w:tabs>
      </w:pPr>
      <w:r>
        <w:t xml:space="preserve">    fieldset {</w:t>
      </w:r>
    </w:p>
    <w:p w14:paraId="6BB8BE61" w14:textId="77777777" w:rsidR="00C82863" w:rsidRDefault="00C82863" w:rsidP="00C82863">
      <w:pPr>
        <w:tabs>
          <w:tab w:val="left" w:pos="2649"/>
        </w:tabs>
      </w:pPr>
      <w:r>
        <w:t xml:space="preserve">      border: 2px solid #3498db;</w:t>
      </w:r>
    </w:p>
    <w:p w14:paraId="296C7C09" w14:textId="77777777" w:rsidR="00C82863" w:rsidRDefault="00C82863" w:rsidP="00C82863">
      <w:pPr>
        <w:tabs>
          <w:tab w:val="left" w:pos="2649"/>
        </w:tabs>
      </w:pPr>
      <w:r>
        <w:t xml:space="preserve">      border-radius: 6px;</w:t>
      </w:r>
    </w:p>
    <w:p w14:paraId="41DF3538" w14:textId="77777777" w:rsidR="00C82863" w:rsidRDefault="00C82863" w:rsidP="00C82863">
      <w:pPr>
        <w:tabs>
          <w:tab w:val="left" w:pos="2649"/>
        </w:tabs>
      </w:pPr>
      <w:r>
        <w:t xml:space="preserve">      padding: 15px 20px 20px;</w:t>
      </w:r>
    </w:p>
    <w:p w14:paraId="2B0977EB" w14:textId="77777777" w:rsidR="00C82863" w:rsidRDefault="00C82863" w:rsidP="00C82863">
      <w:pPr>
        <w:tabs>
          <w:tab w:val="left" w:pos="2649"/>
        </w:tabs>
      </w:pPr>
      <w:r>
        <w:t xml:space="preserve">      margin-bottom: 20px;</w:t>
      </w:r>
    </w:p>
    <w:p w14:paraId="254A2C4B" w14:textId="77777777" w:rsidR="00C82863" w:rsidRDefault="00C82863" w:rsidP="00C82863">
      <w:pPr>
        <w:tabs>
          <w:tab w:val="left" w:pos="2649"/>
        </w:tabs>
      </w:pPr>
      <w:r>
        <w:t xml:space="preserve">    }</w:t>
      </w:r>
    </w:p>
    <w:p w14:paraId="2991FC62" w14:textId="77777777" w:rsidR="00C82863" w:rsidRDefault="00C82863" w:rsidP="00C82863">
      <w:pPr>
        <w:tabs>
          <w:tab w:val="left" w:pos="2649"/>
        </w:tabs>
      </w:pPr>
      <w:r>
        <w:t xml:space="preserve">    legend {</w:t>
      </w:r>
    </w:p>
    <w:p w14:paraId="608C0BD9" w14:textId="77777777" w:rsidR="00C82863" w:rsidRDefault="00C82863" w:rsidP="00C82863">
      <w:pPr>
        <w:tabs>
          <w:tab w:val="left" w:pos="2649"/>
        </w:tabs>
      </w:pPr>
      <w:r>
        <w:t xml:space="preserve">      font-weight: bold;</w:t>
      </w:r>
    </w:p>
    <w:p w14:paraId="77AF7246" w14:textId="77777777" w:rsidR="00C82863" w:rsidRDefault="00C82863" w:rsidP="00C82863">
      <w:pPr>
        <w:tabs>
          <w:tab w:val="left" w:pos="2649"/>
        </w:tabs>
      </w:pPr>
      <w:r>
        <w:t xml:space="preserve">      font-size: 1.2em;</w:t>
      </w:r>
    </w:p>
    <w:p w14:paraId="20BFDD98" w14:textId="77777777" w:rsidR="00C82863" w:rsidRDefault="00C82863" w:rsidP="00C82863">
      <w:pPr>
        <w:tabs>
          <w:tab w:val="left" w:pos="2649"/>
        </w:tabs>
      </w:pPr>
      <w:r>
        <w:t xml:space="preserve">      color: #3498db;</w:t>
      </w:r>
    </w:p>
    <w:p w14:paraId="7BA4D4ED" w14:textId="77777777" w:rsidR="00C82863" w:rsidRDefault="00C82863" w:rsidP="00C82863">
      <w:pPr>
        <w:tabs>
          <w:tab w:val="left" w:pos="2649"/>
        </w:tabs>
      </w:pPr>
      <w:r>
        <w:t xml:space="preserve">      padding: 0 10px;</w:t>
      </w:r>
    </w:p>
    <w:p w14:paraId="7D897796" w14:textId="77777777" w:rsidR="00C82863" w:rsidRDefault="00C82863" w:rsidP="00C82863">
      <w:pPr>
        <w:tabs>
          <w:tab w:val="left" w:pos="2649"/>
        </w:tabs>
      </w:pPr>
      <w:r>
        <w:t xml:space="preserve">    }</w:t>
      </w:r>
    </w:p>
    <w:p w14:paraId="1DBDC07D" w14:textId="77777777" w:rsidR="00C82863" w:rsidRDefault="00C82863" w:rsidP="00C82863">
      <w:pPr>
        <w:tabs>
          <w:tab w:val="left" w:pos="2649"/>
        </w:tabs>
      </w:pPr>
      <w:r>
        <w:t xml:space="preserve">    label {</w:t>
      </w:r>
    </w:p>
    <w:p w14:paraId="138E2CCA" w14:textId="77777777" w:rsidR="00C82863" w:rsidRDefault="00C82863" w:rsidP="00C82863">
      <w:pPr>
        <w:tabs>
          <w:tab w:val="left" w:pos="2649"/>
        </w:tabs>
      </w:pPr>
      <w:r>
        <w:t xml:space="preserve">      display: block;</w:t>
      </w:r>
    </w:p>
    <w:p w14:paraId="50590FC2" w14:textId="77777777" w:rsidR="00C82863" w:rsidRDefault="00C82863" w:rsidP="00C82863">
      <w:pPr>
        <w:tabs>
          <w:tab w:val="left" w:pos="2649"/>
        </w:tabs>
      </w:pPr>
      <w:r>
        <w:t xml:space="preserve">      margin-bottom: 10px;</w:t>
      </w:r>
    </w:p>
    <w:p w14:paraId="03BE5F2B" w14:textId="77777777" w:rsidR="00C82863" w:rsidRDefault="00C82863" w:rsidP="00C82863">
      <w:pPr>
        <w:tabs>
          <w:tab w:val="left" w:pos="2649"/>
        </w:tabs>
      </w:pPr>
      <w:r>
        <w:t xml:space="preserve">      font-size: 16px;</w:t>
      </w:r>
    </w:p>
    <w:p w14:paraId="3955B85B" w14:textId="77777777" w:rsidR="00C82863" w:rsidRDefault="00C82863" w:rsidP="00C82863">
      <w:pPr>
        <w:tabs>
          <w:tab w:val="left" w:pos="2649"/>
        </w:tabs>
      </w:pPr>
      <w:r>
        <w:t xml:space="preserve">    }</w:t>
      </w:r>
    </w:p>
    <w:p w14:paraId="288E5CB1" w14:textId="77777777" w:rsidR="00C82863" w:rsidRDefault="00C82863" w:rsidP="00C82863">
      <w:pPr>
        <w:tabs>
          <w:tab w:val="left" w:pos="2649"/>
        </w:tabs>
      </w:pPr>
      <w:r>
        <w:t xml:space="preserve">    input[type="text"], input[type="email"] {</w:t>
      </w:r>
    </w:p>
    <w:p w14:paraId="7886BFC6" w14:textId="77777777" w:rsidR="00C82863" w:rsidRDefault="00C82863" w:rsidP="00C82863">
      <w:pPr>
        <w:tabs>
          <w:tab w:val="left" w:pos="2649"/>
        </w:tabs>
      </w:pPr>
      <w:r>
        <w:t xml:space="preserve">      width: 100%;</w:t>
      </w:r>
    </w:p>
    <w:p w14:paraId="64780816" w14:textId="77777777" w:rsidR="00C82863" w:rsidRDefault="00C82863" w:rsidP="00C82863">
      <w:pPr>
        <w:tabs>
          <w:tab w:val="left" w:pos="2649"/>
        </w:tabs>
      </w:pPr>
      <w:r>
        <w:t xml:space="preserve">      padding: 8px 10px;</w:t>
      </w:r>
    </w:p>
    <w:p w14:paraId="6BDB2941" w14:textId="77777777" w:rsidR="00C82863" w:rsidRDefault="00C82863" w:rsidP="00C82863">
      <w:pPr>
        <w:tabs>
          <w:tab w:val="left" w:pos="2649"/>
        </w:tabs>
      </w:pPr>
      <w:r>
        <w:t xml:space="preserve">      font-size: 16px;</w:t>
      </w:r>
    </w:p>
    <w:p w14:paraId="51CA86B7" w14:textId="77777777" w:rsidR="00C82863" w:rsidRDefault="00C82863" w:rsidP="00C82863">
      <w:pPr>
        <w:tabs>
          <w:tab w:val="left" w:pos="2649"/>
        </w:tabs>
      </w:pPr>
      <w:r>
        <w:t xml:space="preserve">      border: 1px solid #ccc;</w:t>
      </w:r>
    </w:p>
    <w:p w14:paraId="619F0E18" w14:textId="77777777" w:rsidR="00C82863" w:rsidRDefault="00C82863" w:rsidP="00C82863">
      <w:pPr>
        <w:tabs>
          <w:tab w:val="left" w:pos="2649"/>
        </w:tabs>
      </w:pPr>
      <w:r>
        <w:t xml:space="preserve">      border-radius: 4px;</w:t>
      </w:r>
    </w:p>
    <w:p w14:paraId="2DEC92F9" w14:textId="77777777" w:rsidR="00C82863" w:rsidRDefault="00C82863" w:rsidP="00C82863">
      <w:pPr>
        <w:tabs>
          <w:tab w:val="left" w:pos="2649"/>
        </w:tabs>
      </w:pPr>
      <w:r>
        <w:t xml:space="preserve">      box-sizing: border-box;</w:t>
      </w:r>
    </w:p>
    <w:p w14:paraId="67CF35A5" w14:textId="77777777" w:rsidR="00C82863" w:rsidRDefault="00C82863" w:rsidP="00C82863">
      <w:pPr>
        <w:tabs>
          <w:tab w:val="left" w:pos="2649"/>
        </w:tabs>
      </w:pPr>
      <w:r>
        <w:t xml:space="preserve">      margin-bottom: 15px;</w:t>
      </w:r>
    </w:p>
    <w:p w14:paraId="1349D6F5" w14:textId="77777777" w:rsidR="00C82863" w:rsidRDefault="00C82863" w:rsidP="00C82863">
      <w:pPr>
        <w:tabs>
          <w:tab w:val="left" w:pos="2649"/>
        </w:tabs>
      </w:pPr>
      <w:r>
        <w:t xml:space="preserve">    }</w:t>
      </w:r>
    </w:p>
    <w:p w14:paraId="12C82A95" w14:textId="77777777" w:rsidR="00C82863" w:rsidRDefault="00C82863" w:rsidP="00C82863">
      <w:pPr>
        <w:tabs>
          <w:tab w:val="left" w:pos="2649"/>
        </w:tabs>
      </w:pPr>
      <w:r>
        <w:t xml:space="preserve">    button {</w:t>
      </w:r>
    </w:p>
    <w:p w14:paraId="241644BD" w14:textId="77777777" w:rsidR="00C82863" w:rsidRDefault="00C82863" w:rsidP="00C82863">
      <w:pPr>
        <w:tabs>
          <w:tab w:val="left" w:pos="2649"/>
        </w:tabs>
      </w:pPr>
      <w:r>
        <w:t xml:space="preserve">      background-color: #3498db;</w:t>
      </w:r>
    </w:p>
    <w:p w14:paraId="0557B964" w14:textId="77777777" w:rsidR="00C82863" w:rsidRDefault="00C82863" w:rsidP="00C82863">
      <w:pPr>
        <w:tabs>
          <w:tab w:val="left" w:pos="2649"/>
        </w:tabs>
      </w:pPr>
      <w:r>
        <w:t xml:space="preserve">      color: white;</w:t>
      </w:r>
    </w:p>
    <w:p w14:paraId="116FE3AF" w14:textId="77777777" w:rsidR="00C82863" w:rsidRDefault="00C82863" w:rsidP="00C82863">
      <w:pPr>
        <w:tabs>
          <w:tab w:val="left" w:pos="2649"/>
        </w:tabs>
      </w:pPr>
      <w:r>
        <w:t xml:space="preserve">      border: none;</w:t>
      </w:r>
    </w:p>
    <w:p w14:paraId="0C7E6673" w14:textId="77777777" w:rsidR="00C82863" w:rsidRDefault="00C82863" w:rsidP="00C82863">
      <w:pPr>
        <w:tabs>
          <w:tab w:val="left" w:pos="2649"/>
        </w:tabs>
      </w:pPr>
      <w:r>
        <w:t xml:space="preserve">      padding: 12px 20px;</w:t>
      </w:r>
    </w:p>
    <w:p w14:paraId="682D1441" w14:textId="77777777" w:rsidR="00C82863" w:rsidRDefault="00C82863" w:rsidP="00C82863">
      <w:pPr>
        <w:tabs>
          <w:tab w:val="left" w:pos="2649"/>
        </w:tabs>
      </w:pPr>
      <w:r>
        <w:t xml:space="preserve">      font-size: 16px;</w:t>
      </w:r>
    </w:p>
    <w:p w14:paraId="246EF096" w14:textId="77777777" w:rsidR="00C82863" w:rsidRDefault="00C82863" w:rsidP="00C82863">
      <w:pPr>
        <w:tabs>
          <w:tab w:val="left" w:pos="2649"/>
        </w:tabs>
      </w:pPr>
      <w:r>
        <w:t xml:space="preserve">      border-radius: 5px;</w:t>
      </w:r>
    </w:p>
    <w:p w14:paraId="4F105E58" w14:textId="77777777" w:rsidR="00C82863" w:rsidRDefault="00C82863" w:rsidP="00C82863">
      <w:pPr>
        <w:tabs>
          <w:tab w:val="left" w:pos="2649"/>
        </w:tabs>
      </w:pPr>
      <w:r>
        <w:t xml:space="preserve">      cursor: pointer;</w:t>
      </w:r>
    </w:p>
    <w:p w14:paraId="4200241F" w14:textId="77777777" w:rsidR="00C82863" w:rsidRDefault="00C82863" w:rsidP="00C82863">
      <w:pPr>
        <w:tabs>
          <w:tab w:val="left" w:pos="2649"/>
        </w:tabs>
      </w:pPr>
      <w:r>
        <w:t xml:space="preserve">      transition: background-color 0.3s ease;</w:t>
      </w:r>
    </w:p>
    <w:p w14:paraId="1A767E0C" w14:textId="77777777" w:rsidR="00C82863" w:rsidRDefault="00C82863" w:rsidP="00C82863">
      <w:pPr>
        <w:tabs>
          <w:tab w:val="left" w:pos="2649"/>
        </w:tabs>
      </w:pPr>
      <w:r>
        <w:t xml:space="preserve">    }</w:t>
      </w:r>
    </w:p>
    <w:p w14:paraId="4ECE6275" w14:textId="77777777" w:rsidR="00C82863" w:rsidRDefault="00C82863" w:rsidP="00C82863">
      <w:pPr>
        <w:tabs>
          <w:tab w:val="left" w:pos="2649"/>
        </w:tabs>
      </w:pPr>
      <w:r>
        <w:t xml:space="preserve">    button:hover {</w:t>
      </w:r>
    </w:p>
    <w:p w14:paraId="5EA40303" w14:textId="77777777" w:rsidR="00C82863" w:rsidRDefault="00C82863" w:rsidP="00C82863">
      <w:pPr>
        <w:tabs>
          <w:tab w:val="left" w:pos="2649"/>
        </w:tabs>
      </w:pPr>
      <w:r>
        <w:t xml:space="preserve">      background-color: #2980b9;</w:t>
      </w:r>
    </w:p>
    <w:p w14:paraId="55146221" w14:textId="77777777" w:rsidR="00C82863" w:rsidRDefault="00C82863" w:rsidP="00C82863">
      <w:pPr>
        <w:tabs>
          <w:tab w:val="left" w:pos="2649"/>
        </w:tabs>
      </w:pPr>
      <w:r>
        <w:t xml:space="preserve">    }</w:t>
      </w:r>
    </w:p>
    <w:p w14:paraId="0A05763D" w14:textId="77777777" w:rsidR="00C82863" w:rsidRDefault="00C82863" w:rsidP="00C82863">
      <w:pPr>
        <w:tabs>
          <w:tab w:val="left" w:pos="2649"/>
        </w:tabs>
      </w:pPr>
      <w:r>
        <w:t xml:space="preserve">  &lt;/style&gt;</w:t>
      </w:r>
    </w:p>
    <w:p w14:paraId="0E95CB5E" w14:textId="77777777" w:rsidR="00C82863" w:rsidRDefault="00C82863" w:rsidP="00C82863">
      <w:pPr>
        <w:tabs>
          <w:tab w:val="left" w:pos="2649"/>
        </w:tabs>
      </w:pPr>
      <w:r>
        <w:t>&lt;/head&gt;</w:t>
      </w:r>
    </w:p>
    <w:p w14:paraId="23A79A62" w14:textId="77777777" w:rsidR="00C82863" w:rsidRDefault="00C82863" w:rsidP="00C82863">
      <w:pPr>
        <w:tabs>
          <w:tab w:val="left" w:pos="2649"/>
        </w:tabs>
      </w:pPr>
      <w:r>
        <w:t>&lt;body&gt;</w:t>
      </w:r>
    </w:p>
    <w:p w14:paraId="6FDA7525" w14:textId="77777777" w:rsidR="00C82863" w:rsidRDefault="00C82863" w:rsidP="00C82863">
      <w:pPr>
        <w:tabs>
          <w:tab w:val="left" w:pos="2649"/>
        </w:tabs>
      </w:pPr>
    </w:p>
    <w:p w14:paraId="2ACCFA96" w14:textId="77777777" w:rsidR="00C82863" w:rsidRDefault="00C82863" w:rsidP="00C82863">
      <w:pPr>
        <w:tabs>
          <w:tab w:val="left" w:pos="2649"/>
        </w:tabs>
      </w:pPr>
      <w:r>
        <w:t xml:space="preserve">  &lt;h1&gt;Demonstrating the &amp;lt;legend&amp;gt; Tag&lt;/h1&gt;</w:t>
      </w:r>
    </w:p>
    <w:p w14:paraId="14B626EF" w14:textId="77777777" w:rsidR="00C82863" w:rsidRDefault="00C82863" w:rsidP="00C82863">
      <w:pPr>
        <w:tabs>
          <w:tab w:val="left" w:pos="2649"/>
        </w:tabs>
      </w:pPr>
    </w:p>
    <w:p w14:paraId="2B005B85" w14:textId="77777777" w:rsidR="00C82863" w:rsidRDefault="00C82863" w:rsidP="00C82863">
      <w:pPr>
        <w:tabs>
          <w:tab w:val="left" w:pos="2649"/>
        </w:tabs>
      </w:pPr>
      <w:r>
        <w:t xml:space="preserve">  &lt;form&gt;</w:t>
      </w:r>
    </w:p>
    <w:p w14:paraId="47C3B5BD" w14:textId="77777777" w:rsidR="00C82863" w:rsidRDefault="00C82863" w:rsidP="00C82863">
      <w:pPr>
        <w:tabs>
          <w:tab w:val="left" w:pos="2649"/>
        </w:tabs>
      </w:pPr>
      <w:r>
        <w:t xml:space="preserve">    &lt;fieldset&gt;</w:t>
      </w:r>
    </w:p>
    <w:p w14:paraId="3A1FE4E2" w14:textId="77777777" w:rsidR="00C82863" w:rsidRDefault="00C82863" w:rsidP="00C82863">
      <w:pPr>
        <w:tabs>
          <w:tab w:val="left" w:pos="2649"/>
        </w:tabs>
      </w:pPr>
      <w:r>
        <w:t xml:space="preserve">      &lt;legend&gt;Personal Details&lt;/legend&gt;</w:t>
      </w:r>
    </w:p>
    <w:p w14:paraId="749C880B" w14:textId="77777777" w:rsidR="00C82863" w:rsidRDefault="00C82863" w:rsidP="00C82863">
      <w:pPr>
        <w:tabs>
          <w:tab w:val="left" w:pos="2649"/>
        </w:tabs>
      </w:pPr>
      <w:r>
        <w:t xml:space="preserve">      &lt;label for="fullname"&gt;Full Name:&lt;/label&gt;</w:t>
      </w:r>
    </w:p>
    <w:p w14:paraId="341BF4F3" w14:textId="77777777" w:rsidR="00C82863" w:rsidRDefault="00C82863" w:rsidP="00C82863">
      <w:pPr>
        <w:tabs>
          <w:tab w:val="left" w:pos="2649"/>
        </w:tabs>
      </w:pPr>
      <w:r>
        <w:t xml:space="preserve">      &lt;input type="text" id="fullname" name="fullname" placeholder="Enter your full name" required /&gt;</w:t>
      </w:r>
    </w:p>
    <w:p w14:paraId="2F90D7EF" w14:textId="77777777" w:rsidR="00C82863" w:rsidRDefault="00C82863" w:rsidP="00C82863">
      <w:pPr>
        <w:tabs>
          <w:tab w:val="left" w:pos="2649"/>
        </w:tabs>
      </w:pPr>
    </w:p>
    <w:p w14:paraId="62B8B481" w14:textId="77777777" w:rsidR="00C82863" w:rsidRDefault="00C82863" w:rsidP="00C82863">
      <w:pPr>
        <w:tabs>
          <w:tab w:val="left" w:pos="2649"/>
        </w:tabs>
      </w:pPr>
      <w:r>
        <w:t xml:space="preserve">      &lt;label for="email"&gt;Email Address:&lt;/label&gt;</w:t>
      </w:r>
    </w:p>
    <w:p w14:paraId="62F19A0B" w14:textId="77777777" w:rsidR="00C82863" w:rsidRDefault="00C82863" w:rsidP="00C82863">
      <w:pPr>
        <w:tabs>
          <w:tab w:val="left" w:pos="2649"/>
        </w:tabs>
      </w:pPr>
      <w:r>
        <w:t xml:space="preserve">      &lt;input type="email" id="email" name="email" placeholder="Enter your email" required /&gt;</w:t>
      </w:r>
    </w:p>
    <w:p w14:paraId="69AF8863" w14:textId="77777777" w:rsidR="00C82863" w:rsidRDefault="00C82863" w:rsidP="00C82863">
      <w:pPr>
        <w:tabs>
          <w:tab w:val="left" w:pos="2649"/>
        </w:tabs>
      </w:pPr>
      <w:r>
        <w:t xml:space="preserve">    &lt;/fieldset&gt;</w:t>
      </w:r>
    </w:p>
    <w:p w14:paraId="0E10297E" w14:textId="77777777" w:rsidR="00C82863" w:rsidRDefault="00C82863" w:rsidP="00C82863">
      <w:pPr>
        <w:tabs>
          <w:tab w:val="left" w:pos="2649"/>
        </w:tabs>
      </w:pPr>
    </w:p>
    <w:p w14:paraId="1D146CFD" w14:textId="77777777" w:rsidR="00C82863" w:rsidRDefault="00C82863" w:rsidP="00C82863">
      <w:pPr>
        <w:tabs>
          <w:tab w:val="left" w:pos="2649"/>
        </w:tabs>
      </w:pPr>
      <w:r>
        <w:t xml:space="preserve">    &lt;fieldset&gt;</w:t>
      </w:r>
    </w:p>
    <w:p w14:paraId="33A5F1D0" w14:textId="77777777" w:rsidR="00C82863" w:rsidRDefault="00C82863" w:rsidP="00C82863">
      <w:pPr>
        <w:tabs>
          <w:tab w:val="left" w:pos="2649"/>
        </w:tabs>
      </w:pPr>
      <w:r>
        <w:t xml:space="preserve">      &lt;legend&gt;Account Settings&lt;/legend&gt;</w:t>
      </w:r>
    </w:p>
    <w:p w14:paraId="003A927B" w14:textId="77777777" w:rsidR="00C82863" w:rsidRDefault="00C82863" w:rsidP="00C82863">
      <w:pPr>
        <w:tabs>
          <w:tab w:val="left" w:pos="2649"/>
        </w:tabs>
      </w:pPr>
      <w:r>
        <w:t xml:space="preserve">      &lt;label for="username"&gt;Username:&lt;/label&gt;</w:t>
      </w:r>
    </w:p>
    <w:p w14:paraId="62122AF5" w14:textId="77777777" w:rsidR="00C82863" w:rsidRDefault="00C82863" w:rsidP="00C82863">
      <w:pPr>
        <w:tabs>
          <w:tab w:val="left" w:pos="2649"/>
        </w:tabs>
      </w:pPr>
      <w:r>
        <w:t xml:space="preserve">      &lt;input type="text" id="username" name="username" placeholder="Choose a username" required /&gt;</w:t>
      </w:r>
    </w:p>
    <w:p w14:paraId="6E06F4A2" w14:textId="77777777" w:rsidR="00C82863" w:rsidRDefault="00C82863" w:rsidP="00C82863">
      <w:pPr>
        <w:tabs>
          <w:tab w:val="left" w:pos="2649"/>
        </w:tabs>
      </w:pPr>
      <w:r>
        <w:t xml:space="preserve">    &lt;/fieldset&gt;</w:t>
      </w:r>
    </w:p>
    <w:p w14:paraId="1BE3EE34" w14:textId="77777777" w:rsidR="00C82863" w:rsidRDefault="00C82863" w:rsidP="00C82863">
      <w:pPr>
        <w:tabs>
          <w:tab w:val="left" w:pos="2649"/>
        </w:tabs>
      </w:pPr>
    </w:p>
    <w:p w14:paraId="12360467" w14:textId="77777777" w:rsidR="00C82863" w:rsidRDefault="00C82863" w:rsidP="00C82863">
      <w:pPr>
        <w:tabs>
          <w:tab w:val="left" w:pos="2649"/>
        </w:tabs>
      </w:pPr>
      <w:r>
        <w:t xml:space="preserve">    &lt;button type="submit"&gt;Submit&lt;/button&gt;</w:t>
      </w:r>
    </w:p>
    <w:p w14:paraId="3D53B025" w14:textId="77777777" w:rsidR="00C82863" w:rsidRDefault="00C82863" w:rsidP="00C82863">
      <w:pPr>
        <w:tabs>
          <w:tab w:val="left" w:pos="2649"/>
        </w:tabs>
      </w:pPr>
      <w:r>
        <w:t xml:space="preserve">  &lt;/form&gt;</w:t>
      </w:r>
    </w:p>
    <w:p w14:paraId="4E995548" w14:textId="77777777" w:rsidR="00C82863" w:rsidRDefault="00C82863" w:rsidP="00C82863">
      <w:pPr>
        <w:tabs>
          <w:tab w:val="left" w:pos="2649"/>
        </w:tabs>
      </w:pPr>
    </w:p>
    <w:p w14:paraId="6B697CD3" w14:textId="77777777" w:rsidR="00C82863" w:rsidRDefault="00C82863" w:rsidP="00C82863">
      <w:pPr>
        <w:tabs>
          <w:tab w:val="left" w:pos="2649"/>
        </w:tabs>
      </w:pPr>
      <w:r>
        <w:t>&lt;/body&gt;</w:t>
      </w:r>
    </w:p>
    <w:p w14:paraId="59ACCA99" w14:textId="62DC699C" w:rsidR="00C82863" w:rsidRDefault="00C82863" w:rsidP="00C82863">
      <w:pPr>
        <w:tabs>
          <w:tab w:val="left" w:pos="2649"/>
        </w:tabs>
      </w:pPr>
      <w:r>
        <w:t>&lt;/html&gt;</w:t>
      </w:r>
    </w:p>
    <w:p w14:paraId="3CCC78FD" w14:textId="07AA8D34" w:rsidR="00C82863" w:rsidRDefault="00C82863" w:rsidP="00C82863">
      <w:pPr>
        <w:tabs>
          <w:tab w:val="left" w:pos="2649"/>
        </w:tabs>
      </w:pPr>
      <w:r>
        <w:t>Output:</w:t>
      </w:r>
    </w:p>
    <w:p w14:paraId="34F7B485" w14:textId="0E0CA010" w:rsidR="00C82863" w:rsidRDefault="00C82863" w:rsidP="00C82863">
      <w:pPr>
        <w:tabs>
          <w:tab w:val="left" w:pos="2649"/>
        </w:tabs>
      </w:pPr>
      <w:r w:rsidRPr="00C82863">
        <w:rPr>
          <w:noProof/>
          <w:lang w:eastAsia="en-IN"/>
        </w:rPr>
        <w:drawing>
          <wp:inline distT="0" distB="0" distL="0" distR="0" wp14:anchorId="29BF1603" wp14:editId="4FCED31E">
            <wp:extent cx="4474210" cy="25431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4210" cy="2543175"/>
                    </a:xfrm>
                    <a:prstGeom prst="rect">
                      <a:avLst/>
                    </a:prstGeom>
                  </pic:spPr>
                </pic:pic>
              </a:graphicData>
            </a:graphic>
          </wp:inline>
        </w:drawing>
      </w:r>
    </w:p>
    <w:p w14:paraId="539B66C1" w14:textId="1D72146C" w:rsidR="00C82863" w:rsidRDefault="00C82863" w:rsidP="00C82863">
      <w:pPr>
        <w:tabs>
          <w:tab w:val="left" w:pos="2649"/>
        </w:tabs>
        <w:jc w:val="center"/>
      </w:pPr>
      <w:r>
        <w:t>Project-47</w:t>
      </w:r>
    </w:p>
    <w:p w14:paraId="26A89BE0" w14:textId="56E04B7E" w:rsidR="00C82863" w:rsidRDefault="00C82863" w:rsidP="00C82863">
      <w:pPr>
        <w:tabs>
          <w:tab w:val="left" w:pos="2649"/>
        </w:tabs>
      </w:pPr>
      <w:r>
        <w:t>Design a web page demonstrating the usage of the tag</w:t>
      </w:r>
    </w:p>
    <w:p w14:paraId="37DA4C42" w14:textId="77777777" w:rsidR="00211750" w:rsidRDefault="00211750" w:rsidP="00211750">
      <w:pPr>
        <w:tabs>
          <w:tab w:val="left" w:pos="2649"/>
        </w:tabs>
      </w:pPr>
      <w:r>
        <w:t>&lt;!DOCTYPE html&gt;</w:t>
      </w:r>
    </w:p>
    <w:p w14:paraId="4CAC5BFD" w14:textId="77777777" w:rsidR="00211750" w:rsidRDefault="00211750" w:rsidP="00211750">
      <w:pPr>
        <w:tabs>
          <w:tab w:val="left" w:pos="2649"/>
        </w:tabs>
      </w:pPr>
      <w:r>
        <w:t>&lt;html lang="en"&gt;</w:t>
      </w:r>
    </w:p>
    <w:p w14:paraId="0B51D4DA" w14:textId="77777777" w:rsidR="00211750" w:rsidRDefault="00211750" w:rsidP="00211750">
      <w:pPr>
        <w:tabs>
          <w:tab w:val="left" w:pos="2649"/>
        </w:tabs>
      </w:pPr>
      <w:r>
        <w:t>&lt;head&gt;</w:t>
      </w:r>
    </w:p>
    <w:p w14:paraId="5D5F5DCD" w14:textId="77777777" w:rsidR="00211750" w:rsidRDefault="00211750" w:rsidP="00211750">
      <w:pPr>
        <w:tabs>
          <w:tab w:val="left" w:pos="2649"/>
        </w:tabs>
      </w:pPr>
      <w:r>
        <w:t xml:space="preserve">  &lt;meta charset="UTF-8" /&gt;</w:t>
      </w:r>
    </w:p>
    <w:p w14:paraId="2E9E5A90" w14:textId="77777777" w:rsidR="00211750" w:rsidRDefault="00211750" w:rsidP="00211750">
      <w:pPr>
        <w:tabs>
          <w:tab w:val="left" w:pos="2649"/>
        </w:tabs>
      </w:pPr>
      <w:r>
        <w:t xml:space="preserve">  &lt;meta name="viewport" content="width=device-width, initial-scale=1" /&gt;</w:t>
      </w:r>
    </w:p>
    <w:p w14:paraId="0C051F08" w14:textId="77777777" w:rsidR="00211750" w:rsidRDefault="00211750" w:rsidP="00211750">
      <w:pPr>
        <w:tabs>
          <w:tab w:val="left" w:pos="2649"/>
        </w:tabs>
      </w:pPr>
      <w:r>
        <w:t xml:space="preserve">  &lt;title&gt;Demonstrating the &amp;lt;section&amp;gt; Tag&lt;/title&gt;</w:t>
      </w:r>
    </w:p>
    <w:p w14:paraId="3B842BC8" w14:textId="77777777" w:rsidR="00211750" w:rsidRDefault="00211750" w:rsidP="00211750">
      <w:pPr>
        <w:tabs>
          <w:tab w:val="left" w:pos="2649"/>
        </w:tabs>
      </w:pPr>
      <w:r>
        <w:t xml:space="preserve">  &lt;style&gt;</w:t>
      </w:r>
    </w:p>
    <w:p w14:paraId="58906222" w14:textId="77777777" w:rsidR="00211750" w:rsidRDefault="00211750" w:rsidP="00211750">
      <w:pPr>
        <w:tabs>
          <w:tab w:val="left" w:pos="2649"/>
        </w:tabs>
      </w:pPr>
      <w:r>
        <w:t xml:space="preserve">    body {</w:t>
      </w:r>
    </w:p>
    <w:p w14:paraId="3611A152" w14:textId="77777777" w:rsidR="00211750" w:rsidRDefault="00211750" w:rsidP="00211750">
      <w:pPr>
        <w:tabs>
          <w:tab w:val="left" w:pos="2649"/>
        </w:tabs>
      </w:pPr>
      <w:r>
        <w:t xml:space="preserve">      font-family: Arial, sans-serif;</w:t>
      </w:r>
    </w:p>
    <w:p w14:paraId="5D66A100" w14:textId="77777777" w:rsidR="00211750" w:rsidRDefault="00211750" w:rsidP="00211750">
      <w:pPr>
        <w:tabs>
          <w:tab w:val="left" w:pos="2649"/>
        </w:tabs>
      </w:pPr>
      <w:r>
        <w:t xml:space="preserve">      margin: 20px;</w:t>
      </w:r>
    </w:p>
    <w:p w14:paraId="453B7183" w14:textId="77777777" w:rsidR="00211750" w:rsidRDefault="00211750" w:rsidP="00211750">
      <w:pPr>
        <w:tabs>
          <w:tab w:val="left" w:pos="2649"/>
        </w:tabs>
      </w:pPr>
      <w:r>
        <w:t xml:space="preserve">    }</w:t>
      </w:r>
    </w:p>
    <w:p w14:paraId="147E99BE" w14:textId="77777777" w:rsidR="00211750" w:rsidRDefault="00211750" w:rsidP="00211750">
      <w:pPr>
        <w:tabs>
          <w:tab w:val="left" w:pos="2649"/>
        </w:tabs>
      </w:pPr>
      <w:r>
        <w:t xml:space="preserve">    section {</w:t>
      </w:r>
    </w:p>
    <w:p w14:paraId="57DCB7C2" w14:textId="77777777" w:rsidR="00211750" w:rsidRDefault="00211750" w:rsidP="00211750">
      <w:pPr>
        <w:tabs>
          <w:tab w:val="left" w:pos="2649"/>
        </w:tabs>
      </w:pPr>
      <w:r>
        <w:t xml:space="preserve">      border: 2px solid #007BFF;</w:t>
      </w:r>
    </w:p>
    <w:p w14:paraId="49826DFC" w14:textId="77777777" w:rsidR="00211750" w:rsidRDefault="00211750" w:rsidP="00211750">
      <w:pPr>
        <w:tabs>
          <w:tab w:val="left" w:pos="2649"/>
        </w:tabs>
      </w:pPr>
      <w:r>
        <w:t xml:space="preserve">      padding: 15px;</w:t>
      </w:r>
    </w:p>
    <w:p w14:paraId="2BC23497" w14:textId="77777777" w:rsidR="00211750" w:rsidRDefault="00211750" w:rsidP="00211750">
      <w:pPr>
        <w:tabs>
          <w:tab w:val="left" w:pos="2649"/>
        </w:tabs>
      </w:pPr>
      <w:r>
        <w:t xml:space="preserve">      margin-bottom: 20px;</w:t>
      </w:r>
    </w:p>
    <w:p w14:paraId="546848BD" w14:textId="77777777" w:rsidR="00211750" w:rsidRDefault="00211750" w:rsidP="00211750">
      <w:pPr>
        <w:tabs>
          <w:tab w:val="left" w:pos="2649"/>
        </w:tabs>
      </w:pPr>
      <w:r>
        <w:t xml:space="preserve">      border-radius: 8px;</w:t>
      </w:r>
    </w:p>
    <w:p w14:paraId="3FBB6A3B" w14:textId="77777777" w:rsidR="00211750" w:rsidRDefault="00211750" w:rsidP="00211750">
      <w:pPr>
        <w:tabs>
          <w:tab w:val="left" w:pos="2649"/>
        </w:tabs>
      </w:pPr>
      <w:r>
        <w:t xml:space="preserve">      background-color: #e6f0ff;</w:t>
      </w:r>
    </w:p>
    <w:p w14:paraId="13E71EAC" w14:textId="77777777" w:rsidR="00211750" w:rsidRDefault="00211750" w:rsidP="00211750">
      <w:pPr>
        <w:tabs>
          <w:tab w:val="left" w:pos="2649"/>
        </w:tabs>
      </w:pPr>
      <w:r>
        <w:t xml:space="preserve">    }</w:t>
      </w:r>
    </w:p>
    <w:p w14:paraId="249059AB" w14:textId="77777777" w:rsidR="00211750" w:rsidRDefault="00211750" w:rsidP="00211750">
      <w:pPr>
        <w:tabs>
          <w:tab w:val="left" w:pos="2649"/>
        </w:tabs>
      </w:pPr>
      <w:r>
        <w:t xml:space="preserve">    h2 {</w:t>
      </w:r>
    </w:p>
    <w:p w14:paraId="50CCBCE7" w14:textId="77777777" w:rsidR="00211750" w:rsidRDefault="00211750" w:rsidP="00211750">
      <w:pPr>
        <w:tabs>
          <w:tab w:val="left" w:pos="2649"/>
        </w:tabs>
      </w:pPr>
      <w:r>
        <w:t xml:space="preserve">      color: #007BFF;</w:t>
      </w:r>
    </w:p>
    <w:p w14:paraId="5977C435" w14:textId="77777777" w:rsidR="00211750" w:rsidRDefault="00211750" w:rsidP="00211750">
      <w:pPr>
        <w:tabs>
          <w:tab w:val="left" w:pos="2649"/>
        </w:tabs>
      </w:pPr>
      <w:r>
        <w:t xml:space="preserve">    }</w:t>
      </w:r>
    </w:p>
    <w:p w14:paraId="62AEFA5F" w14:textId="77777777" w:rsidR="00211750" w:rsidRDefault="00211750" w:rsidP="00211750">
      <w:pPr>
        <w:tabs>
          <w:tab w:val="left" w:pos="2649"/>
        </w:tabs>
      </w:pPr>
      <w:r>
        <w:t xml:space="preserve">  &lt;/style&gt;</w:t>
      </w:r>
    </w:p>
    <w:p w14:paraId="6DC7F589" w14:textId="77777777" w:rsidR="00211750" w:rsidRDefault="00211750" w:rsidP="00211750">
      <w:pPr>
        <w:tabs>
          <w:tab w:val="left" w:pos="2649"/>
        </w:tabs>
      </w:pPr>
      <w:r>
        <w:t>&lt;/head&gt;</w:t>
      </w:r>
    </w:p>
    <w:p w14:paraId="2B237F9B" w14:textId="77777777" w:rsidR="00211750" w:rsidRDefault="00211750" w:rsidP="00211750">
      <w:pPr>
        <w:tabs>
          <w:tab w:val="left" w:pos="2649"/>
        </w:tabs>
      </w:pPr>
      <w:r>
        <w:t>&lt;body&gt;</w:t>
      </w:r>
    </w:p>
    <w:p w14:paraId="0BE33A73" w14:textId="77777777" w:rsidR="00211750" w:rsidRDefault="00211750" w:rsidP="00211750">
      <w:pPr>
        <w:tabs>
          <w:tab w:val="left" w:pos="2649"/>
        </w:tabs>
      </w:pPr>
      <w:r>
        <w:t xml:space="preserve">  &lt;h1&gt;Demonstrating the &amp;lt;section&amp;gt; Tag&lt;/h1&gt;</w:t>
      </w:r>
    </w:p>
    <w:p w14:paraId="2745F8CA" w14:textId="77777777" w:rsidR="00211750" w:rsidRDefault="00211750" w:rsidP="00211750">
      <w:pPr>
        <w:tabs>
          <w:tab w:val="left" w:pos="2649"/>
        </w:tabs>
      </w:pPr>
    </w:p>
    <w:p w14:paraId="42661AE6" w14:textId="77777777" w:rsidR="00211750" w:rsidRDefault="00211750" w:rsidP="00211750">
      <w:pPr>
        <w:tabs>
          <w:tab w:val="left" w:pos="2649"/>
        </w:tabs>
      </w:pPr>
      <w:r>
        <w:t xml:space="preserve">  &lt;section&gt;</w:t>
      </w:r>
    </w:p>
    <w:p w14:paraId="6222C843" w14:textId="77777777" w:rsidR="00211750" w:rsidRDefault="00211750" w:rsidP="00211750">
      <w:pPr>
        <w:tabs>
          <w:tab w:val="left" w:pos="2649"/>
        </w:tabs>
      </w:pPr>
      <w:r>
        <w:t xml:space="preserve">    &lt;h2&gt;Introduction&lt;/h2&gt;</w:t>
      </w:r>
    </w:p>
    <w:p w14:paraId="6B69A2F4" w14:textId="77777777" w:rsidR="00211750" w:rsidRDefault="00211750" w:rsidP="00211750">
      <w:pPr>
        <w:tabs>
          <w:tab w:val="left" w:pos="2649"/>
        </w:tabs>
      </w:pPr>
      <w:r>
        <w:t xml:space="preserve">    &lt;p&gt;The &lt;code&gt;&amp;lt;section&amp;gt;&lt;/code&gt; tag defines a section in a document.&lt;/p&gt;</w:t>
      </w:r>
    </w:p>
    <w:p w14:paraId="4E9D6B11" w14:textId="77777777" w:rsidR="00211750" w:rsidRDefault="00211750" w:rsidP="00211750">
      <w:pPr>
        <w:tabs>
          <w:tab w:val="left" w:pos="2649"/>
        </w:tabs>
      </w:pPr>
      <w:r>
        <w:t xml:space="preserve">  &lt;/section&gt;</w:t>
      </w:r>
    </w:p>
    <w:p w14:paraId="082151E8" w14:textId="77777777" w:rsidR="00211750" w:rsidRDefault="00211750" w:rsidP="00211750">
      <w:pPr>
        <w:tabs>
          <w:tab w:val="left" w:pos="2649"/>
        </w:tabs>
      </w:pPr>
    </w:p>
    <w:p w14:paraId="014FE5E3" w14:textId="77777777" w:rsidR="00211750" w:rsidRDefault="00211750" w:rsidP="00211750">
      <w:pPr>
        <w:tabs>
          <w:tab w:val="left" w:pos="2649"/>
        </w:tabs>
      </w:pPr>
      <w:r>
        <w:t xml:space="preserve">  &lt;section&gt;</w:t>
      </w:r>
    </w:p>
    <w:p w14:paraId="7132D635" w14:textId="77777777" w:rsidR="00211750" w:rsidRDefault="00211750" w:rsidP="00211750">
      <w:pPr>
        <w:tabs>
          <w:tab w:val="left" w:pos="2649"/>
        </w:tabs>
      </w:pPr>
      <w:r>
        <w:t xml:space="preserve">    &lt;h2&gt;Usage&lt;/h2&gt;</w:t>
      </w:r>
    </w:p>
    <w:p w14:paraId="4650978E" w14:textId="77777777" w:rsidR="00211750" w:rsidRDefault="00211750" w:rsidP="00211750">
      <w:pPr>
        <w:tabs>
          <w:tab w:val="left" w:pos="2649"/>
        </w:tabs>
      </w:pPr>
      <w:r>
        <w:t xml:space="preserve">    &lt;p&gt;Use the &lt;code&gt;&amp;lt;section&amp;gt;&lt;/code&gt; element to group related content with a heading.&lt;/p&gt;</w:t>
      </w:r>
    </w:p>
    <w:p w14:paraId="1CD301F9" w14:textId="77777777" w:rsidR="00211750" w:rsidRDefault="00211750" w:rsidP="00211750">
      <w:pPr>
        <w:tabs>
          <w:tab w:val="left" w:pos="2649"/>
        </w:tabs>
      </w:pPr>
      <w:r>
        <w:t xml:space="preserve">  &lt;/section&gt;</w:t>
      </w:r>
    </w:p>
    <w:p w14:paraId="65FF69B3" w14:textId="77777777" w:rsidR="00211750" w:rsidRDefault="00211750" w:rsidP="00211750">
      <w:pPr>
        <w:tabs>
          <w:tab w:val="left" w:pos="2649"/>
        </w:tabs>
      </w:pPr>
    </w:p>
    <w:p w14:paraId="1286D35E" w14:textId="77777777" w:rsidR="00211750" w:rsidRDefault="00211750" w:rsidP="00211750">
      <w:pPr>
        <w:tabs>
          <w:tab w:val="left" w:pos="2649"/>
        </w:tabs>
      </w:pPr>
      <w:r>
        <w:t xml:space="preserve">  &lt;section&gt;</w:t>
      </w:r>
    </w:p>
    <w:p w14:paraId="596780BC" w14:textId="77777777" w:rsidR="00211750" w:rsidRDefault="00211750" w:rsidP="00211750">
      <w:pPr>
        <w:tabs>
          <w:tab w:val="left" w:pos="2649"/>
        </w:tabs>
      </w:pPr>
      <w:r>
        <w:t xml:space="preserve">    &lt;h2&gt;Example&lt;/h2&gt;</w:t>
      </w:r>
    </w:p>
    <w:p w14:paraId="72C27FFD" w14:textId="77777777" w:rsidR="00211750" w:rsidRDefault="00211750" w:rsidP="00211750">
      <w:pPr>
        <w:tabs>
          <w:tab w:val="left" w:pos="2649"/>
        </w:tabs>
      </w:pPr>
      <w:r>
        <w:t xml:space="preserve">    &lt;p&gt;This is a simple example of using multiple sections on one page.&lt;/p&gt;</w:t>
      </w:r>
    </w:p>
    <w:p w14:paraId="2AB508FE" w14:textId="77777777" w:rsidR="00211750" w:rsidRDefault="00211750" w:rsidP="00211750">
      <w:pPr>
        <w:tabs>
          <w:tab w:val="left" w:pos="2649"/>
        </w:tabs>
      </w:pPr>
      <w:r>
        <w:t xml:space="preserve">  &lt;/section&gt;</w:t>
      </w:r>
    </w:p>
    <w:p w14:paraId="7E26CA51" w14:textId="77777777" w:rsidR="00211750" w:rsidRDefault="00211750" w:rsidP="00211750">
      <w:pPr>
        <w:tabs>
          <w:tab w:val="left" w:pos="2649"/>
        </w:tabs>
      </w:pPr>
      <w:r>
        <w:t>&lt;/body&gt;</w:t>
      </w:r>
    </w:p>
    <w:p w14:paraId="29BD7039" w14:textId="71E4D8C7" w:rsidR="00C82863" w:rsidRDefault="00211750" w:rsidP="00211750">
      <w:pPr>
        <w:tabs>
          <w:tab w:val="left" w:pos="2649"/>
        </w:tabs>
      </w:pPr>
      <w:r>
        <w:t>&lt;/html&gt;</w:t>
      </w:r>
    </w:p>
    <w:p w14:paraId="735D37FC" w14:textId="542DEBB6" w:rsidR="00211750" w:rsidRDefault="00211750" w:rsidP="00211750">
      <w:pPr>
        <w:tabs>
          <w:tab w:val="left" w:pos="2649"/>
        </w:tabs>
      </w:pPr>
      <w:r>
        <w:t>Output:</w:t>
      </w:r>
    </w:p>
    <w:p w14:paraId="00B887F4" w14:textId="7F49A45D" w:rsidR="00211750" w:rsidRDefault="00211750" w:rsidP="00211750">
      <w:pPr>
        <w:tabs>
          <w:tab w:val="left" w:pos="2649"/>
        </w:tabs>
      </w:pPr>
      <w:r w:rsidRPr="00211750">
        <w:rPr>
          <w:noProof/>
          <w:lang w:eastAsia="en-IN"/>
        </w:rPr>
        <w:drawing>
          <wp:inline distT="0" distB="0" distL="0" distR="0" wp14:anchorId="56A8AC28" wp14:editId="49849B61">
            <wp:extent cx="4714875" cy="41048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3512" cy="4121057"/>
                    </a:xfrm>
                    <a:prstGeom prst="rect">
                      <a:avLst/>
                    </a:prstGeom>
                  </pic:spPr>
                </pic:pic>
              </a:graphicData>
            </a:graphic>
          </wp:inline>
        </w:drawing>
      </w:r>
    </w:p>
    <w:p w14:paraId="49529628" w14:textId="6C77CC7B" w:rsidR="00211750" w:rsidRDefault="00211750" w:rsidP="00211750">
      <w:pPr>
        <w:tabs>
          <w:tab w:val="left" w:pos="2649"/>
        </w:tabs>
        <w:jc w:val="center"/>
      </w:pPr>
      <w:r>
        <w:t>Project-48</w:t>
      </w:r>
    </w:p>
    <w:p w14:paraId="4AEC7DFF" w14:textId="431FCF74" w:rsidR="00211750" w:rsidRDefault="00211750" w:rsidP="00211750">
      <w:pPr>
        <w:tabs>
          <w:tab w:val="left" w:pos="2649"/>
        </w:tabs>
      </w:pPr>
      <w:r>
        <w:t>. Design a web page demonstrating the usage of the ‘cols’ attribute in</w:t>
      </w:r>
    </w:p>
    <w:p w14:paraId="36667D11" w14:textId="2A610138" w:rsidR="00211750" w:rsidRDefault="00211750" w:rsidP="00211750">
      <w:pPr>
        <w:tabs>
          <w:tab w:val="left" w:pos="2649"/>
        </w:tabs>
      </w:pPr>
      <w:r>
        <w:t>&lt;frameset&gt;</w:t>
      </w:r>
    </w:p>
    <w:p w14:paraId="761C4C4F" w14:textId="77777777" w:rsidR="00211750" w:rsidRDefault="00211750" w:rsidP="00211750">
      <w:pPr>
        <w:tabs>
          <w:tab w:val="left" w:pos="2649"/>
        </w:tabs>
      </w:pPr>
      <w:r>
        <w:t>&lt;!DOCTYPE html&gt;</w:t>
      </w:r>
    </w:p>
    <w:p w14:paraId="36A8784C" w14:textId="77777777" w:rsidR="00211750" w:rsidRDefault="00211750" w:rsidP="00211750">
      <w:pPr>
        <w:tabs>
          <w:tab w:val="left" w:pos="2649"/>
        </w:tabs>
      </w:pPr>
      <w:r>
        <w:t>&lt;html&gt;</w:t>
      </w:r>
    </w:p>
    <w:p w14:paraId="781BD05A" w14:textId="77777777" w:rsidR="00211750" w:rsidRDefault="00211750" w:rsidP="00211750">
      <w:pPr>
        <w:tabs>
          <w:tab w:val="left" w:pos="2649"/>
        </w:tabs>
      </w:pPr>
      <w:r>
        <w:t>&lt;head&gt;</w:t>
      </w:r>
    </w:p>
    <w:p w14:paraId="5E14F73E" w14:textId="77777777" w:rsidR="00211750" w:rsidRDefault="00211750" w:rsidP="00211750">
      <w:pPr>
        <w:tabs>
          <w:tab w:val="left" w:pos="2649"/>
        </w:tabs>
      </w:pPr>
      <w:r>
        <w:t xml:space="preserve">  &lt;title&gt;Demonstrating &amp;lt;frameset&amp;gt; with cols attribute&lt;/title&gt;</w:t>
      </w:r>
    </w:p>
    <w:p w14:paraId="655DEAC0" w14:textId="77777777" w:rsidR="00211750" w:rsidRDefault="00211750" w:rsidP="00211750">
      <w:pPr>
        <w:tabs>
          <w:tab w:val="left" w:pos="2649"/>
        </w:tabs>
      </w:pPr>
      <w:r>
        <w:t>&lt;/head&gt;</w:t>
      </w:r>
    </w:p>
    <w:p w14:paraId="5F03B0CC" w14:textId="77777777" w:rsidR="00211750" w:rsidRDefault="00211750" w:rsidP="00211750">
      <w:pPr>
        <w:tabs>
          <w:tab w:val="left" w:pos="2649"/>
        </w:tabs>
      </w:pPr>
      <w:r>
        <w:t>&lt;!-- Define a frameset with three columns --&gt;</w:t>
      </w:r>
    </w:p>
    <w:p w14:paraId="2BA27547" w14:textId="77777777" w:rsidR="00211750" w:rsidRDefault="00211750" w:rsidP="00211750">
      <w:pPr>
        <w:tabs>
          <w:tab w:val="left" w:pos="2649"/>
        </w:tabs>
      </w:pPr>
      <w:r>
        <w:t>&lt;frameset cols="20%, 60%, 20%"&gt;</w:t>
      </w:r>
    </w:p>
    <w:p w14:paraId="1279DF3D" w14:textId="77777777" w:rsidR="00211750" w:rsidRDefault="00211750" w:rsidP="00211750">
      <w:pPr>
        <w:tabs>
          <w:tab w:val="left" w:pos="2649"/>
        </w:tabs>
      </w:pPr>
      <w:r>
        <w:t xml:space="preserve">  &lt;frame src="https://example.com" name="leftFrame" /&gt;</w:t>
      </w:r>
    </w:p>
    <w:p w14:paraId="6875F4B5" w14:textId="77777777" w:rsidR="00211750" w:rsidRDefault="00211750" w:rsidP="00211750">
      <w:pPr>
        <w:tabs>
          <w:tab w:val="left" w:pos="2649"/>
        </w:tabs>
      </w:pPr>
      <w:r>
        <w:t xml:space="preserve">  &lt;frame src="https://www.wikipedia.org" name="centerFrame" /&gt;</w:t>
      </w:r>
    </w:p>
    <w:p w14:paraId="1039C3E2" w14:textId="77777777" w:rsidR="00211750" w:rsidRDefault="00211750" w:rsidP="00211750">
      <w:pPr>
        <w:tabs>
          <w:tab w:val="left" w:pos="2649"/>
        </w:tabs>
      </w:pPr>
      <w:r>
        <w:t xml:space="preserve">  &lt;frame src="https://www.openai.com" name="rightFrame" /&gt;</w:t>
      </w:r>
    </w:p>
    <w:p w14:paraId="131C7FCF" w14:textId="77777777" w:rsidR="00211750" w:rsidRDefault="00211750" w:rsidP="00211750">
      <w:pPr>
        <w:tabs>
          <w:tab w:val="left" w:pos="2649"/>
        </w:tabs>
      </w:pPr>
      <w:r>
        <w:t xml:space="preserve">  </w:t>
      </w:r>
    </w:p>
    <w:p w14:paraId="475FDF59" w14:textId="77777777" w:rsidR="00211750" w:rsidRDefault="00211750" w:rsidP="00211750">
      <w:pPr>
        <w:tabs>
          <w:tab w:val="left" w:pos="2649"/>
        </w:tabs>
      </w:pPr>
      <w:r>
        <w:t xml:space="preserve">  &lt;!-- fallback content for browsers that don't support frames --&gt;</w:t>
      </w:r>
    </w:p>
    <w:p w14:paraId="4408272F" w14:textId="77777777" w:rsidR="00211750" w:rsidRDefault="00211750" w:rsidP="00211750">
      <w:pPr>
        <w:tabs>
          <w:tab w:val="left" w:pos="2649"/>
        </w:tabs>
      </w:pPr>
      <w:r>
        <w:t xml:space="preserve">  &lt;noframes&gt;</w:t>
      </w:r>
    </w:p>
    <w:p w14:paraId="07D4055A" w14:textId="77777777" w:rsidR="00211750" w:rsidRDefault="00211750" w:rsidP="00211750">
      <w:pPr>
        <w:tabs>
          <w:tab w:val="left" w:pos="2649"/>
        </w:tabs>
      </w:pPr>
      <w:r>
        <w:t xml:space="preserve">    &lt;body&gt;</w:t>
      </w:r>
    </w:p>
    <w:p w14:paraId="6BDE07EA" w14:textId="77777777" w:rsidR="00211750" w:rsidRDefault="00211750" w:rsidP="00211750">
      <w:pPr>
        <w:tabs>
          <w:tab w:val="left" w:pos="2649"/>
        </w:tabs>
      </w:pPr>
      <w:r>
        <w:t xml:space="preserve">      Your browser does not support frames. Please visit these sites manually:</w:t>
      </w:r>
    </w:p>
    <w:p w14:paraId="3FE27B04" w14:textId="77777777" w:rsidR="00211750" w:rsidRDefault="00211750" w:rsidP="00211750">
      <w:pPr>
        <w:tabs>
          <w:tab w:val="left" w:pos="2649"/>
        </w:tabs>
      </w:pPr>
      <w:r>
        <w:t xml:space="preserve">      &lt;ul&gt;</w:t>
      </w:r>
    </w:p>
    <w:p w14:paraId="6E962E94" w14:textId="77777777" w:rsidR="00211750" w:rsidRDefault="00211750" w:rsidP="00211750">
      <w:pPr>
        <w:tabs>
          <w:tab w:val="left" w:pos="2649"/>
        </w:tabs>
      </w:pPr>
      <w:r>
        <w:t xml:space="preserve">        &lt;li&gt;&lt;a href="https://example.com"&gt;Example&lt;/a&gt;&lt;/li&gt;</w:t>
      </w:r>
    </w:p>
    <w:p w14:paraId="1285D3B6" w14:textId="77777777" w:rsidR="00211750" w:rsidRDefault="00211750" w:rsidP="00211750">
      <w:pPr>
        <w:tabs>
          <w:tab w:val="left" w:pos="2649"/>
        </w:tabs>
      </w:pPr>
      <w:r>
        <w:t xml:space="preserve">        &lt;li&gt;&lt;a href="https://www.wikipedia.org"&gt;Wikipedia&lt;/a&gt;&lt;/li&gt;</w:t>
      </w:r>
    </w:p>
    <w:p w14:paraId="3317AEFB" w14:textId="77777777" w:rsidR="00211750" w:rsidRDefault="00211750" w:rsidP="00211750">
      <w:pPr>
        <w:tabs>
          <w:tab w:val="left" w:pos="2649"/>
        </w:tabs>
      </w:pPr>
      <w:r>
        <w:t xml:space="preserve">        &lt;li&gt;&lt;a href="https://www.openai.com"&gt;OpenAI&lt;/a&gt;&lt;/li&gt;</w:t>
      </w:r>
    </w:p>
    <w:p w14:paraId="2EA0A010" w14:textId="77777777" w:rsidR="00211750" w:rsidRDefault="00211750" w:rsidP="00211750">
      <w:pPr>
        <w:tabs>
          <w:tab w:val="left" w:pos="2649"/>
        </w:tabs>
      </w:pPr>
      <w:r>
        <w:t xml:space="preserve">      &lt;/ul&gt;</w:t>
      </w:r>
    </w:p>
    <w:p w14:paraId="63294739" w14:textId="77777777" w:rsidR="00211750" w:rsidRDefault="00211750" w:rsidP="00211750">
      <w:pPr>
        <w:tabs>
          <w:tab w:val="left" w:pos="2649"/>
        </w:tabs>
      </w:pPr>
      <w:r>
        <w:t xml:space="preserve">    &lt;/body&gt;</w:t>
      </w:r>
    </w:p>
    <w:p w14:paraId="419E4580" w14:textId="77777777" w:rsidR="00211750" w:rsidRDefault="00211750" w:rsidP="00211750">
      <w:pPr>
        <w:tabs>
          <w:tab w:val="left" w:pos="2649"/>
        </w:tabs>
      </w:pPr>
      <w:r>
        <w:t xml:space="preserve">  &lt;/noframes&gt;</w:t>
      </w:r>
    </w:p>
    <w:p w14:paraId="6FDD19A3" w14:textId="77777777" w:rsidR="00211750" w:rsidRDefault="00211750" w:rsidP="00211750">
      <w:pPr>
        <w:tabs>
          <w:tab w:val="left" w:pos="2649"/>
        </w:tabs>
      </w:pPr>
      <w:r>
        <w:t>&lt;/frameset&gt;</w:t>
      </w:r>
    </w:p>
    <w:p w14:paraId="66788B4C" w14:textId="1970540D" w:rsidR="00211750" w:rsidRDefault="00211750" w:rsidP="00211750">
      <w:pPr>
        <w:tabs>
          <w:tab w:val="left" w:pos="2649"/>
        </w:tabs>
      </w:pPr>
      <w:r>
        <w:t>&lt;/html&gt;</w:t>
      </w:r>
    </w:p>
    <w:p w14:paraId="055533A5" w14:textId="5F31FB8B" w:rsidR="00211750" w:rsidRDefault="00211750" w:rsidP="00211750">
      <w:pPr>
        <w:tabs>
          <w:tab w:val="left" w:pos="2649"/>
        </w:tabs>
      </w:pPr>
      <w:r>
        <w:t>Output:</w:t>
      </w:r>
    </w:p>
    <w:p w14:paraId="1B8BE7FA" w14:textId="568B54E7" w:rsidR="00211750" w:rsidRDefault="008447B1" w:rsidP="00211750">
      <w:pPr>
        <w:tabs>
          <w:tab w:val="left" w:pos="2649"/>
        </w:tabs>
      </w:pPr>
      <w:r w:rsidRPr="008447B1">
        <w:rPr>
          <w:noProof/>
          <w:lang w:eastAsia="en-IN"/>
        </w:rPr>
        <w:drawing>
          <wp:inline distT="0" distB="0" distL="0" distR="0" wp14:anchorId="50889DF2" wp14:editId="3F666707">
            <wp:extent cx="5731510" cy="30194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19425"/>
                    </a:xfrm>
                    <a:prstGeom prst="rect">
                      <a:avLst/>
                    </a:prstGeom>
                  </pic:spPr>
                </pic:pic>
              </a:graphicData>
            </a:graphic>
          </wp:inline>
        </w:drawing>
      </w:r>
    </w:p>
    <w:p w14:paraId="3A450832" w14:textId="2315A87B" w:rsidR="008447B1" w:rsidRDefault="008447B1" w:rsidP="008447B1">
      <w:pPr>
        <w:tabs>
          <w:tab w:val="left" w:pos="2649"/>
        </w:tabs>
        <w:jc w:val="center"/>
      </w:pPr>
      <w:r>
        <w:t>Project-49</w:t>
      </w:r>
    </w:p>
    <w:p w14:paraId="10ED3926" w14:textId="7DE0BCE9" w:rsidR="008447B1" w:rsidRDefault="008447B1" w:rsidP="008447B1">
      <w:pPr>
        <w:tabs>
          <w:tab w:val="left" w:pos="2649"/>
        </w:tabs>
      </w:pPr>
      <w:r>
        <w:t xml:space="preserve"> Design a web page demonstrating the usage of the ‘rows’ attribute in</w:t>
      </w:r>
    </w:p>
    <w:p w14:paraId="5A126C89" w14:textId="1F8E9303" w:rsidR="008447B1" w:rsidRDefault="008447B1" w:rsidP="008447B1">
      <w:pPr>
        <w:tabs>
          <w:tab w:val="left" w:pos="2649"/>
        </w:tabs>
      </w:pPr>
      <w:r>
        <w:t>&lt;frameset&gt;</w:t>
      </w:r>
    </w:p>
    <w:p w14:paraId="3C7F1E0B" w14:textId="77777777" w:rsidR="00873D6C" w:rsidRDefault="00873D6C" w:rsidP="00873D6C">
      <w:pPr>
        <w:tabs>
          <w:tab w:val="left" w:pos="2649"/>
        </w:tabs>
      </w:pPr>
      <w:r>
        <w:t>&lt;!DOCTYPE html&gt;</w:t>
      </w:r>
    </w:p>
    <w:p w14:paraId="73B066BB" w14:textId="77777777" w:rsidR="00873D6C" w:rsidRDefault="00873D6C" w:rsidP="00873D6C">
      <w:pPr>
        <w:tabs>
          <w:tab w:val="left" w:pos="2649"/>
        </w:tabs>
      </w:pPr>
      <w:r>
        <w:t>&lt;html&gt;</w:t>
      </w:r>
    </w:p>
    <w:p w14:paraId="516212DD" w14:textId="77777777" w:rsidR="00873D6C" w:rsidRDefault="00873D6C" w:rsidP="00873D6C">
      <w:pPr>
        <w:tabs>
          <w:tab w:val="left" w:pos="2649"/>
        </w:tabs>
      </w:pPr>
      <w:r>
        <w:t>&lt;head&gt;</w:t>
      </w:r>
    </w:p>
    <w:p w14:paraId="3A7A76BC" w14:textId="77777777" w:rsidR="00873D6C" w:rsidRDefault="00873D6C" w:rsidP="00873D6C">
      <w:pPr>
        <w:tabs>
          <w:tab w:val="left" w:pos="2649"/>
        </w:tabs>
      </w:pPr>
      <w:r>
        <w:t xml:space="preserve">  &lt;title&gt;Using &amp;lt;frameset rows&amp;gt;&lt;/title&gt;</w:t>
      </w:r>
    </w:p>
    <w:p w14:paraId="0729EAF5" w14:textId="77777777" w:rsidR="00873D6C" w:rsidRDefault="00873D6C" w:rsidP="00873D6C">
      <w:pPr>
        <w:tabs>
          <w:tab w:val="left" w:pos="2649"/>
        </w:tabs>
      </w:pPr>
      <w:r>
        <w:t>&lt;/head&gt;</w:t>
      </w:r>
    </w:p>
    <w:p w14:paraId="6E27789E" w14:textId="77777777" w:rsidR="00873D6C" w:rsidRDefault="00873D6C" w:rsidP="00873D6C">
      <w:pPr>
        <w:tabs>
          <w:tab w:val="left" w:pos="2649"/>
        </w:tabs>
      </w:pPr>
    </w:p>
    <w:p w14:paraId="7B4B2767" w14:textId="77777777" w:rsidR="00873D6C" w:rsidRDefault="00873D6C" w:rsidP="00873D6C">
      <w:pPr>
        <w:tabs>
          <w:tab w:val="left" w:pos="2649"/>
        </w:tabs>
      </w:pPr>
      <w:r>
        <w:t>&lt;!-- Define a frameset with 3 rows --&gt;</w:t>
      </w:r>
    </w:p>
    <w:p w14:paraId="0D338ABD" w14:textId="77777777" w:rsidR="00873D6C" w:rsidRDefault="00873D6C" w:rsidP="00873D6C">
      <w:pPr>
        <w:tabs>
          <w:tab w:val="left" w:pos="2649"/>
        </w:tabs>
      </w:pPr>
      <w:r>
        <w:t>&lt;frameset rows="30%, 40%, 30%"&gt;</w:t>
      </w:r>
    </w:p>
    <w:p w14:paraId="0D5E32EE" w14:textId="77777777" w:rsidR="00873D6C" w:rsidRDefault="00873D6C" w:rsidP="00873D6C">
      <w:pPr>
        <w:tabs>
          <w:tab w:val="left" w:pos="2649"/>
        </w:tabs>
      </w:pPr>
      <w:r>
        <w:t xml:space="preserve">  &lt;frame src="https://example.com" name="topFrame" /&gt;</w:t>
      </w:r>
    </w:p>
    <w:p w14:paraId="71D485C3" w14:textId="77777777" w:rsidR="00873D6C" w:rsidRDefault="00873D6C" w:rsidP="00873D6C">
      <w:pPr>
        <w:tabs>
          <w:tab w:val="left" w:pos="2649"/>
        </w:tabs>
      </w:pPr>
      <w:r>
        <w:t xml:space="preserve">  &lt;frame src="https://www.wikipedia.org" name="middleFrame" /&gt;</w:t>
      </w:r>
    </w:p>
    <w:p w14:paraId="011C779D" w14:textId="77777777" w:rsidR="00873D6C" w:rsidRDefault="00873D6C" w:rsidP="00873D6C">
      <w:pPr>
        <w:tabs>
          <w:tab w:val="left" w:pos="2649"/>
        </w:tabs>
      </w:pPr>
      <w:r>
        <w:t xml:space="preserve">  &lt;frame src="https://www.openai.com" name="bottomFrame" /&gt;</w:t>
      </w:r>
    </w:p>
    <w:p w14:paraId="3C25798F" w14:textId="77777777" w:rsidR="00873D6C" w:rsidRDefault="00873D6C" w:rsidP="00873D6C">
      <w:pPr>
        <w:tabs>
          <w:tab w:val="left" w:pos="2649"/>
        </w:tabs>
      </w:pPr>
    </w:p>
    <w:p w14:paraId="04B52D48" w14:textId="77777777" w:rsidR="00873D6C" w:rsidRDefault="00873D6C" w:rsidP="00873D6C">
      <w:pPr>
        <w:tabs>
          <w:tab w:val="left" w:pos="2649"/>
        </w:tabs>
      </w:pPr>
      <w:r>
        <w:t xml:space="preserve">  &lt;!-- Fallback content if frames are not supported --&gt;</w:t>
      </w:r>
    </w:p>
    <w:p w14:paraId="3596E94A" w14:textId="77777777" w:rsidR="00873D6C" w:rsidRDefault="00873D6C" w:rsidP="00873D6C">
      <w:pPr>
        <w:tabs>
          <w:tab w:val="left" w:pos="2649"/>
        </w:tabs>
      </w:pPr>
      <w:r>
        <w:t xml:space="preserve">  &lt;noframes&gt;</w:t>
      </w:r>
    </w:p>
    <w:p w14:paraId="79809651" w14:textId="77777777" w:rsidR="00873D6C" w:rsidRDefault="00873D6C" w:rsidP="00873D6C">
      <w:pPr>
        <w:tabs>
          <w:tab w:val="left" w:pos="2649"/>
        </w:tabs>
      </w:pPr>
      <w:r>
        <w:t xml:space="preserve">    &lt;body&gt;</w:t>
      </w:r>
    </w:p>
    <w:p w14:paraId="5513AAD8" w14:textId="77777777" w:rsidR="00873D6C" w:rsidRDefault="00873D6C" w:rsidP="00873D6C">
      <w:pPr>
        <w:tabs>
          <w:tab w:val="left" w:pos="2649"/>
        </w:tabs>
      </w:pPr>
      <w:r>
        <w:t xml:space="preserve">      &lt;h2&gt;Your browser does not support frames.&lt;/h2&gt;</w:t>
      </w:r>
    </w:p>
    <w:p w14:paraId="6E8DFF66" w14:textId="77777777" w:rsidR="00873D6C" w:rsidRDefault="00873D6C" w:rsidP="00873D6C">
      <w:pPr>
        <w:tabs>
          <w:tab w:val="left" w:pos="2649"/>
        </w:tabs>
      </w:pPr>
      <w:r>
        <w:t xml:space="preserve">      &lt;p&gt;Here are the links:&lt;/p&gt;</w:t>
      </w:r>
    </w:p>
    <w:p w14:paraId="588BF193" w14:textId="77777777" w:rsidR="00873D6C" w:rsidRDefault="00873D6C" w:rsidP="00873D6C">
      <w:pPr>
        <w:tabs>
          <w:tab w:val="left" w:pos="2649"/>
        </w:tabs>
      </w:pPr>
      <w:r>
        <w:t xml:space="preserve">      &lt;ul&gt;</w:t>
      </w:r>
    </w:p>
    <w:p w14:paraId="0BBF889F" w14:textId="77777777" w:rsidR="00873D6C" w:rsidRDefault="00873D6C" w:rsidP="00873D6C">
      <w:pPr>
        <w:tabs>
          <w:tab w:val="left" w:pos="2649"/>
        </w:tabs>
      </w:pPr>
      <w:r>
        <w:t xml:space="preserve">        &lt;li&gt;&lt;a href="https://example.com"&gt;Example&lt;/a&gt;&lt;/li&gt;</w:t>
      </w:r>
    </w:p>
    <w:p w14:paraId="4DE8E4AC" w14:textId="77777777" w:rsidR="00873D6C" w:rsidRDefault="00873D6C" w:rsidP="00873D6C">
      <w:pPr>
        <w:tabs>
          <w:tab w:val="left" w:pos="2649"/>
        </w:tabs>
      </w:pPr>
      <w:r>
        <w:t xml:space="preserve">        &lt;li&gt;&lt;a href="https://www.wikipedia.org"&gt;Wikipedia&lt;/a&gt;&lt;/li&gt;</w:t>
      </w:r>
    </w:p>
    <w:p w14:paraId="7A997B10" w14:textId="77777777" w:rsidR="00873D6C" w:rsidRDefault="00873D6C" w:rsidP="00873D6C">
      <w:pPr>
        <w:tabs>
          <w:tab w:val="left" w:pos="2649"/>
        </w:tabs>
      </w:pPr>
      <w:r>
        <w:t xml:space="preserve">        &lt;li&gt;&lt;a href="https://www.openai.com"&gt;OpenAI&lt;/a&gt;&lt;/li&gt;</w:t>
      </w:r>
    </w:p>
    <w:p w14:paraId="6D131A2F" w14:textId="77777777" w:rsidR="00873D6C" w:rsidRDefault="00873D6C" w:rsidP="00873D6C">
      <w:pPr>
        <w:tabs>
          <w:tab w:val="left" w:pos="2649"/>
        </w:tabs>
      </w:pPr>
      <w:r>
        <w:t xml:space="preserve">      &lt;/ul&gt;</w:t>
      </w:r>
    </w:p>
    <w:p w14:paraId="10E06334" w14:textId="77777777" w:rsidR="00873D6C" w:rsidRDefault="00873D6C" w:rsidP="00873D6C">
      <w:pPr>
        <w:tabs>
          <w:tab w:val="left" w:pos="2649"/>
        </w:tabs>
      </w:pPr>
      <w:r>
        <w:t xml:space="preserve">    &lt;/body&gt;</w:t>
      </w:r>
    </w:p>
    <w:p w14:paraId="0B4A8B8C" w14:textId="77777777" w:rsidR="00873D6C" w:rsidRDefault="00873D6C" w:rsidP="00873D6C">
      <w:pPr>
        <w:tabs>
          <w:tab w:val="left" w:pos="2649"/>
        </w:tabs>
      </w:pPr>
      <w:r>
        <w:t xml:space="preserve">  &lt;/noframes&gt;</w:t>
      </w:r>
    </w:p>
    <w:p w14:paraId="45D8428A" w14:textId="77777777" w:rsidR="00873D6C" w:rsidRDefault="00873D6C" w:rsidP="00873D6C">
      <w:pPr>
        <w:tabs>
          <w:tab w:val="left" w:pos="2649"/>
        </w:tabs>
      </w:pPr>
      <w:r>
        <w:t>&lt;/frameset&gt;</w:t>
      </w:r>
    </w:p>
    <w:p w14:paraId="3BAA8AB8" w14:textId="7691BDC3" w:rsidR="00873D6C" w:rsidRDefault="00873D6C" w:rsidP="00873D6C">
      <w:pPr>
        <w:tabs>
          <w:tab w:val="left" w:pos="2649"/>
        </w:tabs>
      </w:pPr>
      <w:r>
        <w:t>&lt;/html&gt;</w:t>
      </w:r>
    </w:p>
    <w:p w14:paraId="5029DCB9" w14:textId="44DFDD10" w:rsidR="00873D6C" w:rsidRDefault="00873D6C" w:rsidP="00873D6C">
      <w:pPr>
        <w:tabs>
          <w:tab w:val="left" w:pos="2649"/>
        </w:tabs>
      </w:pPr>
      <w:r>
        <w:t>Output:</w:t>
      </w:r>
    </w:p>
    <w:p w14:paraId="5B308AAC" w14:textId="598FC70E" w:rsidR="00873D6C" w:rsidRDefault="00873D6C" w:rsidP="00873D6C">
      <w:pPr>
        <w:tabs>
          <w:tab w:val="left" w:pos="2649"/>
        </w:tabs>
      </w:pPr>
      <w:r w:rsidRPr="00873D6C">
        <w:rPr>
          <w:noProof/>
          <w:lang w:eastAsia="en-IN"/>
        </w:rPr>
        <w:drawing>
          <wp:inline distT="0" distB="0" distL="0" distR="0" wp14:anchorId="7BD43F7F" wp14:editId="6F1680E5">
            <wp:extent cx="5731510" cy="30194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19425"/>
                    </a:xfrm>
                    <a:prstGeom prst="rect">
                      <a:avLst/>
                    </a:prstGeom>
                  </pic:spPr>
                </pic:pic>
              </a:graphicData>
            </a:graphic>
          </wp:inline>
        </w:drawing>
      </w:r>
    </w:p>
    <w:p w14:paraId="39795B15" w14:textId="41AFAD38" w:rsidR="008447B1" w:rsidRDefault="008447B1" w:rsidP="008447B1">
      <w:pPr>
        <w:tabs>
          <w:tab w:val="left" w:pos="2649"/>
        </w:tabs>
      </w:pPr>
    </w:p>
    <w:p w14:paraId="0B951C5B" w14:textId="17793F32" w:rsidR="00873D6C" w:rsidRDefault="00873D6C" w:rsidP="00873D6C">
      <w:pPr>
        <w:tabs>
          <w:tab w:val="left" w:pos="2649"/>
        </w:tabs>
        <w:jc w:val="center"/>
      </w:pPr>
      <w:r>
        <w:t>Project-50</w:t>
      </w:r>
    </w:p>
    <w:p w14:paraId="217A18EA" w14:textId="22C57E2D" w:rsidR="00873D6C" w:rsidRDefault="00873D6C" w:rsidP="00873D6C">
      <w:pPr>
        <w:tabs>
          <w:tab w:val="left" w:pos="2649"/>
        </w:tabs>
      </w:pPr>
      <w:r>
        <w:t>Design a web page demonstrating the usage of the ‘frameborder’ attribute in</w:t>
      </w:r>
    </w:p>
    <w:p w14:paraId="0D86410B" w14:textId="3620EDDE" w:rsidR="00873D6C" w:rsidRDefault="00873D6C" w:rsidP="00873D6C">
      <w:pPr>
        <w:tabs>
          <w:tab w:val="left" w:pos="2649"/>
        </w:tabs>
      </w:pPr>
      <w:r>
        <w:t>&lt;frameset&gt;</w:t>
      </w:r>
    </w:p>
    <w:p w14:paraId="61533C71" w14:textId="77777777" w:rsidR="00873D6C" w:rsidRDefault="00873D6C" w:rsidP="00873D6C">
      <w:pPr>
        <w:tabs>
          <w:tab w:val="left" w:pos="2649"/>
        </w:tabs>
      </w:pPr>
      <w:r>
        <w:t>&lt;!DOCTYPE html&gt;</w:t>
      </w:r>
    </w:p>
    <w:p w14:paraId="5142B1D0" w14:textId="77777777" w:rsidR="00873D6C" w:rsidRDefault="00873D6C" w:rsidP="00873D6C">
      <w:pPr>
        <w:tabs>
          <w:tab w:val="left" w:pos="2649"/>
        </w:tabs>
      </w:pPr>
      <w:r>
        <w:t>&lt;html&gt;</w:t>
      </w:r>
    </w:p>
    <w:p w14:paraId="06AC4E96" w14:textId="77777777" w:rsidR="00873D6C" w:rsidRDefault="00873D6C" w:rsidP="00873D6C">
      <w:pPr>
        <w:tabs>
          <w:tab w:val="left" w:pos="2649"/>
        </w:tabs>
      </w:pPr>
      <w:r>
        <w:t>&lt;head&gt;</w:t>
      </w:r>
    </w:p>
    <w:p w14:paraId="1B4F71B0" w14:textId="77777777" w:rsidR="00873D6C" w:rsidRDefault="00873D6C" w:rsidP="00873D6C">
      <w:pPr>
        <w:tabs>
          <w:tab w:val="left" w:pos="2649"/>
        </w:tabs>
      </w:pPr>
      <w:r>
        <w:t xml:space="preserve">  &lt;title&gt;Demonstrating frameborder in &amp;lt;frameset&amp;gt;&lt;/title&gt;</w:t>
      </w:r>
    </w:p>
    <w:p w14:paraId="51C93252" w14:textId="77777777" w:rsidR="00873D6C" w:rsidRDefault="00873D6C" w:rsidP="00873D6C">
      <w:pPr>
        <w:tabs>
          <w:tab w:val="left" w:pos="2649"/>
        </w:tabs>
      </w:pPr>
      <w:r>
        <w:t>&lt;/head&gt;</w:t>
      </w:r>
    </w:p>
    <w:p w14:paraId="2E9C5546" w14:textId="77777777" w:rsidR="00873D6C" w:rsidRDefault="00873D6C" w:rsidP="00873D6C">
      <w:pPr>
        <w:tabs>
          <w:tab w:val="left" w:pos="2649"/>
        </w:tabs>
      </w:pPr>
    </w:p>
    <w:p w14:paraId="3E801DF8" w14:textId="77777777" w:rsidR="00873D6C" w:rsidRDefault="00873D6C" w:rsidP="00873D6C">
      <w:pPr>
        <w:tabs>
          <w:tab w:val="left" w:pos="2649"/>
        </w:tabs>
      </w:pPr>
      <w:r>
        <w:t>&lt;!-- Create a frameset with 2 columns --&gt;</w:t>
      </w:r>
    </w:p>
    <w:p w14:paraId="540A8E21" w14:textId="77777777" w:rsidR="00873D6C" w:rsidRDefault="00873D6C" w:rsidP="00873D6C">
      <w:pPr>
        <w:tabs>
          <w:tab w:val="left" w:pos="2649"/>
        </w:tabs>
      </w:pPr>
      <w:r>
        <w:t>&lt;frameset cols="50%, 50%"&gt;</w:t>
      </w:r>
    </w:p>
    <w:p w14:paraId="33FB7C6E" w14:textId="77777777" w:rsidR="00873D6C" w:rsidRDefault="00873D6C" w:rsidP="00873D6C">
      <w:pPr>
        <w:tabs>
          <w:tab w:val="left" w:pos="2649"/>
        </w:tabs>
      </w:pPr>
      <w:r>
        <w:t xml:space="preserve">  &lt;!-- Frame with border (default behavior or frameborder="1") --&gt;</w:t>
      </w:r>
    </w:p>
    <w:p w14:paraId="51E145C7" w14:textId="77777777" w:rsidR="00873D6C" w:rsidRDefault="00873D6C" w:rsidP="00873D6C">
      <w:pPr>
        <w:tabs>
          <w:tab w:val="left" w:pos="2649"/>
        </w:tabs>
      </w:pPr>
      <w:r>
        <w:t xml:space="preserve">  &lt;frame src="https://example.com" name="leftFrame" frameborder="1"&gt;</w:t>
      </w:r>
    </w:p>
    <w:p w14:paraId="4A3EB783" w14:textId="77777777" w:rsidR="00873D6C" w:rsidRDefault="00873D6C" w:rsidP="00873D6C">
      <w:pPr>
        <w:tabs>
          <w:tab w:val="left" w:pos="2649"/>
        </w:tabs>
      </w:pPr>
      <w:r>
        <w:t xml:space="preserve">  </w:t>
      </w:r>
    </w:p>
    <w:p w14:paraId="6312FCB9" w14:textId="77777777" w:rsidR="00873D6C" w:rsidRDefault="00873D6C" w:rsidP="00873D6C">
      <w:pPr>
        <w:tabs>
          <w:tab w:val="left" w:pos="2649"/>
        </w:tabs>
      </w:pPr>
      <w:r>
        <w:t xml:space="preserve">  &lt;!-- Frame without border --&gt;</w:t>
      </w:r>
    </w:p>
    <w:p w14:paraId="6A7620C4" w14:textId="77777777" w:rsidR="00873D6C" w:rsidRDefault="00873D6C" w:rsidP="00873D6C">
      <w:pPr>
        <w:tabs>
          <w:tab w:val="left" w:pos="2649"/>
        </w:tabs>
      </w:pPr>
      <w:r>
        <w:t xml:space="preserve">  &lt;frame src="https://www.wikipedia.org" name="rightFrame" frameborder="0"&gt;</w:t>
      </w:r>
    </w:p>
    <w:p w14:paraId="50D3FE0E" w14:textId="77777777" w:rsidR="00873D6C" w:rsidRDefault="00873D6C" w:rsidP="00873D6C">
      <w:pPr>
        <w:tabs>
          <w:tab w:val="left" w:pos="2649"/>
        </w:tabs>
      </w:pPr>
    </w:p>
    <w:p w14:paraId="28522D26" w14:textId="02ABE7B2" w:rsidR="00873D6C" w:rsidRDefault="00873D6C" w:rsidP="00873D6C">
      <w:pPr>
        <w:tabs>
          <w:tab w:val="left" w:pos="2649"/>
        </w:tabs>
      </w:pPr>
      <w:r>
        <w:t xml:space="preserve">  &lt;noframes</w:t>
      </w:r>
    </w:p>
    <w:p w14:paraId="17E43F61" w14:textId="1F81A931" w:rsidR="00873D6C" w:rsidRDefault="00873D6C" w:rsidP="00873D6C">
      <w:pPr>
        <w:tabs>
          <w:tab w:val="left" w:pos="2649"/>
        </w:tabs>
      </w:pPr>
      <w:r>
        <w:t>Output:</w:t>
      </w:r>
      <w:r>
        <w:br/>
      </w:r>
      <w:r w:rsidRPr="00873D6C">
        <w:rPr>
          <w:noProof/>
          <w:lang w:eastAsia="en-IN"/>
        </w:rPr>
        <w:drawing>
          <wp:inline distT="0" distB="0" distL="0" distR="0" wp14:anchorId="0978C642" wp14:editId="31AE1761">
            <wp:extent cx="5731510" cy="25336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33650"/>
                    </a:xfrm>
                    <a:prstGeom prst="rect">
                      <a:avLst/>
                    </a:prstGeom>
                  </pic:spPr>
                </pic:pic>
              </a:graphicData>
            </a:graphic>
          </wp:inline>
        </w:drawing>
      </w:r>
    </w:p>
    <w:p w14:paraId="4C447AFE" w14:textId="10385DF2" w:rsidR="00EE504B" w:rsidRDefault="00EE504B" w:rsidP="00EE504B">
      <w:pPr>
        <w:tabs>
          <w:tab w:val="left" w:pos="2649"/>
        </w:tabs>
        <w:jc w:val="center"/>
      </w:pPr>
      <w:r>
        <w:t>Project-51</w:t>
      </w:r>
    </w:p>
    <w:p w14:paraId="5D78CF4D" w14:textId="05C99496" w:rsidR="00EE504B" w:rsidRDefault="00EE504B" w:rsidP="00EE504B">
      <w:pPr>
        <w:tabs>
          <w:tab w:val="left" w:pos="2649"/>
        </w:tabs>
      </w:pPr>
      <w:r>
        <w:t>Design a web page demonstrating the usage of the ‘border’ attribute in</w:t>
      </w:r>
    </w:p>
    <w:p w14:paraId="2155EBFA" w14:textId="71142297" w:rsidR="00EE504B" w:rsidRDefault="00EE504B" w:rsidP="00EE504B">
      <w:pPr>
        <w:tabs>
          <w:tab w:val="left" w:pos="2649"/>
        </w:tabs>
      </w:pPr>
      <w:r>
        <w:t>&lt;frameset&gt;</w:t>
      </w:r>
    </w:p>
    <w:p w14:paraId="59439977" w14:textId="77777777" w:rsidR="00EE504B" w:rsidRDefault="00EE504B" w:rsidP="00EE504B">
      <w:pPr>
        <w:tabs>
          <w:tab w:val="left" w:pos="2649"/>
        </w:tabs>
      </w:pPr>
      <w:r>
        <w:t>&lt;!DOCTYPE html&gt;</w:t>
      </w:r>
    </w:p>
    <w:p w14:paraId="1163578E" w14:textId="77777777" w:rsidR="00EE504B" w:rsidRDefault="00EE504B" w:rsidP="00EE504B">
      <w:pPr>
        <w:tabs>
          <w:tab w:val="left" w:pos="2649"/>
        </w:tabs>
      </w:pPr>
      <w:r>
        <w:t>&lt;html&gt;</w:t>
      </w:r>
    </w:p>
    <w:p w14:paraId="2B229696" w14:textId="77777777" w:rsidR="00EE504B" w:rsidRDefault="00EE504B" w:rsidP="00EE504B">
      <w:pPr>
        <w:tabs>
          <w:tab w:val="left" w:pos="2649"/>
        </w:tabs>
      </w:pPr>
      <w:r>
        <w:t>&lt;head&gt;</w:t>
      </w:r>
    </w:p>
    <w:p w14:paraId="68F7D494" w14:textId="77777777" w:rsidR="00EE504B" w:rsidRDefault="00EE504B" w:rsidP="00EE504B">
      <w:pPr>
        <w:tabs>
          <w:tab w:val="left" w:pos="2649"/>
        </w:tabs>
      </w:pPr>
      <w:r>
        <w:t xml:space="preserve">  &lt;title&gt;Using border in &amp;lt;frameset&amp;gt;&lt;/title&gt;</w:t>
      </w:r>
    </w:p>
    <w:p w14:paraId="06A314AD" w14:textId="77777777" w:rsidR="00EE504B" w:rsidRDefault="00EE504B" w:rsidP="00EE504B">
      <w:pPr>
        <w:tabs>
          <w:tab w:val="left" w:pos="2649"/>
        </w:tabs>
      </w:pPr>
      <w:r>
        <w:t>&lt;/head&gt;</w:t>
      </w:r>
    </w:p>
    <w:p w14:paraId="395CDB55" w14:textId="77777777" w:rsidR="00EE504B" w:rsidRDefault="00EE504B" w:rsidP="00EE504B">
      <w:pPr>
        <w:tabs>
          <w:tab w:val="left" w:pos="2649"/>
        </w:tabs>
      </w:pPr>
    </w:p>
    <w:p w14:paraId="3A572558" w14:textId="77777777" w:rsidR="00EE504B" w:rsidRDefault="00EE504B" w:rsidP="00EE504B">
      <w:pPr>
        <w:tabs>
          <w:tab w:val="left" w:pos="2649"/>
        </w:tabs>
      </w:pPr>
      <w:r>
        <w:t>&lt;!-- Create a frameset with two columns and set border="5" --&gt;</w:t>
      </w:r>
    </w:p>
    <w:p w14:paraId="3C40762A" w14:textId="77777777" w:rsidR="00EE504B" w:rsidRDefault="00EE504B" w:rsidP="00EE504B">
      <w:pPr>
        <w:tabs>
          <w:tab w:val="left" w:pos="2649"/>
        </w:tabs>
      </w:pPr>
      <w:r>
        <w:t>&lt;frameset cols="50%, 50%" border="5"&gt;</w:t>
      </w:r>
    </w:p>
    <w:p w14:paraId="1001F0E4" w14:textId="77777777" w:rsidR="00EE504B" w:rsidRDefault="00EE504B" w:rsidP="00EE504B">
      <w:pPr>
        <w:tabs>
          <w:tab w:val="left" w:pos="2649"/>
        </w:tabs>
      </w:pPr>
      <w:r>
        <w:t xml:space="preserve">  &lt;frame src="https://example.com" name="leftFrame" /&gt;</w:t>
      </w:r>
    </w:p>
    <w:p w14:paraId="3583272E" w14:textId="77777777" w:rsidR="00EE504B" w:rsidRDefault="00EE504B" w:rsidP="00EE504B">
      <w:pPr>
        <w:tabs>
          <w:tab w:val="left" w:pos="2649"/>
        </w:tabs>
      </w:pPr>
      <w:r>
        <w:t xml:space="preserve">  &lt;frame src="https://www.wikipedia.org" name="rightFrame" /&gt;</w:t>
      </w:r>
    </w:p>
    <w:p w14:paraId="0382ED13" w14:textId="77777777" w:rsidR="00EE504B" w:rsidRDefault="00EE504B" w:rsidP="00EE504B">
      <w:pPr>
        <w:tabs>
          <w:tab w:val="left" w:pos="2649"/>
        </w:tabs>
      </w:pPr>
    </w:p>
    <w:p w14:paraId="50CDB1D1" w14:textId="77777777" w:rsidR="00EE504B" w:rsidRDefault="00EE504B" w:rsidP="00EE504B">
      <w:pPr>
        <w:tabs>
          <w:tab w:val="left" w:pos="2649"/>
        </w:tabs>
      </w:pPr>
      <w:r>
        <w:t xml:space="preserve">  &lt;noframes&gt;</w:t>
      </w:r>
    </w:p>
    <w:p w14:paraId="7E2B7670" w14:textId="77777777" w:rsidR="00EE504B" w:rsidRDefault="00EE504B" w:rsidP="00EE504B">
      <w:pPr>
        <w:tabs>
          <w:tab w:val="left" w:pos="2649"/>
        </w:tabs>
      </w:pPr>
      <w:r>
        <w:t xml:space="preserve">    &lt;body&gt;</w:t>
      </w:r>
    </w:p>
    <w:p w14:paraId="646BACE2" w14:textId="77777777" w:rsidR="00EE504B" w:rsidRDefault="00EE504B" w:rsidP="00EE504B">
      <w:pPr>
        <w:tabs>
          <w:tab w:val="left" w:pos="2649"/>
        </w:tabs>
      </w:pPr>
      <w:r>
        <w:t xml:space="preserve">      &lt;h2&gt;Your browser does not support frames.&lt;/h2&gt;</w:t>
      </w:r>
    </w:p>
    <w:p w14:paraId="2C7FE5C8" w14:textId="3540041D" w:rsidR="00EE504B" w:rsidRDefault="00EE504B" w:rsidP="00EE504B">
      <w:pPr>
        <w:tabs>
          <w:tab w:val="left" w:pos="2649"/>
        </w:tabs>
      </w:pPr>
      <w:r>
        <w:t xml:space="preserve">      &lt;p&gt;Here are the links shown in the frames:&lt;/p&gt;</w:t>
      </w:r>
    </w:p>
    <w:p w14:paraId="73EA9690" w14:textId="3C16CCDB" w:rsidR="00EE504B" w:rsidRDefault="00EE504B" w:rsidP="00EE504B">
      <w:pPr>
        <w:tabs>
          <w:tab w:val="left" w:pos="2649"/>
        </w:tabs>
      </w:pPr>
      <w:r>
        <w:t>Output:</w:t>
      </w:r>
    </w:p>
    <w:p w14:paraId="51BDC1DA" w14:textId="0E3CEF64" w:rsidR="00EE504B" w:rsidRDefault="00EE504B" w:rsidP="00EE504B">
      <w:pPr>
        <w:tabs>
          <w:tab w:val="left" w:pos="2649"/>
        </w:tabs>
      </w:pPr>
      <w:r w:rsidRPr="00EE504B">
        <w:rPr>
          <w:noProof/>
          <w:lang w:eastAsia="en-IN"/>
        </w:rPr>
        <w:drawing>
          <wp:inline distT="0" distB="0" distL="0" distR="0" wp14:anchorId="69136894" wp14:editId="627DC6B5">
            <wp:extent cx="5160010" cy="22288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0010" cy="2228850"/>
                    </a:xfrm>
                    <a:prstGeom prst="rect">
                      <a:avLst/>
                    </a:prstGeom>
                  </pic:spPr>
                </pic:pic>
              </a:graphicData>
            </a:graphic>
          </wp:inline>
        </w:drawing>
      </w:r>
    </w:p>
    <w:p w14:paraId="52B87671" w14:textId="7B49DE3C" w:rsidR="00EE504B" w:rsidRDefault="00EE504B" w:rsidP="00B95641">
      <w:pPr>
        <w:tabs>
          <w:tab w:val="left" w:pos="2649"/>
        </w:tabs>
        <w:jc w:val="center"/>
      </w:pPr>
      <w:r>
        <w:t>Project-52</w:t>
      </w:r>
    </w:p>
    <w:p w14:paraId="5BDFADBD" w14:textId="797AF236" w:rsidR="00B95641" w:rsidRDefault="00B95641" w:rsidP="00B95641">
      <w:pPr>
        <w:tabs>
          <w:tab w:val="left" w:pos="2649"/>
        </w:tabs>
      </w:pPr>
      <w:r>
        <w:t>Design a web page demonstrating the usage of the ‘noresize’ attribute in</w:t>
      </w:r>
    </w:p>
    <w:p w14:paraId="7CAB0797" w14:textId="31832480" w:rsidR="00B95641" w:rsidRDefault="00B95641" w:rsidP="00B95641">
      <w:pPr>
        <w:tabs>
          <w:tab w:val="left" w:pos="2649"/>
        </w:tabs>
      </w:pPr>
      <w:r>
        <w:t>&lt;frame&gt;</w:t>
      </w:r>
    </w:p>
    <w:p w14:paraId="6843CBA9" w14:textId="77777777" w:rsidR="00B95641" w:rsidRDefault="00B95641" w:rsidP="00B95641">
      <w:pPr>
        <w:tabs>
          <w:tab w:val="left" w:pos="2649"/>
        </w:tabs>
      </w:pPr>
      <w:r>
        <w:t>&lt;!DOCTYPE html&gt;</w:t>
      </w:r>
    </w:p>
    <w:p w14:paraId="0BE90C9B" w14:textId="77777777" w:rsidR="00B95641" w:rsidRDefault="00B95641" w:rsidP="00B95641">
      <w:pPr>
        <w:tabs>
          <w:tab w:val="left" w:pos="2649"/>
        </w:tabs>
      </w:pPr>
      <w:r>
        <w:t>&lt;html&gt;</w:t>
      </w:r>
    </w:p>
    <w:p w14:paraId="0695539B" w14:textId="77777777" w:rsidR="00B95641" w:rsidRDefault="00B95641" w:rsidP="00B95641">
      <w:pPr>
        <w:tabs>
          <w:tab w:val="left" w:pos="2649"/>
        </w:tabs>
      </w:pPr>
      <w:r>
        <w:t>&lt;head&gt;</w:t>
      </w:r>
    </w:p>
    <w:p w14:paraId="29B504C0" w14:textId="77777777" w:rsidR="00B95641" w:rsidRDefault="00B95641" w:rsidP="00B95641">
      <w:pPr>
        <w:tabs>
          <w:tab w:val="left" w:pos="2649"/>
        </w:tabs>
      </w:pPr>
      <w:r>
        <w:t xml:space="preserve">  &lt;title&gt;Demonstrating noresize Attribute in &amp;lt;frame&amp;gt;&lt;/title&gt;</w:t>
      </w:r>
    </w:p>
    <w:p w14:paraId="2084105F" w14:textId="77777777" w:rsidR="00B95641" w:rsidRDefault="00B95641" w:rsidP="00B95641">
      <w:pPr>
        <w:tabs>
          <w:tab w:val="left" w:pos="2649"/>
        </w:tabs>
      </w:pPr>
      <w:r>
        <w:t>&lt;/head&gt;</w:t>
      </w:r>
    </w:p>
    <w:p w14:paraId="0574BF18" w14:textId="77777777" w:rsidR="00B95641" w:rsidRDefault="00B95641" w:rsidP="00B95641">
      <w:pPr>
        <w:tabs>
          <w:tab w:val="left" w:pos="2649"/>
        </w:tabs>
      </w:pPr>
    </w:p>
    <w:p w14:paraId="6AD3A022" w14:textId="77777777" w:rsidR="00B95641" w:rsidRDefault="00B95641" w:rsidP="00B95641">
      <w:pPr>
        <w:tabs>
          <w:tab w:val="left" w:pos="2649"/>
        </w:tabs>
      </w:pPr>
      <w:r>
        <w:t>&lt;frameset cols="30%, 70%"&gt;</w:t>
      </w:r>
    </w:p>
    <w:p w14:paraId="53B31CD4" w14:textId="77777777" w:rsidR="00B95641" w:rsidRDefault="00B95641" w:rsidP="00B95641">
      <w:pPr>
        <w:tabs>
          <w:tab w:val="left" w:pos="2649"/>
        </w:tabs>
      </w:pPr>
      <w:r>
        <w:t xml:space="preserve">  &lt;!-- Left frame with noresize (cannot be resized) --&gt;</w:t>
      </w:r>
    </w:p>
    <w:p w14:paraId="1965E130" w14:textId="77777777" w:rsidR="00B95641" w:rsidRDefault="00B95641" w:rsidP="00B95641">
      <w:pPr>
        <w:tabs>
          <w:tab w:val="left" w:pos="2649"/>
        </w:tabs>
      </w:pPr>
      <w:r>
        <w:t xml:space="preserve">  &lt;frame src="https://example.com" name="leftFrame" noresize&gt;</w:t>
      </w:r>
    </w:p>
    <w:p w14:paraId="747C9EB0" w14:textId="77777777" w:rsidR="00B95641" w:rsidRDefault="00B95641" w:rsidP="00B95641">
      <w:pPr>
        <w:tabs>
          <w:tab w:val="left" w:pos="2649"/>
        </w:tabs>
      </w:pPr>
      <w:r>
        <w:t xml:space="preserve">  </w:t>
      </w:r>
    </w:p>
    <w:p w14:paraId="6BE0C53D" w14:textId="77777777" w:rsidR="00B95641" w:rsidRDefault="00B95641" w:rsidP="00B95641">
      <w:pPr>
        <w:tabs>
          <w:tab w:val="left" w:pos="2649"/>
        </w:tabs>
      </w:pPr>
      <w:r>
        <w:t xml:space="preserve">  &lt;!-- Right frame resizable --&gt;</w:t>
      </w:r>
    </w:p>
    <w:p w14:paraId="28FBA661" w14:textId="77777777" w:rsidR="00B95641" w:rsidRDefault="00B95641" w:rsidP="00B95641">
      <w:pPr>
        <w:tabs>
          <w:tab w:val="left" w:pos="2649"/>
        </w:tabs>
      </w:pPr>
      <w:r>
        <w:t xml:space="preserve">  &lt;frame src="https://www.wikipedia.org" name="rightFrame"&gt;</w:t>
      </w:r>
    </w:p>
    <w:p w14:paraId="592A9C65" w14:textId="77777777" w:rsidR="00B95641" w:rsidRDefault="00B95641" w:rsidP="00B95641">
      <w:pPr>
        <w:tabs>
          <w:tab w:val="left" w:pos="2649"/>
        </w:tabs>
      </w:pPr>
      <w:r>
        <w:t xml:space="preserve">  </w:t>
      </w:r>
    </w:p>
    <w:p w14:paraId="52BEC1A1" w14:textId="77777777" w:rsidR="00B95641" w:rsidRDefault="00B95641" w:rsidP="00B95641">
      <w:pPr>
        <w:tabs>
          <w:tab w:val="left" w:pos="2649"/>
        </w:tabs>
      </w:pPr>
      <w:r>
        <w:t xml:space="preserve">  &lt;noframes&gt;</w:t>
      </w:r>
    </w:p>
    <w:p w14:paraId="7B172FC0" w14:textId="77777777" w:rsidR="00B95641" w:rsidRDefault="00B95641" w:rsidP="00B95641">
      <w:pPr>
        <w:tabs>
          <w:tab w:val="left" w:pos="2649"/>
        </w:tabs>
      </w:pPr>
      <w:r>
        <w:t xml:space="preserve">    &lt;body&gt;</w:t>
      </w:r>
    </w:p>
    <w:p w14:paraId="438FD907" w14:textId="77777777" w:rsidR="00B95641" w:rsidRDefault="00B95641" w:rsidP="00B95641">
      <w:pPr>
        <w:tabs>
          <w:tab w:val="left" w:pos="2649"/>
        </w:tabs>
      </w:pPr>
      <w:r>
        <w:t xml:space="preserve">      &lt;h2&gt;Your browser does not support frames.&lt;/h2&gt;</w:t>
      </w:r>
    </w:p>
    <w:p w14:paraId="0085BA30" w14:textId="77777777" w:rsidR="00B95641" w:rsidRDefault="00B95641" w:rsidP="00B95641">
      <w:pPr>
        <w:tabs>
          <w:tab w:val="left" w:pos="2649"/>
        </w:tabs>
      </w:pPr>
      <w:r>
        <w:t xml:space="preserve">      &lt;ul&gt;</w:t>
      </w:r>
    </w:p>
    <w:p w14:paraId="25447258" w14:textId="77777777" w:rsidR="00B95641" w:rsidRDefault="00B95641" w:rsidP="00B95641">
      <w:pPr>
        <w:tabs>
          <w:tab w:val="left" w:pos="2649"/>
        </w:tabs>
      </w:pPr>
      <w:r>
        <w:t xml:space="preserve">        &lt;li&gt;&lt;a href="https://example.com"&gt;Example Site&lt;/a&gt;&lt;/li&gt;</w:t>
      </w:r>
    </w:p>
    <w:p w14:paraId="4DE36892" w14:textId="77777777" w:rsidR="00B95641" w:rsidRDefault="00B95641" w:rsidP="00B95641">
      <w:pPr>
        <w:tabs>
          <w:tab w:val="left" w:pos="2649"/>
        </w:tabs>
      </w:pPr>
      <w:r>
        <w:t xml:space="preserve">        &lt;li&gt;&lt;a href="https://www.wikipedia.org"&gt;Wikipedia&lt;/a&gt;&lt;/li&gt;</w:t>
      </w:r>
    </w:p>
    <w:p w14:paraId="282F7CC6" w14:textId="77777777" w:rsidR="00B95641" w:rsidRDefault="00B95641" w:rsidP="00B95641">
      <w:pPr>
        <w:tabs>
          <w:tab w:val="left" w:pos="2649"/>
        </w:tabs>
      </w:pPr>
      <w:r>
        <w:t xml:space="preserve">      &lt;/ul&gt;</w:t>
      </w:r>
    </w:p>
    <w:p w14:paraId="40D27DEA" w14:textId="77777777" w:rsidR="00B95641" w:rsidRDefault="00B95641" w:rsidP="00B95641">
      <w:pPr>
        <w:tabs>
          <w:tab w:val="left" w:pos="2649"/>
        </w:tabs>
      </w:pPr>
      <w:r>
        <w:t xml:space="preserve">    &lt;/body&gt;</w:t>
      </w:r>
    </w:p>
    <w:p w14:paraId="66354682" w14:textId="77777777" w:rsidR="00B95641" w:rsidRDefault="00B95641" w:rsidP="00B95641">
      <w:pPr>
        <w:tabs>
          <w:tab w:val="left" w:pos="2649"/>
        </w:tabs>
      </w:pPr>
      <w:r>
        <w:t xml:space="preserve">  &lt;/noframes&gt;</w:t>
      </w:r>
    </w:p>
    <w:p w14:paraId="24DED487" w14:textId="77777777" w:rsidR="00B95641" w:rsidRDefault="00B95641" w:rsidP="00B95641">
      <w:pPr>
        <w:tabs>
          <w:tab w:val="left" w:pos="2649"/>
        </w:tabs>
      </w:pPr>
      <w:r>
        <w:t>&lt;/frameset&gt;</w:t>
      </w:r>
    </w:p>
    <w:p w14:paraId="138BF6B8" w14:textId="153D1ADE" w:rsidR="00B95641" w:rsidRDefault="00B95641" w:rsidP="00B95641">
      <w:pPr>
        <w:tabs>
          <w:tab w:val="left" w:pos="2649"/>
        </w:tabs>
      </w:pPr>
    </w:p>
    <w:p w14:paraId="0F1C1201" w14:textId="2A64522E" w:rsidR="00B95641" w:rsidRDefault="00B95641" w:rsidP="00B95641">
      <w:pPr>
        <w:tabs>
          <w:tab w:val="left" w:pos="2649"/>
        </w:tabs>
      </w:pPr>
      <w:r>
        <w:t>&lt;/html&gt;</w:t>
      </w:r>
    </w:p>
    <w:p w14:paraId="65B16BA0" w14:textId="1A3D17A5" w:rsidR="00B95641" w:rsidRDefault="00B95641" w:rsidP="00B95641">
      <w:pPr>
        <w:tabs>
          <w:tab w:val="left" w:pos="2649"/>
        </w:tabs>
      </w:pPr>
      <w:r>
        <w:t>Output:</w:t>
      </w:r>
      <w:r w:rsidRPr="00B95641">
        <w:t xml:space="preserve"> </w:t>
      </w:r>
    </w:p>
    <w:p w14:paraId="60B21A43" w14:textId="03DEAB7B" w:rsidR="00B95641" w:rsidRDefault="00B95641" w:rsidP="00B95641">
      <w:pPr>
        <w:tabs>
          <w:tab w:val="left" w:pos="2649"/>
        </w:tabs>
      </w:pPr>
      <w:r w:rsidRPr="00B95641">
        <w:rPr>
          <w:noProof/>
          <w:lang w:eastAsia="en-IN"/>
        </w:rPr>
        <w:drawing>
          <wp:inline distT="0" distB="0" distL="0" distR="0" wp14:anchorId="71893064" wp14:editId="4C661920">
            <wp:extent cx="5731510" cy="31146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14675"/>
                    </a:xfrm>
                    <a:prstGeom prst="rect">
                      <a:avLst/>
                    </a:prstGeom>
                  </pic:spPr>
                </pic:pic>
              </a:graphicData>
            </a:graphic>
          </wp:inline>
        </w:drawing>
      </w:r>
    </w:p>
    <w:p w14:paraId="106552C5" w14:textId="2970FB2E" w:rsidR="00B95641" w:rsidRDefault="00B95641" w:rsidP="00B95641">
      <w:pPr>
        <w:tabs>
          <w:tab w:val="left" w:pos="2649"/>
        </w:tabs>
        <w:jc w:val="center"/>
      </w:pPr>
      <w:r>
        <w:t>Project-53</w:t>
      </w:r>
    </w:p>
    <w:p w14:paraId="6E60E681" w14:textId="15BEE218" w:rsidR="00B95641" w:rsidRDefault="00B95641" w:rsidP="00B95641">
      <w:pPr>
        <w:tabs>
          <w:tab w:val="left" w:pos="2649"/>
        </w:tabs>
      </w:pPr>
      <w:r>
        <w:t xml:space="preserve"> Design a web page demonstrating the usage of the tag.</w:t>
      </w:r>
    </w:p>
    <w:p w14:paraId="22AAC2B7" w14:textId="77777777" w:rsidR="00B95641" w:rsidRDefault="00B95641" w:rsidP="00B95641">
      <w:pPr>
        <w:tabs>
          <w:tab w:val="left" w:pos="2649"/>
        </w:tabs>
      </w:pPr>
      <w:r>
        <w:t>&lt;!DOCTYPE html&gt;</w:t>
      </w:r>
    </w:p>
    <w:p w14:paraId="0BFCAF9D" w14:textId="77777777" w:rsidR="00B95641" w:rsidRDefault="00B95641" w:rsidP="00B95641">
      <w:pPr>
        <w:tabs>
          <w:tab w:val="left" w:pos="2649"/>
        </w:tabs>
      </w:pPr>
      <w:r>
        <w:t>&lt;html lang="en"&gt;</w:t>
      </w:r>
    </w:p>
    <w:p w14:paraId="77E9D84C" w14:textId="77777777" w:rsidR="00B95641" w:rsidRDefault="00B95641" w:rsidP="00B95641">
      <w:pPr>
        <w:tabs>
          <w:tab w:val="left" w:pos="2649"/>
        </w:tabs>
      </w:pPr>
      <w:r>
        <w:t>&lt;head&gt;</w:t>
      </w:r>
    </w:p>
    <w:p w14:paraId="611BD9A3" w14:textId="77777777" w:rsidR="00B95641" w:rsidRDefault="00B95641" w:rsidP="00B95641">
      <w:pPr>
        <w:tabs>
          <w:tab w:val="left" w:pos="2649"/>
        </w:tabs>
      </w:pPr>
      <w:r>
        <w:t xml:space="preserve">  &lt;meta charset="UTF-8" /&gt;</w:t>
      </w:r>
    </w:p>
    <w:p w14:paraId="04793023" w14:textId="77777777" w:rsidR="00B95641" w:rsidRDefault="00B95641" w:rsidP="00B95641">
      <w:pPr>
        <w:tabs>
          <w:tab w:val="left" w:pos="2649"/>
        </w:tabs>
      </w:pPr>
      <w:r>
        <w:t xml:space="preserve">  &lt;meta name="viewport" content="width=device-width, initial-scale=1" /&gt;</w:t>
      </w:r>
    </w:p>
    <w:p w14:paraId="38387419" w14:textId="77777777" w:rsidR="00B95641" w:rsidRDefault="00B95641" w:rsidP="00B95641">
      <w:pPr>
        <w:tabs>
          <w:tab w:val="left" w:pos="2649"/>
        </w:tabs>
      </w:pPr>
      <w:r>
        <w:t xml:space="preserve">  &lt;title&gt;Demonstrating the &amp;lt;header&amp;gt; Tag&lt;/title&gt;</w:t>
      </w:r>
    </w:p>
    <w:p w14:paraId="68CAC490" w14:textId="77777777" w:rsidR="00B95641" w:rsidRDefault="00B95641" w:rsidP="00B95641">
      <w:pPr>
        <w:tabs>
          <w:tab w:val="left" w:pos="2649"/>
        </w:tabs>
      </w:pPr>
      <w:r>
        <w:t xml:space="preserve">  &lt;style&gt;</w:t>
      </w:r>
    </w:p>
    <w:p w14:paraId="45E3AE37" w14:textId="77777777" w:rsidR="00B95641" w:rsidRDefault="00B95641" w:rsidP="00B95641">
      <w:pPr>
        <w:tabs>
          <w:tab w:val="left" w:pos="2649"/>
        </w:tabs>
      </w:pPr>
      <w:r>
        <w:t xml:space="preserve">    body {</w:t>
      </w:r>
    </w:p>
    <w:p w14:paraId="4A9F4F05" w14:textId="77777777" w:rsidR="00B95641" w:rsidRDefault="00B95641" w:rsidP="00B95641">
      <w:pPr>
        <w:tabs>
          <w:tab w:val="left" w:pos="2649"/>
        </w:tabs>
      </w:pPr>
      <w:r>
        <w:t xml:space="preserve">      font-family: Arial, sans-serif;</w:t>
      </w:r>
    </w:p>
    <w:p w14:paraId="5CA740E4" w14:textId="77777777" w:rsidR="00B95641" w:rsidRDefault="00B95641" w:rsidP="00B95641">
      <w:pPr>
        <w:tabs>
          <w:tab w:val="left" w:pos="2649"/>
        </w:tabs>
      </w:pPr>
      <w:r>
        <w:t xml:space="preserve">      margin: 0;</w:t>
      </w:r>
    </w:p>
    <w:p w14:paraId="17714F03" w14:textId="77777777" w:rsidR="00B95641" w:rsidRDefault="00B95641" w:rsidP="00B95641">
      <w:pPr>
        <w:tabs>
          <w:tab w:val="left" w:pos="2649"/>
        </w:tabs>
      </w:pPr>
      <w:r>
        <w:t xml:space="preserve">      padding: 0;</w:t>
      </w:r>
    </w:p>
    <w:p w14:paraId="70F0D3F1" w14:textId="77777777" w:rsidR="00B95641" w:rsidRDefault="00B95641" w:rsidP="00B95641">
      <w:pPr>
        <w:tabs>
          <w:tab w:val="left" w:pos="2649"/>
        </w:tabs>
      </w:pPr>
      <w:r>
        <w:t xml:space="preserve">    }</w:t>
      </w:r>
    </w:p>
    <w:p w14:paraId="61FFCB0C" w14:textId="77777777" w:rsidR="00B95641" w:rsidRDefault="00B95641" w:rsidP="00B95641">
      <w:pPr>
        <w:tabs>
          <w:tab w:val="left" w:pos="2649"/>
        </w:tabs>
      </w:pPr>
      <w:r>
        <w:t xml:space="preserve">    header {</w:t>
      </w:r>
    </w:p>
    <w:p w14:paraId="2D1D6700" w14:textId="77777777" w:rsidR="00B95641" w:rsidRDefault="00B95641" w:rsidP="00B95641">
      <w:pPr>
        <w:tabs>
          <w:tab w:val="left" w:pos="2649"/>
        </w:tabs>
      </w:pPr>
      <w:r>
        <w:t xml:space="preserve">      background-color: #007BFF;</w:t>
      </w:r>
    </w:p>
    <w:p w14:paraId="5C052418" w14:textId="77777777" w:rsidR="00B95641" w:rsidRDefault="00B95641" w:rsidP="00B95641">
      <w:pPr>
        <w:tabs>
          <w:tab w:val="left" w:pos="2649"/>
        </w:tabs>
      </w:pPr>
      <w:r>
        <w:t xml:space="preserve">      color: white;</w:t>
      </w:r>
    </w:p>
    <w:p w14:paraId="4C46964B" w14:textId="77777777" w:rsidR="00B95641" w:rsidRDefault="00B95641" w:rsidP="00B95641">
      <w:pPr>
        <w:tabs>
          <w:tab w:val="left" w:pos="2649"/>
        </w:tabs>
      </w:pPr>
      <w:r>
        <w:t xml:space="preserve">      padding: 20px 40px;</w:t>
      </w:r>
    </w:p>
    <w:p w14:paraId="4B009276" w14:textId="77777777" w:rsidR="00B95641" w:rsidRDefault="00B95641" w:rsidP="00B95641">
      <w:pPr>
        <w:tabs>
          <w:tab w:val="left" w:pos="2649"/>
        </w:tabs>
      </w:pPr>
      <w:r>
        <w:t xml:space="preserve">      text-align: center;</w:t>
      </w:r>
    </w:p>
    <w:p w14:paraId="6FFFA330" w14:textId="77777777" w:rsidR="00B95641" w:rsidRDefault="00B95641" w:rsidP="00B95641">
      <w:pPr>
        <w:tabs>
          <w:tab w:val="left" w:pos="2649"/>
        </w:tabs>
      </w:pPr>
      <w:r>
        <w:t xml:space="preserve">    }</w:t>
      </w:r>
    </w:p>
    <w:p w14:paraId="3D245EF9" w14:textId="77777777" w:rsidR="00B95641" w:rsidRDefault="00B95641" w:rsidP="00B95641">
      <w:pPr>
        <w:tabs>
          <w:tab w:val="left" w:pos="2649"/>
        </w:tabs>
      </w:pPr>
      <w:r>
        <w:t xml:space="preserve">    nav a {</w:t>
      </w:r>
    </w:p>
    <w:p w14:paraId="375C5E15" w14:textId="77777777" w:rsidR="00B95641" w:rsidRDefault="00B95641" w:rsidP="00B95641">
      <w:pPr>
        <w:tabs>
          <w:tab w:val="left" w:pos="2649"/>
        </w:tabs>
      </w:pPr>
      <w:r>
        <w:t xml:space="preserve">      color: white;</w:t>
      </w:r>
    </w:p>
    <w:p w14:paraId="6D922D7C" w14:textId="77777777" w:rsidR="00B95641" w:rsidRDefault="00B95641" w:rsidP="00B95641">
      <w:pPr>
        <w:tabs>
          <w:tab w:val="left" w:pos="2649"/>
        </w:tabs>
      </w:pPr>
      <w:r>
        <w:t xml:space="preserve">      margin: 0 15px;</w:t>
      </w:r>
    </w:p>
    <w:p w14:paraId="1BE7D06E" w14:textId="77777777" w:rsidR="00B95641" w:rsidRDefault="00B95641" w:rsidP="00B95641">
      <w:pPr>
        <w:tabs>
          <w:tab w:val="left" w:pos="2649"/>
        </w:tabs>
      </w:pPr>
      <w:r>
        <w:t xml:space="preserve">      text-decoration: none;</w:t>
      </w:r>
    </w:p>
    <w:p w14:paraId="2733D278" w14:textId="77777777" w:rsidR="00B95641" w:rsidRDefault="00B95641" w:rsidP="00B95641">
      <w:pPr>
        <w:tabs>
          <w:tab w:val="left" w:pos="2649"/>
        </w:tabs>
      </w:pPr>
      <w:r>
        <w:t xml:space="preserve">      font-weight: bold;</w:t>
      </w:r>
    </w:p>
    <w:p w14:paraId="0A1E1C84" w14:textId="77777777" w:rsidR="00B95641" w:rsidRDefault="00B95641" w:rsidP="00B95641">
      <w:pPr>
        <w:tabs>
          <w:tab w:val="left" w:pos="2649"/>
        </w:tabs>
      </w:pPr>
      <w:r>
        <w:t xml:space="preserve">    }</w:t>
      </w:r>
    </w:p>
    <w:p w14:paraId="40389C0A" w14:textId="77777777" w:rsidR="00B95641" w:rsidRDefault="00B95641" w:rsidP="00B95641">
      <w:pPr>
        <w:tabs>
          <w:tab w:val="left" w:pos="2649"/>
        </w:tabs>
      </w:pPr>
      <w:r>
        <w:t xml:space="preserve">    nav a:hover {</w:t>
      </w:r>
    </w:p>
    <w:p w14:paraId="56C70C4A" w14:textId="77777777" w:rsidR="00B95641" w:rsidRDefault="00B95641" w:rsidP="00B95641">
      <w:pPr>
        <w:tabs>
          <w:tab w:val="left" w:pos="2649"/>
        </w:tabs>
      </w:pPr>
      <w:r>
        <w:t xml:space="preserve">      text-decoration: underline;</w:t>
      </w:r>
    </w:p>
    <w:p w14:paraId="2D2F58DD" w14:textId="77777777" w:rsidR="00B95641" w:rsidRDefault="00B95641" w:rsidP="00B95641">
      <w:pPr>
        <w:tabs>
          <w:tab w:val="left" w:pos="2649"/>
        </w:tabs>
      </w:pPr>
      <w:r>
        <w:t xml:space="preserve">    }</w:t>
      </w:r>
    </w:p>
    <w:p w14:paraId="0C70D1EE" w14:textId="77777777" w:rsidR="00B95641" w:rsidRDefault="00B95641" w:rsidP="00B95641">
      <w:pPr>
        <w:tabs>
          <w:tab w:val="left" w:pos="2649"/>
        </w:tabs>
      </w:pPr>
      <w:r>
        <w:t xml:space="preserve">    main {</w:t>
      </w:r>
    </w:p>
    <w:p w14:paraId="5F32616A" w14:textId="77777777" w:rsidR="00B95641" w:rsidRDefault="00B95641" w:rsidP="00B95641">
      <w:pPr>
        <w:tabs>
          <w:tab w:val="left" w:pos="2649"/>
        </w:tabs>
      </w:pPr>
      <w:r>
        <w:t xml:space="preserve">      padding: 20px 40px;</w:t>
      </w:r>
    </w:p>
    <w:p w14:paraId="2AD00410" w14:textId="77777777" w:rsidR="00B95641" w:rsidRDefault="00B95641" w:rsidP="00B95641">
      <w:pPr>
        <w:tabs>
          <w:tab w:val="left" w:pos="2649"/>
        </w:tabs>
      </w:pPr>
      <w:r>
        <w:t xml:space="preserve">    }</w:t>
      </w:r>
    </w:p>
    <w:p w14:paraId="0938AA84" w14:textId="77777777" w:rsidR="00B95641" w:rsidRDefault="00B95641" w:rsidP="00B95641">
      <w:pPr>
        <w:tabs>
          <w:tab w:val="left" w:pos="2649"/>
        </w:tabs>
      </w:pPr>
      <w:r>
        <w:t xml:space="preserve">  &lt;/style&gt;</w:t>
      </w:r>
    </w:p>
    <w:p w14:paraId="5DF22F1E" w14:textId="77777777" w:rsidR="00B95641" w:rsidRDefault="00B95641" w:rsidP="00B95641">
      <w:pPr>
        <w:tabs>
          <w:tab w:val="left" w:pos="2649"/>
        </w:tabs>
      </w:pPr>
      <w:r>
        <w:t>&lt;/head&gt;</w:t>
      </w:r>
    </w:p>
    <w:p w14:paraId="2F066F56" w14:textId="77777777" w:rsidR="00B95641" w:rsidRDefault="00B95641" w:rsidP="00B95641">
      <w:pPr>
        <w:tabs>
          <w:tab w:val="left" w:pos="2649"/>
        </w:tabs>
      </w:pPr>
      <w:r>
        <w:t>&lt;body&gt;</w:t>
      </w:r>
    </w:p>
    <w:p w14:paraId="24E9FD20" w14:textId="77777777" w:rsidR="00B95641" w:rsidRDefault="00B95641" w:rsidP="00B95641">
      <w:pPr>
        <w:tabs>
          <w:tab w:val="left" w:pos="2649"/>
        </w:tabs>
      </w:pPr>
      <w:r>
        <w:t xml:space="preserve">  &lt;header&gt;</w:t>
      </w:r>
    </w:p>
    <w:p w14:paraId="3FA08805" w14:textId="77777777" w:rsidR="00B95641" w:rsidRDefault="00B95641" w:rsidP="00B95641">
      <w:pPr>
        <w:tabs>
          <w:tab w:val="left" w:pos="2649"/>
        </w:tabs>
      </w:pPr>
      <w:r>
        <w:t xml:space="preserve">    &lt;h1&gt;Welcome to My Website&lt;/h1&gt;</w:t>
      </w:r>
    </w:p>
    <w:p w14:paraId="0C8F0807" w14:textId="77777777" w:rsidR="00B95641" w:rsidRDefault="00B95641" w:rsidP="00B95641">
      <w:pPr>
        <w:tabs>
          <w:tab w:val="left" w:pos="2649"/>
        </w:tabs>
      </w:pPr>
      <w:r>
        <w:t xml:space="preserve">    &lt;nav&gt;</w:t>
      </w:r>
    </w:p>
    <w:p w14:paraId="6633B0B5" w14:textId="77777777" w:rsidR="00B95641" w:rsidRDefault="00B95641" w:rsidP="00B95641">
      <w:pPr>
        <w:tabs>
          <w:tab w:val="left" w:pos="2649"/>
        </w:tabs>
      </w:pPr>
      <w:r>
        <w:t xml:space="preserve">      &lt;a href="#home"&gt;Home&lt;/a&gt;</w:t>
      </w:r>
    </w:p>
    <w:p w14:paraId="680F0A7C" w14:textId="77777777" w:rsidR="00B95641" w:rsidRDefault="00B95641" w:rsidP="00B95641">
      <w:pPr>
        <w:tabs>
          <w:tab w:val="left" w:pos="2649"/>
        </w:tabs>
      </w:pPr>
      <w:r>
        <w:t xml:space="preserve">      &lt;a href="#about"&gt;About&lt;/a&gt;</w:t>
      </w:r>
    </w:p>
    <w:p w14:paraId="2412251E" w14:textId="77777777" w:rsidR="00B95641" w:rsidRDefault="00B95641" w:rsidP="00B95641">
      <w:pPr>
        <w:tabs>
          <w:tab w:val="left" w:pos="2649"/>
        </w:tabs>
      </w:pPr>
      <w:r>
        <w:t xml:space="preserve">      &lt;a href="#services"&gt;Services&lt;/a&gt;</w:t>
      </w:r>
    </w:p>
    <w:p w14:paraId="6726C337" w14:textId="77777777" w:rsidR="00B95641" w:rsidRDefault="00B95641" w:rsidP="00B95641">
      <w:pPr>
        <w:tabs>
          <w:tab w:val="left" w:pos="2649"/>
        </w:tabs>
      </w:pPr>
      <w:r>
        <w:t xml:space="preserve">      &lt;a href="#contact"&gt;Contact&lt;/a&gt;</w:t>
      </w:r>
    </w:p>
    <w:p w14:paraId="551C1495" w14:textId="77777777" w:rsidR="00B95641" w:rsidRDefault="00B95641" w:rsidP="00B95641">
      <w:pPr>
        <w:tabs>
          <w:tab w:val="left" w:pos="2649"/>
        </w:tabs>
      </w:pPr>
      <w:r>
        <w:t xml:space="preserve">    &lt;/nav&gt;</w:t>
      </w:r>
    </w:p>
    <w:p w14:paraId="314E7EC8" w14:textId="77777777" w:rsidR="00B95641" w:rsidRDefault="00B95641" w:rsidP="00B95641">
      <w:pPr>
        <w:tabs>
          <w:tab w:val="left" w:pos="2649"/>
        </w:tabs>
      </w:pPr>
      <w:r>
        <w:t xml:space="preserve">  &lt;/header&gt;</w:t>
      </w:r>
    </w:p>
    <w:p w14:paraId="2B6292A7" w14:textId="77777777" w:rsidR="00B95641" w:rsidRDefault="00B95641" w:rsidP="00B95641">
      <w:pPr>
        <w:tabs>
          <w:tab w:val="left" w:pos="2649"/>
        </w:tabs>
      </w:pPr>
    </w:p>
    <w:p w14:paraId="7FA0DBE4" w14:textId="77777777" w:rsidR="00B95641" w:rsidRDefault="00B95641" w:rsidP="00B95641">
      <w:pPr>
        <w:tabs>
          <w:tab w:val="left" w:pos="2649"/>
        </w:tabs>
      </w:pPr>
      <w:r>
        <w:t xml:space="preserve">  &lt;main&gt;</w:t>
      </w:r>
    </w:p>
    <w:p w14:paraId="5920C81E" w14:textId="77777777" w:rsidR="00B95641" w:rsidRDefault="00B95641" w:rsidP="00B95641">
      <w:pPr>
        <w:tabs>
          <w:tab w:val="left" w:pos="2649"/>
        </w:tabs>
      </w:pPr>
      <w:r>
        <w:t xml:space="preserve">    &lt;section id="home"&gt;</w:t>
      </w:r>
    </w:p>
    <w:p w14:paraId="59A9FE57" w14:textId="77777777" w:rsidR="00B95641" w:rsidRDefault="00B95641" w:rsidP="00B95641">
      <w:pPr>
        <w:tabs>
          <w:tab w:val="left" w:pos="2649"/>
        </w:tabs>
      </w:pPr>
      <w:r>
        <w:t xml:space="preserve">      &lt;h2&gt;Home&lt;/h2&gt;</w:t>
      </w:r>
    </w:p>
    <w:p w14:paraId="698F2878" w14:textId="77777777" w:rsidR="00B95641" w:rsidRDefault="00B95641" w:rsidP="00B95641">
      <w:pPr>
        <w:tabs>
          <w:tab w:val="left" w:pos="2649"/>
        </w:tabs>
      </w:pPr>
      <w:r>
        <w:t xml:space="preserve">      &lt;p&gt;This is the home section of the website.&lt;/p&gt;</w:t>
      </w:r>
    </w:p>
    <w:p w14:paraId="34106DC5" w14:textId="77777777" w:rsidR="00B95641" w:rsidRDefault="00B95641" w:rsidP="00B95641">
      <w:pPr>
        <w:tabs>
          <w:tab w:val="left" w:pos="2649"/>
        </w:tabs>
      </w:pPr>
      <w:r>
        <w:t xml:space="preserve">    &lt;/section&gt;</w:t>
      </w:r>
    </w:p>
    <w:p w14:paraId="754FE0CD" w14:textId="77777777" w:rsidR="00B95641" w:rsidRDefault="00B95641" w:rsidP="00B95641">
      <w:pPr>
        <w:tabs>
          <w:tab w:val="left" w:pos="2649"/>
        </w:tabs>
      </w:pPr>
    </w:p>
    <w:p w14:paraId="14700832" w14:textId="77777777" w:rsidR="00B95641" w:rsidRDefault="00B95641" w:rsidP="00B95641">
      <w:pPr>
        <w:tabs>
          <w:tab w:val="left" w:pos="2649"/>
        </w:tabs>
      </w:pPr>
      <w:r>
        <w:t xml:space="preserve">    &lt;section id="about"&gt;</w:t>
      </w:r>
    </w:p>
    <w:p w14:paraId="28F7130C" w14:textId="77777777" w:rsidR="00B95641" w:rsidRDefault="00B95641" w:rsidP="00B95641">
      <w:pPr>
        <w:tabs>
          <w:tab w:val="left" w:pos="2649"/>
        </w:tabs>
      </w:pPr>
      <w:r>
        <w:t xml:space="preserve">      &lt;h2&gt;About&lt;/h2&gt;</w:t>
      </w:r>
    </w:p>
    <w:p w14:paraId="29A285A2" w14:textId="77777777" w:rsidR="00B95641" w:rsidRDefault="00B95641" w:rsidP="00B95641">
      <w:pPr>
        <w:tabs>
          <w:tab w:val="left" w:pos="2649"/>
        </w:tabs>
      </w:pPr>
      <w:r>
        <w:t xml:space="preserve">      &lt;p&gt;Learn more about us here.&lt;/p&gt;</w:t>
      </w:r>
    </w:p>
    <w:p w14:paraId="5AED5C43" w14:textId="77777777" w:rsidR="00B95641" w:rsidRDefault="00B95641" w:rsidP="00B95641">
      <w:pPr>
        <w:tabs>
          <w:tab w:val="left" w:pos="2649"/>
        </w:tabs>
      </w:pPr>
      <w:r>
        <w:t xml:space="preserve">    &lt;/section&gt;</w:t>
      </w:r>
    </w:p>
    <w:p w14:paraId="5EF949F5" w14:textId="77777777" w:rsidR="00B95641" w:rsidRDefault="00B95641" w:rsidP="00B95641">
      <w:pPr>
        <w:tabs>
          <w:tab w:val="left" w:pos="2649"/>
        </w:tabs>
      </w:pPr>
    </w:p>
    <w:p w14:paraId="1C97311F" w14:textId="77777777" w:rsidR="00B95641" w:rsidRDefault="00B95641" w:rsidP="00B95641">
      <w:pPr>
        <w:tabs>
          <w:tab w:val="left" w:pos="2649"/>
        </w:tabs>
      </w:pPr>
      <w:r>
        <w:t xml:space="preserve">    &lt;section id="services"&gt;</w:t>
      </w:r>
    </w:p>
    <w:p w14:paraId="6F442210" w14:textId="77777777" w:rsidR="00B95641" w:rsidRDefault="00B95641" w:rsidP="00B95641">
      <w:pPr>
        <w:tabs>
          <w:tab w:val="left" w:pos="2649"/>
        </w:tabs>
      </w:pPr>
      <w:r>
        <w:t xml:space="preserve">      &lt;h2&gt;Services&lt;/h2&gt;</w:t>
      </w:r>
    </w:p>
    <w:p w14:paraId="23DBBBAC" w14:textId="77777777" w:rsidR="00B95641" w:rsidRDefault="00B95641" w:rsidP="00B95641">
      <w:pPr>
        <w:tabs>
          <w:tab w:val="left" w:pos="2649"/>
        </w:tabs>
      </w:pPr>
      <w:r>
        <w:t xml:space="preserve">      &lt;p&gt;Details about the services we offer.&lt;/p&gt;</w:t>
      </w:r>
    </w:p>
    <w:p w14:paraId="3FBB72B3" w14:textId="77777777" w:rsidR="00B95641" w:rsidRDefault="00B95641" w:rsidP="00B95641">
      <w:pPr>
        <w:tabs>
          <w:tab w:val="left" w:pos="2649"/>
        </w:tabs>
      </w:pPr>
      <w:r>
        <w:t xml:space="preserve">    &lt;/section&gt;</w:t>
      </w:r>
    </w:p>
    <w:p w14:paraId="152C263B" w14:textId="77777777" w:rsidR="00B95641" w:rsidRDefault="00B95641" w:rsidP="00B95641">
      <w:pPr>
        <w:tabs>
          <w:tab w:val="left" w:pos="2649"/>
        </w:tabs>
      </w:pPr>
    </w:p>
    <w:p w14:paraId="59C359CF" w14:textId="77777777" w:rsidR="00B95641" w:rsidRDefault="00B95641" w:rsidP="00B95641">
      <w:pPr>
        <w:tabs>
          <w:tab w:val="left" w:pos="2649"/>
        </w:tabs>
      </w:pPr>
      <w:r>
        <w:t xml:space="preserve">    &lt;section id="contact"&gt;</w:t>
      </w:r>
    </w:p>
    <w:p w14:paraId="365932C4" w14:textId="77777777" w:rsidR="00B95641" w:rsidRDefault="00B95641" w:rsidP="00B95641">
      <w:pPr>
        <w:tabs>
          <w:tab w:val="left" w:pos="2649"/>
        </w:tabs>
      </w:pPr>
      <w:r>
        <w:t xml:space="preserve">      &lt;h2&gt;Contact&lt;/h2&gt;</w:t>
      </w:r>
    </w:p>
    <w:p w14:paraId="16FD5782" w14:textId="77777777" w:rsidR="00B95641" w:rsidRDefault="00B95641" w:rsidP="00B95641">
      <w:pPr>
        <w:tabs>
          <w:tab w:val="left" w:pos="2649"/>
        </w:tabs>
      </w:pPr>
      <w:r>
        <w:t xml:space="preserve">      &lt;p&gt;How to get in touch with us.&lt;/p&gt;</w:t>
      </w:r>
    </w:p>
    <w:p w14:paraId="1012C296" w14:textId="77777777" w:rsidR="00B95641" w:rsidRDefault="00B95641" w:rsidP="00B95641">
      <w:pPr>
        <w:tabs>
          <w:tab w:val="left" w:pos="2649"/>
        </w:tabs>
      </w:pPr>
      <w:r>
        <w:t xml:space="preserve">    &lt;/section&gt;</w:t>
      </w:r>
    </w:p>
    <w:p w14:paraId="3ABFBC59" w14:textId="4B344B44" w:rsidR="00B95641" w:rsidRDefault="00B95641" w:rsidP="00B95641">
      <w:pPr>
        <w:tabs>
          <w:tab w:val="left" w:pos="2649"/>
        </w:tabs>
      </w:pPr>
      <w:r>
        <w:t xml:space="preserve">  &lt;/main&gt;</w:t>
      </w:r>
    </w:p>
    <w:p w14:paraId="68A98396" w14:textId="3E9B80CF" w:rsidR="00B95641" w:rsidRDefault="00B95641" w:rsidP="00B95641">
      <w:pPr>
        <w:tabs>
          <w:tab w:val="left" w:pos="2649"/>
        </w:tabs>
      </w:pPr>
      <w:r>
        <w:t>&lt;/body&gt;</w:t>
      </w:r>
    </w:p>
    <w:p w14:paraId="56F473E8" w14:textId="7D0B564E" w:rsidR="00B95641" w:rsidRDefault="00B95641" w:rsidP="00B95641">
      <w:pPr>
        <w:tabs>
          <w:tab w:val="left" w:pos="2649"/>
        </w:tabs>
      </w:pPr>
      <w:r>
        <w:t>&lt;/html&gt;</w:t>
      </w:r>
    </w:p>
    <w:p w14:paraId="79460C88" w14:textId="705583F4" w:rsidR="00B95641" w:rsidRDefault="00B95641" w:rsidP="00B95641">
      <w:pPr>
        <w:tabs>
          <w:tab w:val="left" w:pos="2649"/>
        </w:tabs>
      </w:pPr>
      <w:r>
        <w:t>Output:</w:t>
      </w:r>
      <w:r w:rsidRPr="00B95641">
        <w:t xml:space="preserve"> </w:t>
      </w:r>
    </w:p>
    <w:p w14:paraId="70DABA57" w14:textId="706DFA6A" w:rsidR="00B95641" w:rsidRDefault="00B95641" w:rsidP="00B95641">
      <w:pPr>
        <w:tabs>
          <w:tab w:val="left" w:pos="2649"/>
        </w:tabs>
      </w:pPr>
      <w:r w:rsidRPr="00B95641">
        <w:rPr>
          <w:noProof/>
          <w:lang w:eastAsia="en-IN"/>
        </w:rPr>
        <w:drawing>
          <wp:inline distT="0" distB="0" distL="0" distR="0" wp14:anchorId="4F3B4F8D" wp14:editId="3167A692">
            <wp:extent cx="3457575" cy="18764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7575" cy="1876425"/>
                    </a:xfrm>
                    <a:prstGeom prst="rect">
                      <a:avLst/>
                    </a:prstGeom>
                  </pic:spPr>
                </pic:pic>
              </a:graphicData>
            </a:graphic>
          </wp:inline>
        </w:drawing>
      </w:r>
    </w:p>
    <w:p w14:paraId="462CAA5F" w14:textId="6C9E4FB5" w:rsidR="00B95641" w:rsidRDefault="00B95641" w:rsidP="00B95641">
      <w:pPr>
        <w:tabs>
          <w:tab w:val="left" w:pos="2649"/>
        </w:tabs>
        <w:jc w:val="center"/>
      </w:pPr>
      <w:r>
        <w:t>Project-54</w:t>
      </w:r>
    </w:p>
    <w:p w14:paraId="1064B9EF" w14:textId="465D4B63" w:rsidR="00B95641" w:rsidRDefault="00B95641" w:rsidP="00B95641">
      <w:pPr>
        <w:tabs>
          <w:tab w:val="left" w:pos="2649"/>
        </w:tabs>
      </w:pPr>
      <w:r>
        <w:t>Design a web page demonstrating the usage of the tag.</w:t>
      </w:r>
    </w:p>
    <w:p w14:paraId="4E72FA5E" w14:textId="77777777" w:rsidR="00B95641" w:rsidRDefault="00B95641" w:rsidP="00B95641">
      <w:pPr>
        <w:tabs>
          <w:tab w:val="left" w:pos="2649"/>
        </w:tabs>
      </w:pPr>
      <w:r>
        <w:t>&lt;!DOCTYPE html&gt;</w:t>
      </w:r>
    </w:p>
    <w:p w14:paraId="2BFBCB94" w14:textId="77777777" w:rsidR="00B95641" w:rsidRDefault="00B95641" w:rsidP="00B95641">
      <w:pPr>
        <w:tabs>
          <w:tab w:val="left" w:pos="2649"/>
        </w:tabs>
      </w:pPr>
      <w:r>
        <w:t>&lt;html lang="en"&gt;</w:t>
      </w:r>
    </w:p>
    <w:p w14:paraId="75BDC806" w14:textId="77777777" w:rsidR="00B95641" w:rsidRDefault="00B95641" w:rsidP="00B95641">
      <w:pPr>
        <w:tabs>
          <w:tab w:val="left" w:pos="2649"/>
        </w:tabs>
      </w:pPr>
      <w:r>
        <w:t>&lt;head&gt;</w:t>
      </w:r>
    </w:p>
    <w:p w14:paraId="0CAF9787" w14:textId="77777777" w:rsidR="00B95641" w:rsidRDefault="00B95641" w:rsidP="00B95641">
      <w:pPr>
        <w:tabs>
          <w:tab w:val="left" w:pos="2649"/>
        </w:tabs>
      </w:pPr>
      <w:r>
        <w:t xml:space="preserve">  &lt;meta charset="UTF-8" /&gt;</w:t>
      </w:r>
    </w:p>
    <w:p w14:paraId="4754C792" w14:textId="77777777" w:rsidR="00B95641" w:rsidRDefault="00B95641" w:rsidP="00B95641">
      <w:pPr>
        <w:tabs>
          <w:tab w:val="left" w:pos="2649"/>
        </w:tabs>
      </w:pPr>
      <w:r>
        <w:t xml:space="preserve">  &lt;meta name="viewport" content="width=device-width, initial-scale=1" /&gt;</w:t>
      </w:r>
    </w:p>
    <w:p w14:paraId="1A79085A" w14:textId="77777777" w:rsidR="00B95641" w:rsidRDefault="00B95641" w:rsidP="00B95641">
      <w:pPr>
        <w:tabs>
          <w:tab w:val="left" w:pos="2649"/>
        </w:tabs>
      </w:pPr>
      <w:r>
        <w:t xml:space="preserve">  &lt;title&gt;Demonstrating the &amp;lt;nav&amp;gt; Tag&lt;/title&gt;</w:t>
      </w:r>
    </w:p>
    <w:p w14:paraId="30423625" w14:textId="77777777" w:rsidR="00B95641" w:rsidRDefault="00B95641" w:rsidP="00B95641">
      <w:pPr>
        <w:tabs>
          <w:tab w:val="left" w:pos="2649"/>
        </w:tabs>
      </w:pPr>
      <w:r>
        <w:t xml:space="preserve">  &lt;style&gt;</w:t>
      </w:r>
    </w:p>
    <w:p w14:paraId="7723EDEC" w14:textId="77777777" w:rsidR="00B95641" w:rsidRDefault="00B95641" w:rsidP="00B95641">
      <w:pPr>
        <w:tabs>
          <w:tab w:val="left" w:pos="2649"/>
        </w:tabs>
      </w:pPr>
      <w:r>
        <w:t xml:space="preserve">    body {</w:t>
      </w:r>
    </w:p>
    <w:p w14:paraId="386B77B0" w14:textId="77777777" w:rsidR="00B95641" w:rsidRDefault="00B95641" w:rsidP="00B95641">
      <w:pPr>
        <w:tabs>
          <w:tab w:val="left" w:pos="2649"/>
        </w:tabs>
      </w:pPr>
      <w:r>
        <w:t xml:space="preserve">      font-family: Arial, sans-serif;</w:t>
      </w:r>
    </w:p>
    <w:p w14:paraId="0DDB65A5" w14:textId="77777777" w:rsidR="00B95641" w:rsidRDefault="00B95641" w:rsidP="00B95641">
      <w:pPr>
        <w:tabs>
          <w:tab w:val="left" w:pos="2649"/>
        </w:tabs>
      </w:pPr>
      <w:r>
        <w:t xml:space="preserve">      margin: 0;</w:t>
      </w:r>
    </w:p>
    <w:p w14:paraId="34D72217" w14:textId="77777777" w:rsidR="00B95641" w:rsidRDefault="00B95641" w:rsidP="00B95641">
      <w:pPr>
        <w:tabs>
          <w:tab w:val="left" w:pos="2649"/>
        </w:tabs>
      </w:pPr>
      <w:r>
        <w:t xml:space="preserve">      padding: 0;</w:t>
      </w:r>
    </w:p>
    <w:p w14:paraId="3C439A35" w14:textId="77777777" w:rsidR="00B95641" w:rsidRDefault="00B95641" w:rsidP="00B95641">
      <w:pPr>
        <w:tabs>
          <w:tab w:val="left" w:pos="2649"/>
        </w:tabs>
      </w:pPr>
      <w:r>
        <w:t xml:space="preserve">    }</w:t>
      </w:r>
    </w:p>
    <w:p w14:paraId="087FB288" w14:textId="77777777" w:rsidR="00B95641" w:rsidRDefault="00B95641" w:rsidP="00B95641">
      <w:pPr>
        <w:tabs>
          <w:tab w:val="left" w:pos="2649"/>
        </w:tabs>
      </w:pPr>
      <w:r>
        <w:t xml:space="preserve">    nav {</w:t>
      </w:r>
    </w:p>
    <w:p w14:paraId="25F0C5A1" w14:textId="77777777" w:rsidR="00B95641" w:rsidRDefault="00B95641" w:rsidP="00B95641">
      <w:pPr>
        <w:tabs>
          <w:tab w:val="left" w:pos="2649"/>
        </w:tabs>
      </w:pPr>
      <w:r>
        <w:t xml:space="preserve">      background-color: #333;</w:t>
      </w:r>
    </w:p>
    <w:p w14:paraId="20DA6A23" w14:textId="77777777" w:rsidR="00B95641" w:rsidRDefault="00B95641" w:rsidP="00B95641">
      <w:pPr>
        <w:tabs>
          <w:tab w:val="left" w:pos="2649"/>
        </w:tabs>
      </w:pPr>
      <w:r>
        <w:t xml:space="preserve">      padding: 15px 40px;</w:t>
      </w:r>
    </w:p>
    <w:p w14:paraId="7626807A" w14:textId="77777777" w:rsidR="00B95641" w:rsidRDefault="00B95641" w:rsidP="00B95641">
      <w:pPr>
        <w:tabs>
          <w:tab w:val="left" w:pos="2649"/>
        </w:tabs>
      </w:pPr>
      <w:r>
        <w:t xml:space="preserve">    }</w:t>
      </w:r>
    </w:p>
    <w:p w14:paraId="3E1BB843" w14:textId="77777777" w:rsidR="00B95641" w:rsidRDefault="00B95641" w:rsidP="00B95641">
      <w:pPr>
        <w:tabs>
          <w:tab w:val="left" w:pos="2649"/>
        </w:tabs>
      </w:pPr>
      <w:r>
        <w:t xml:space="preserve">    nav a {</w:t>
      </w:r>
    </w:p>
    <w:p w14:paraId="4878CA91" w14:textId="77777777" w:rsidR="00B95641" w:rsidRDefault="00B95641" w:rsidP="00B95641">
      <w:pPr>
        <w:tabs>
          <w:tab w:val="left" w:pos="2649"/>
        </w:tabs>
      </w:pPr>
      <w:r>
        <w:t xml:space="preserve">      color: white;</w:t>
      </w:r>
    </w:p>
    <w:p w14:paraId="5CFFE98D" w14:textId="77777777" w:rsidR="00B95641" w:rsidRDefault="00B95641" w:rsidP="00B95641">
      <w:pPr>
        <w:tabs>
          <w:tab w:val="left" w:pos="2649"/>
        </w:tabs>
      </w:pPr>
      <w:r>
        <w:t xml:space="preserve">      margin-right: 20px;</w:t>
      </w:r>
    </w:p>
    <w:p w14:paraId="60AFADFF" w14:textId="77777777" w:rsidR="00B95641" w:rsidRDefault="00B95641" w:rsidP="00B95641">
      <w:pPr>
        <w:tabs>
          <w:tab w:val="left" w:pos="2649"/>
        </w:tabs>
      </w:pPr>
      <w:r>
        <w:t xml:space="preserve">      text-decoration: none;</w:t>
      </w:r>
    </w:p>
    <w:p w14:paraId="4EB2FF6E" w14:textId="77777777" w:rsidR="00B95641" w:rsidRDefault="00B95641" w:rsidP="00B95641">
      <w:pPr>
        <w:tabs>
          <w:tab w:val="left" w:pos="2649"/>
        </w:tabs>
      </w:pPr>
      <w:r>
        <w:t xml:space="preserve">      font-weight: bold;</w:t>
      </w:r>
    </w:p>
    <w:p w14:paraId="43FDF91A" w14:textId="77777777" w:rsidR="00B95641" w:rsidRDefault="00B95641" w:rsidP="00B95641">
      <w:pPr>
        <w:tabs>
          <w:tab w:val="left" w:pos="2649"/>
        </w:tabs>
      </w:pPr>
      <w:r>
        <w:t xml:space="preserve">      font-size: 16px;</w:t>
      </w:r>
    </w:p>
    <w:p w14:paraId="014A21A2" w14:textId="77777777" w:rsidR="00B95641" w:rsidRDefault="00B95641" w:rsidP="00B95641">
      <w:pPr>
        <w:tabs>
          <w:tab w:val="left" w:pos="2649"/>
        </w:tabs>
      </w:pPr>
      <w:r>
        <w:t xml:space="preserve">    }</w:t>
      </w:r>
    </w:p>
    <w:p w14:paraId="13F8E666" w14:textId="77777777" w:rsidR="00B95641" w:rsidRDefault="00B95641" w:rsidP="00B95641">
      <w:pPr>
        <w:tabs>
          <w:tab w:val="left" w:pos="2649"/>
        </w:tabs>
      </w:pPr>
      <w:r>
        <w:t xml:space="preserve">    nav a:hover {</w:t>
      </w:r>
    </w:p>
    <w:p w14:paraId="4EAB806A" w14:textId="77777777" w:rsidR="00B95641" w:rsidRDefault="00B95641" w:rsidP="00B95641">
      <w:pPr>
        <w:tabs>
          <w:tab w:val="left" w:pos="2649"/>
        </w:tabs>
      </w:pPr>
      <w:r>
        <w:t xml:space="preserve">      text-decoration: underline;</w:t>
      </w:r>
    </w:p>
    <w:p w14:paraId="246A520A" w14:textId="77777777" w:rsidR="00B95641" w:rsidRDefault="00B95641" w:rsidP="00B95641">
      <w:pPr>
        <w:tabs>
          <w:tab w:val="left" w:pos="2649"/>
        </w:tabs>
      </w:pPr>
      <w:r>
        <w:t xml:space="preserve">    }</w:t>
      </w:r>
    </w:p>
    <w:p w14:paraId="1DDA1E9B" w14:textId="77777777" w:rsidR="00B95641" w:rsidRDefault="00B95641" w:rsidP="00B95641">
      <w:pPr>
        <w:tabs>
          <w:tab w:val="left" w:pos="2649"/>
        </w:tabs>
      </w:pPr>
      <w:r>
        <w:t xml:space="preserve">    main {</w:t>
      </w:r>
    </w:p>
    <w:p w14:paraId="53D4D309" w14:textId="77777777" w:rsidR="00B95641" w:rsidRDefault="00B95641" w:rsidP="00B95641">
      <w:pPr>
        <w:tabs>
          <w:tab w:val="left" w:pos="2649"/>
        </w:tabs>
      </w:pPr>
      <w:r>
        <w:t xml:space="preserve">      padding: 20px 40px;</w:t>
      </w:r>
    </w:p>
    <w:p w14:paraId="26B0D8FD" w14:textId="77777777" w:rsidR="00B95641" w:rsidRDefault="00B95641" w:rsidP="00B95641">
      <w:pPr>
        <w:tabs>
          <w:tab w:val="left" w:pos="2649"/>
        </w:tabs>
      </w:pPr>
      <w:r>
        <w:t xml:space="preserve">    }</w:t>
      </w:r>
    </w:p>
    <w:p w14:paraId="698117C8" w14:textId="77777777" w:rsidR="00B95641" w:rsidRDefault="00B95641" w:rsidP="00B95641">
      <w:pPr>
        <w:tabs>
          <w:tab w:val="left" w:pos="2649"/>
        </w:tabs>
      </w:pPr>
      <w:r>
        <w:t xml:space="preserve">  &lt;/style&gt;</w:t>
      </w:r>
    </w:p>
    <w:p w14:paraId="187A4480" w14:textId="77777777" w:rsidR="00B95641" w:rsidRDefault="00B95641" w:rsidP="00B95641">
      <w:pPr>
        <w:tabs>
          <w:tab w:val="left" w:pos="2649"/>
        </w:tabs>
      </w:pPr>
      <w:r>
        <w:t>&lt;/head&gt;</w:t>
      </w:r>
    </w:p>
    <w:p w14:paraId="25A2AB1C" w14:textId="77777777" w:rsidR="00B95641" w:rsidRDefault="00B95641" w:rsidP="00B95641">
      <w:pPr>
        <w:tabs>
          <w:tab w:val="left" w:pos="2649"/>
        </w:tabs>
      </w:pPr>
      <w:r>
        <w:t>&lt;body&gt;</w:t>
      </w:r>
    </w:p>
    <w:p w14:paraId="6C8B0505" w14:textId="77777777" w:rsidR="00B95641" w:rsidRDefault="00B95641" w:rsidP="00B95641">
      <w:pPr>
        <w:tabs>
          <w:tab w:val="left" w:pos="2649"/>
        </w:tabs>
      </w:pPr>
    </w:p>
    <w:p w14:paraId="2C4C8555" w14:textId="77777777" w:rsidR="00B95641" w:rsidRDefault="00B95641" w:rsidP="00B95641">
      <w:pPr>
        <w:tabs>
          <w:tab w:val="left" w:pos="2649"/>
        </w:tabs>
      </w:pPr>
      <w:r>
        <w:t xml:space="preserve">  &lt;nav&gt;</w:t>
      </w:r>
    </w:p>
    <w:p w14:paraId="0EA3D2BE" w14:textId="77777777" w:rsidR="00B95641" w:rsidRDefault="00B95641" w:rsidP="00B95641">
      <w:pPr>
        <w:tabs>
          <w:tab w:val="left" w:pos="2649"/>
        </w:tabs>
      </w:pPr>
      <w:r>
        <w:t xml:space="preserve">    &lt;a href="#home"&gt;Home&lt;/a&gt;</w:t>
      </w:r>
    </w:p>
    <w:p w14:paraId="3DD873BA" w14:textId="77777777" w:rsidR="00B95641" w:rsidRDefault="00B95641" w:rsidP="00B95641">
      <w:pPr>
        <w:tabs>
          <w:tab w:val="left" w:pos="2649"/>
        </w:tabs>
      </w:pPr>
      <w:r>
        <w:t xml:space="preserve">    &lt;a href="#about"&gt;About&lt;/a&gt;</w:t>
      </w:r>
    </w:p>
    <w:p w14:paraId="33DC82F5" w14:textId="77777777" w:rsidR="00B95641" w:rsidRDefault="00B95641" w:rsidP="00B95641">
      <w:pPr>
        <w:tabs>
          <w:tab w:val="left" w:pos="2649"/>
        </w:tabs>
      </w:pPr>
      <w:r>
        <w:t xml:space="preserve">    &lt;a href="#blog"&gt;Blog&lt;/a&gt;</w:t>
      </w:r>
    </w:p>
    <w:p w14:paraId="2D98C96C" w14:textId="77777777" w:rsidR="00B95641" w:rsidRDefault="00B95641" w:rsidP="00B95641">
      <w:pPr>
        <w:tabs>
          <w:tab w:val="left" w:pos="2649"/>
        </w:tabs>
      </w:pPr>
      <w:r>
        <w:t xml:space="preserve">    &lt;a href="#contact"&gt;Contact&lt;/a&gt;</w:t>
      </w:r>
    </w:p>
    <w:p w14:paraId="5973F499" w14:textId="77777777" w:rsidR="00B95641" w:rsidRDefault="00B95641" w:rsidP="00B95641">
      <w:pPr>
        <w:tabs>
          <w:tab w:val="left" w:pos="2649"/>
        </w:tabs>
      </w:pPr>
      <w:r>
        <w:t xml:space="preserve">  &lt;/nav&gt;</w:t>
      </w:r>
    </w:p>
    <w:p w14:paraId="507B6C8B" w14:textId="77777777" w:rsidR="00B95641" w:rsidRDefault="00B95641" w:rsidP="00B95641">
      <w:pPr>
        <w:tabs>
          <w:tab w:val="left" w:pos="2649"/>
        </w:tabs>
      </w:pPr>
    </w:p>
    <w:p w14:paraId="29FFFDF8" w14:textId="77777777" w:rsidR="00B95641" w:rsidRDefault="00B95641" w:rsidP="00B95641">
      <w:pPr>
        <w:tabs>
          <w:tab w:val="left" w:pos="2649"/>
        </w:tabs>
      </w:pPr>
      <w:r>
        <w:t xml:space="preserve">  &lt;main&gt;</w:t>
      </w:r>
    </w:p>
    <w:p w14:paraId="5CBED507" w14:textId="77777777" w:rsidR="00B95641" w:rsidRDefault="00B95641" w:rsidP="00B95641">
      <w:pPr>
        <w:tabs>
          <w:tab w:val="left" w:pos="2649"/>
        </w:tabs>
      </w:pPr>
      <w:r>
        <w:t xml:space="preserve">    &lt;section id="home"&gt;</w:t>
      </w:r>
    </w:p>
    <w:p w14:paraId="1FFF67C1" w14:textId="77777777" w:rsidR="00B95641" w:rsidRDefault="00B95641" w:rsidP="00B95641">
      <w:pPr>
        <w:tabs>
          <w:tab w:val="left" w:pos="2649"/>
        </w:tabs>
      </w:pPr>
      <w:r>
        <w:t xml:space="preserve">      &lt;h2&gt;Home&lt;/h2&gt;</w:t>
      </w:r>
    </w:p>
    <w:p w14:paraId="243C1468" w14:textId="77777777" w:rsidR="00B95641" w:rsidRDefault="00B95641" w:rsidP="00B95641">
      <w:pPr>
        <w:tabs>
          <w:tab w:val="left" w:pos="2649"/>
        </w:tabs>
      </w:pPr>
      <w:r>
        <w:t xml:space="preserve">      &lt;p&gt;Welcome to our website!&lt;/p&gt;</w:t>
      </w:r>
    </w:p>
    <w:p w14:paraId="2FE7A396" w14:textId="77777777" w:rsidR="00B95641" w:rsidRDefault="00B95641" w:rsidP="00B95641">
      <w:pPr>
        <w:tabs>
          <w:tab w:val="left" w:pos="2649"/>
        </w:tabs>
      </w:pPr>
      <w:r>
        <w:t xml:space="preserve">    &lt;/section&gt;</w:t>
      </w:r>
    </w:p>
    <w:p w14:paraId="647B881B" w14:textId="77777777" w:rsidR="00B95641" w:rsidRDefault="00B95641" w:rsidP="00B95641">
      <w:pPr>
        <w:tabs>
          <w:tab w:val="left" w:pos="2649"/>
        </w:tabs>
      </w:pPr>
    </w:p>
    <w:p w14:paraId="7221731C" w14:textId="77777777" w:rsidR="00B95641" w:rsidRDefault="00B95641" w:rsidP="00B95641">
      <w:pPr>
        <w:tabs>
          <w:tab w:val="left" w:pos="2649"/>
        </w:tabs>
      </w:pPr>
      <w:r>
        <w:t xml:space="preserve">    &lt;section id="about"&gt;</w:t>
      </w:r>
    </w:p>
    <w:p w14:paraId="0849EA51" w14:textId="77777777" w:rsidR="00B95641" w:rsidRDefault="00B95641" w:rsidP="00B95641">
      <w:pPr>
        <w:tabs>
          <w:tab w:val="left" w:pos="2649"/>
        </w:tabs>
      </w:pPr>
      <w:r>
        <w:t xml:space="preserve">      &lt;h2&gt;About&lt;/h2&gt;</w:t>
      </w:r>
    </w:p>
    <w:p w14:paraId="16AEE3B2" w14:textId="77777777" w:rsidR="00B95641" w:rsidRDefault="00B95641" w:rsidP="00B95641">
      <w:pPr>
        <w:tabs>
          <w:tab w:val="left" w:pos="2649"/>
        </w:tabs>
      </w:pPr>
      <w:r>
        <w:t xml:space="preserve">      &lt;p&gt;This section tells you about us.&lt;/p&gt;</w:t>
      </w:r>
    </w:p>
    <w:p w14:paraId="4E61D4F7" w14:textId="77777777" w:rsidR="00B95641" w:rsidRDefault="00B95641" w:rsidP="00B95641">
      <w:pPr>
        <w:tabs>
          <w:tab w:val="left" w:pos="2649"/>
        </w:tabs>
      </w:pPr>
      <w:r>
        <w:t xml:space="preserve">    &lt;/section&gt;</w:t>
      </w:r>
    </w:p>
    <w:p w14:paraId="1A33F581" w14:textId="77777777" w:rsidR="00B95641" w:rsidRDefault="00B95641" w:rsidP="00B95641">
      <w:pPr>
        <w:tabs>
          <w:tab w:val="left" w:pos="2649"/>
        </w:tabs>
      </w:pPr>
    </w:p>
    <w:p w14:paraId="565E0D4F" w14:textId="77777777" w:rsidR="00B95641" w:rsidRDefault="00B95641" w:rsidP="00B95641">
      <w:pPr>
        <w:tabs>
          <w:tab w:val="left" w:pos="2649"/>
        </w:tabs>
      </w:pPr>
      <w:r>
        <w:t xml:space="preserve">    &lt;section id="blog"&gt;</w:t>
      </w:r>
    </w:p>
    <w:p w14:paraId="7131796C" w14:textId="77777777" w:rsidR="00B95641" w:rsidRDefault="00B95641" w:rsidP="00B95641">
      <w:pPr>
        <w:tabs>
          <w:tab w:val="left" w:pos="2649"/>
        </w:tabs>
      </w:pPr>
      <w:r>
        <w:t xml:space="preserve">      &lt;h2&gt;Blog&lt;/h2&gt;</w:t>
      </w:r>
    </w:p>
    <w:p w14:paraId="120C0964" w14:textId="77777777" w:rsidR="00B95641" w:rsidRDefault="00B95641" w:rsidP="00B95641">
      <w:pPr>
        <w:tabs>
          <w:tab w:val="left" w:pos="2649"/>
        </w:tabs>
      </w:pPr>
      <w:r>
        <w:t xml:space="preserve">      &lt;p&gt;Read our latest posts.&lt;/p&gt;</w:t>
      </w:r>
    </w:p>
    <w:p w14:paraId="72D0FD31" w14:textId="77777777" w:rsidR="00B95641" w:rsidRDefault="00B95641" w:rsidP="00B95641">
      <w:pPr>
        <w:tabs>
          <w:tab w:val="left" w:pos="2649"/>
        </w:tabs>
      </w:pPr>
      <w:r>
        <w:t xml:space="preserve">    &lt;/section&gt;</w:t>
      </w:r>
    </w:p>
    <w:p w14:paraId="568E4606" w14:textId="77777777" w:rsidR="00B95641" w:rsidRDefault="00B95641" w:rsidP="00B95641">
      <w:pPr>
        <w:tabs>
          <w:tab w:val="left" w:pos="2649"/>
        </w:tabs>
      </w:pPr>
    </w:p>
    <w:p w14:paraId="2B212C86" w14:textId="77777777" w:rsidR="00B95641" w:rsidRDefault="00B95641" w:rsidP="00B95641">
      <w:pPr>
        <w:tabs>
          <w:tab w:val="left" w:pos="2649"/>
        </w:tabs>
      </w:pPr>
      <w:r>
        <w:t xml:space="preserve">    &lt;section id="contact"&gt;</w:t>
      </w:r>
    </w:p>
    <w:p w14:paraId="32B5CA13" w14:textId="77777777" w:rsidR="00B95641" w:rsidRDefault="00B95641" w:rsidP="00B95641">
      <w:pPr>
        <w:tabs>
          <w:tab w:val="left" w:pos="2649"/>
        </w:tabs>
      </w:pPr>
      <w:r>
        <w:t xml:space="preserve">      &lt;h2&gt;Contact&lt;/h2&gt;</w:t>
      </w:r>
    </w:p>
    <w:p w14:paraId="031619FE" w14:textId="77777777" w:rsidR="00B95641" w:rsidRDefault="00B95641" w:rsidP="00B95641">
      <w:pPr>
        <w:tabs>
          <w:tab w:val="left" w:pos="2649"/>
        </w:tabs>
      </w:pPr>
      <w:r>
        <w:t xml:space="preserve">      &lt;p&gt;Get in touch with us.&lt;/p&gt;</w:t>
      </w:r>
    </w:p>
    <w:p w14:paraId="01EFC5A6" w14:textId="77777777" w:rsidR="00B95641" w:rsidRDefault="00B95641" w:rsidP="00B95641">
      <w:pPr>
        <w:tabs>
          <w:tab w:val="left" w:pos="2649"/>
        </w:tabs>
      </w:pPr>
      <w:r>
        <w:t xml:space="preserve">    &lt;/section&gt;</w:t>
      </w:r>
    </w:p>
    <w:p w14:paraId="667E1066" w14:textId="77777777" w:rsidR="00B95641" w:rsidRDefault="00B95641" w:rsidP="00B95641">
      <w:pPr>
        <w:tabs>
          <w:tab w:val="left" w:pos="2649"/>
        </w:tabs>
      </w:pPr>
      <w:r>
        <w:t xml:space="preserve">  &lt;/main&gt;</w:t>
      </w:r>
    </w:p>
    <w:p w14:paraId="0D481882" w14:textId="77777777" w:rsidR="00B95641" w:rsidRDefault="00B95641" w:rsidP="00B95641">
      <w:pPr>
        <w:tabs>
          <w:tab w:val="left" w:pos="2649"/>
        </w:tabs>
      </w:pPr>
    </w:p>
    <w:p w14:paraId="21E0DDF0" w14:textId="77777777" w:rsidR="00B95641" w:rsidRDefault="00B95641" w:rsidP="00B95641">
      <w:pPr>
        <w:tabs>
          <w:tab w:val="left" w:pos="2649"/>
        </w:tabs>
      </w:pPr>
      <w:r>
        <w:t>&lt;/body&gt;</w:t>
      </w:r>
    </w:p>
    <w:p w14:paraId="0421E957" w14:textId="37DA2EFF" w:rsidR="00B95641" w:rsidRDefault="00B95641" w:rsidP="00B95641">
      <w:pPr>
        <w:tabs>
          <w:tab w:val="left" w:pos="2649"/>
        </w:tabs>
      </w:pPr>
      <w:r>
        <w:t>&lt;/html&gt;</w:t>
      </w:r>
    </w:p>
    <w:p w14:paraId="4849B564" w14:textId="2F031B59" w:rsidR="00B95641" w:rsidRDefault="00B95641" w:rsidP="00B95641">
      <w:pPr>
        <w:tabs>
          <w:tab w:val="left" w:pos="2649"/>
        </w:tabs>
      </w:pPr>
      <w:r>
        <w:t>Output:</w:t>
      </w:r>
    </w:p>
    <w:p w14:paraId="253CEE8A" w14:textId="0316DD9D" w:rsidR="00B95641" w:rsidRDefault="00B95641" w:rsidP="00B95641">
      <w:pPr>
        <w:tabs>
          <w:tab w:val="left" w:pos="2649"/>
        </w:tabs>
      </w:pPr>
      <w:r w:rsidRPr="00B95641">
        <w:rPr>
          <w:noProof/>
          <w:lang w:eastAsia="en-IN"/>
        </w:rPr>
        <w:drawing>
          <wp:inline distT="0" distB="0" distL="0" distR="0" wp14:anchorId="0DF82583" wp14:editId="42D1BB9A">
            <wp:extent cx="5106035" cy="2543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6117" cy="2543216"/>
                    </a:xfrm>
                    <a:prstGeom prst="rect">
                      <a:avLst/>
                    </a:prstGeom>
                  </pic:spPr>
                </pic:pic>
              </a:graphicData>
            </a:graphic>
          </wp:inline>
        </w:drawing>
      </w:r>
    </w:p>
    <w:p w14:paraId="1F407B45" w14:textId="516951F5" w:rsidR="00B95641" w:rsidRDefault="00B95641" w:rsidP="00B95641">
      <w:pPr>
        <w:tabs>
          <w:tab w:val="left" w:pos="2649"/>
        </w:tabs>
        <w:jc w:val="center"/>
      </w:pPr>
      <w:r>
        <w:t>Project-55</w:t>
      </w:r>
    </w:p>
    <w:p w14:paraId="5079FFDE" w14:textId="1810602A" w:rsidR="00B95641" w:rsidRDefault="00B95641" w:rsidP="00B95641">
      <w:pPr>
        <w:tabs>
          <w:tab w:val="left" w:pos="2649"/>
        </w:tabs>
      </w:pPr>
      <w:r>
        <w:t>Design a web page demonstrating the usage of the tag.</w:t>
      </w:r>
    </w:p>
    <w:p w14:paraId="3EC76365" w14:textId="77777777" w:rsidR="00B95641" w:rsidRDefault="00B95641" w:rsidP="00B95641">
      <w:pPr>
        <w:tabs>
          <w:tab w:val="left" w:pos="2649"/>
        </w:tabs>
      </w:pPr>
      <w:r>
        <w:t>&lt;!DOCTYPE html&gt;</w:t>
      </w:r>
    </w:p>
    <w:p w14:paraId="023CE1DA" w14:textId="77777777" w:rsidR="00B95641" w:rsidRDefault="00B95641" w:rsidP="00B95641">
      <w:pPr>
        <w:tabs>
          <w:tab w:val="left" w:pos="2649"/>
        </w:tabs>
      </w:pPr>
      <w:r>
        <w:t>&lt;html lang="en"&gt;</w:t>
      </w:r>
    </w:p>
    <w:p w14:paraId="74B11899" w14:textId="77777777" w:rsidR="00B95641" w:rsidRDefault="00B95641" w:rsidP="00B95641">
      <w:pPr>
        <w:tabs>
          <w:tab w:val="left" w:pos="2649"/>
        </w:tabs>
      </w:pPr>
      <w:r>
        <w:t>&lt;head&gt;</w:t>
      </w:r>
    </w:p>
    <w:p w14:paraId="49098C76" w14:textId="77777777" w:rsidR="00B95641" w:rsidRDefault="00B95641" w:rsidP="00B95641">
      <w:pPr>
        <w:tabs>
          <w:tab w:val="left" w:pos="2649"/>
        </w:tabs>
      </w:pPr>
      <w:r>
        <w:t xml:space="preserve">  &lt;meta charset="UTF-8" /&gt;</w:t>
      </w:r>
    </w:p>
    <w:p w14:paraId="0E5E6469" w14:textId="77777777" w:rsidR="00B95641" w:rsidRDefault="00B95641" w:rsidP="00B95641">
      <w:pPr>
        <w:tabs>
          <w:tab w:val="left" w:pos="2649"/>
        </w:tabs>
      </w:pPr>
      <w:r>
        <w:t xml:space="preserve">  &lt;meta name="viewport" content="width=device-width, initial-scale=1" /&gt;</w:t>
      </w:r>
    </w:p>
    <w:p w14:paraId="563EC5F1" w14:textId="77777777" w:rsidR="00B95641" w:rsidRDefault="00B95641" w:rsidP="00B95641">
      <w:pPr>
        <w:tabs>
          <w:tab w:val="left" w:pos="2649"/>
        </w:tabs>
      </w:pPr>
      <w:r>
        <w:t xml:space="preserve">  &lt;title&gt;Demonstrating the &amp;lt;main&amp;gt; Tag&lt;/title&gt;</w:t>
      </w:r>
    </w:p>
    <w:p w14:paraId="413C986D" w14:textId="77777777" w:rsidR="00B95641" w:rsidRDefault="00B95641" w:rsidP="00B95641">
      <w:pPr>
        <w:tabs>
          <w:tab w:val="left" w:pos="2649"/>
        </w:tabs>
      </w:pPr>
      <w:r>
        <w:t xml:space="preserve">  &lt;style&gt;</w:t>
      </w:r>
    </w:p>
    <w:p w14:paraId="4CB05A53" w14:textId="77777777" w:rsidR="00B95641" w:rsidRDefault="00B95641" w:rsidP="00B95641">
      <w:pPr>
        <w:tabs>
          <w:tab w:val="left" w:pos="2649"/>
        </w:tabs>
      </w:pPr>
      <w:r>
        <w:t xml:space="preserve">    body {</w:t>
      </w:r>
    </w:p>
    <w:p w14:paraId="2485FBFE" w14:textId="77777777" w:rsidR="00B95641" w:rsidRDefault="00B95641" w:rsidP="00B95641">
      <w:pPr>
        <w:tabs>
          <w:tab w:val="left" w:pos="2649"/>
        </w:tabs>
      </w:pPr>
      <w:r>
        <w:t xml:space="preserve">      font-family: Arial, sans-serif;</w:t>
      </w:r>
    </w:p>
    <w:p w14:paraId="432110F2" w14:textId="77777777" w:rsidR="00B95641" w:rsidRDefault="00B95641" w:rsidP="00B95641">
      <w:pPr>
        <w:tabs>
          <w:tab w:val="left" w:pos="2649"/>
        </w:tabs>
      </w:pPr>
      <w:r>
        <w:t xml:space="preserve">      margin: 0;</w:t>
      </w:r>
    </w:p>
    <w:p w14:paraId="6693ED4D" w14:textId="77777777" w:rsidR="00B95641" w:rsidRDefault="00B95641" w:rsidP="00B95641">
      <w:pPr>
        <w:tabs>
          <w:tab w:val="left" w:pos="2649"/>
        </w:tabs>
      </w:pPr>
      <w:r>
        <w:t xml:space="preserve">      padding: 0;</w:t>
      </w:r>
    </w:p>
    <w:p w14:paraId="5403978F" w14:textId="77777777" w:rsidR="00B95641" w:rsidRDefault="00B95641" w:rsidP="00B95641">
      <w:pPr>
        <w:tabs>
          <w:tab w:val="left" w:pos="2649"/>
        </w:tabs>
      </w:pPr>
      <w:r>
        <w:t xml:space="preserve">    }</w:t>
      </w:r>
    </w:p>
    <w:p w14:paraId="28DA3B11" w14:textId="77777777" w:rsidR="00B95641" w:rsidRDefault="00B95641" w:rsidP="00B95641">
      <w:pPr>
        <w:tabs>
          <w:tab w:val="left" w:pos="2649"/>
        </w:tabs>
      </w:pPr>
      <w:r>
        <w:t xml:space="preserve">    header, footer {</w:t>
      </w:r>
    </w:p>
    <w:p w14:paraId="5718C727" w14:textId="77777777" w:rsidR="00B95641" w:rsidRDefault="00B95641" w:rsidP="00B95641">
      <w:pPr>
        <w:tabs>
          <w:tab w:val="left" w:pos="2649"/>
        </w:tabs>
      </w:pPr>
      <w:r>
        <w:t xml:space="preserve">      background-color: #007BFF;</w:t>
      </w:r>
    </w:p>
    <w:p w14:paraId="6C9D040C" w14:textId="77777777" w:rsidR="00B95641" w:rsidRDefault="00B95641" w:rsidP="00B95641">
      <w:pPr>
        <w:tabs>
          <w:tab w:val="left" w:pos="2649"/>
        </w:tabs>
      </w:pPr>
      <w:r>
        <w:t xml:space="preserve">      color: white;</w:t>
      </w:r>
    </w:p>
    <w:p w14:paraId="5EB13B3D" w14:textId="77777777" w:rsidR="00B95641" w:rsidRDefault="00B95641" w:rsidP="00B95641">
      <w:pPr>
        <w:tabs>
          <w:tab w:val="left" w:pos="2649"/>
        </w:tabs>
      </w:pPr>
      <w:r>
        <w:t xml:space="preserve">      padding: 15px 40px;</w:t>
      </w:r>
    </w:p>
    <w:p w14:paraId="503A8F2A" w14:textId="77777777" w:rsidR="00B95641" w:rsidRDefault="00B95641" w:rsidP="00B95641">
      <w:pPr>
        <w:tabs>
          <w:tab w:val="left" w:pos="2649"/>
        </w:tabs>
      </w:pPr>
      <w:r>
        <w:t xml:space="preserve">      text-align: center;</w:t>
      </w:r>
    </w:p>
    <w:p w14:paraId="71932FB2" w14:textId="77777777" w:rsidR="00B95641" w:rsidRDefault="00B95641" w:rsidP="00B95641">
      <w:pPr>
        <w:tabs>
          <w:tab w:val="left" w:pos="2649"/>
        </w:tabs>
      </w:pPr>
      <w:r>
        <w:t xml:space="preserve">    }</w:t>
      </w:r>
    </w:p>
    <w:p w14:paraId="3699C004" w14:textId="77777777" w:rsidR="00B95641" w:rsidRDefault="00B95641" w:rsidP="00B95641">
      <w:pPr>
        <w:tabs>
          <w:tab w:val="left" w:pos="2649"/>
        </w:tabs>
      </w:pPr>
      <w:r>
        <w:t xml:space="preserve">    main {</w:t>
      </w:r>
    </w:p>
    <w:p w14:paraId="43683923" w14:textId="77777777" w:rsidR="00B95641" w:rsidRDefault="00B95641" w:rsidP="00B95641">
      <w:pPr>
        <w:tabs>
          <w:tab w:val="left" w:pos="2649"/>
        </w:tabs>
      </w:pPr>
      <w:r>
        <w:t xml:space="preserve">      padding: 20px 40px;</w:t>
      </w:r>
    </w:p>
    <w:p w14:paraId="1064CBD5" w14:textId="77777777" w:rsidR="00B95641" w:rsidRDefault="00B95641" w:rsidP="00B95641">
      <w:pPr>
        <w:tabs>
          <w:tab w:val="left" w:pos="2649"/>
        </w:tabs>
      </w:pPr>
      <w:r>
        <w:t xml:space="preserve">      background-color: #f9f9f9;</w:t>
      </w:r>
    </w:p>
    <w:p w14:paraId="05EC753C" w14:textId="77777777" w:rsidR="00B95641" w:rsidRDefault="00B95641" w:rsidP="00B95641">
      <w:pPr>
        <w:tabs>
          <w:tab w:val="left" w:pos="2649"/>
        </w:tabs>
      </w:pPr>
      <w:r>
        <w:t xml:space="preserve">      min-height: 300px;</w:t>
      </w:r>
    </w:p>
    <w:p w14:paraId="5B5A43E1" w14:textId="77777777" w:rsidR="00B95641" w:rsidRDefault="00B95641" w:rsidP="00B95641">
      <w:pPr>
        <w:tabs>
          <w:tab w:val="left" w:pos="2649"/>
        </w:tabs>
      </w:pPr>
      <w:r>
        <w:t xml:space="preserve">    }</w:t>
      </w:r>
    </w:p>
    <w:p w14:paraId="30EAFAB6" w14:textId="77777777" w:rsidR="00B95641" w:rsidRDefault="00B95641" w:rsidP="00B95641">
      <w:pPr>
        <w:tabs>
          <w:tab w:val="left" w:pos="2649"/>
        </w:tabs>
      </w:pPr>
      <w:r>
        <w:t xml:space="preserve">  &lt;/style&gt;</w:t>
      </w:r>
    </w:p>
    <w:p w14:paraId="41A0E824" w14:textId="77777777" w:rsidR="00B95641" w:rsidRDefault="00B95641" w:rsidP="00B95641">
      <w:pPr>
        <w:tabs>
          <w:tab w:val="left" w:pos="2649"/>
        </w:tabs>
      </w:pPr>
      <w:r>
        <w:t>&lt;/head&gt;</w:t>
      </w:r>
    </w:p>
    <w:p w14:paraId="54F6869E" w14:textId="77777777" w:rsidR="00B95641" w:rsidRDefault="00B95641" w:rsidP="00B95641">
      <w:pPr>
        <w:tabs>
          <w:tab w:val="left" w:pos="2649"/>
        </w:tabs>
      </w:pPr>
      <w:r>
        <w:t>&lt;body&gt;</w:t>
      </w:r>
    </w:p>
    <w:p w14:paraId="10973790" w14:textId="77777777" w:rsidR="00B95641" w:rsidRDefault="00B95641" w:rsidP="00B95641">
      <w:pPr>
        <w:tabs>
          <w:tab w:val="left" w:pos="2649"/>
        </w:tabs>
      </w:pPr>
    </w:p>
    <w:p w14:paraId="143B52D3" w14:textId="77777777" w:rsidR="00B95641" w:rsidRDefault="00B95641" w:rsidP="00B95641">
      <w:pPr>
        <w:tabs>
          <w:tab w:val="left" w:pos="2649"/>
        </w:tabs>
      </w:pPr>
      <w:r>
        <w:t xml:space="preserve">  &lt;header&gt;</w:t>
      </w:r>
    </w:p>
    <w:p w14:paraId="42E53561" w14:textId="77777777" w:rsidR="00B95641" w:rsidRDefault="00B95641" w:rsidP="00B95641">
      <w:pPr>
        <w:tabs>
          <w:tab w:val="left" w:pos="2649"/>
        </w:tabs>
      </w:pPr>
      <w:r>
        <w:t xml:space="preserve">    &lt;h1&gt;My Website Header&lt;/h1&gt;</w:t>
      </w:r>
    </w:p>
    <w:p w14:paraId="6E3DA413" w14:textId="77777777" w:rsidR="00B95641" w:rsidRDefault="00B95641" w:rsidP="00B95641">
      <w:pPr>
        <w:tabs>
          <w:tab w:val="left" w:pos="2649"/>
        </w:tabs>
      </w:pPr>
      <w:r>
        <w:t xml:space="preserve">  &lt;/header&gt;</w:t>
      </w:r>
    </w:p>
    <w:p w14:paraId="4DCC64F0" w14:textId="77777777" w:rsidR="00B95641" w:rsidRDefault="00B95641" w:rsidP="00B95641">
      <w:pPr>
        <w:tabs>
          <w:tab w:val="left" w:pos="2649"/>
        </w:tabs>
      </w:pPr>
    </w:p>
    <w:p w14:paraId="354924BA" w14:textId="77777777" w:rsidR="00B95641" w:rsidRDefault="00B95641" w:rsidP="00B95641">
      <w:pPr>
        <w:tabs>
          <w:tab w:val="left" w:pos="2649"/>
        </w:tabs>
      </w:pPr>
      <w:r>
        <w:t xml:space="preserve">  &lt;main&gt;</w:t>
      </w:r>
    </w:p>
    <w:p w14:paraId="5212CFBB" w14:textId="77777777" w:rsidR="00B95641" w:rsidRDefault="00B95641" w:rsidP="00B95641">
      <w:pPr>
        <w:tabs>
          <w:tab w:val="left" w:pos="2649"/>
        </w:tabs>
      </w:pPr>
      <w:r>
        <w:t xml:space="preserve">    &lt;h2&gt;Main Content Area&lt;/h2&gt;</w:t>
      </w:r>
    </w:p>
    <w:p w14:paraId="36B822CF" w14:textId="77777777" w:rsidR="00B95641" w:rsidRDefault="00B95641" w:rsidP="00B95641">
      <w:pPr>
        <w:tabs>
          <w:tab w:val="left" w:pos="2649"/>
        </w:tabs>
      </w:pPr>
      <w:r>
        <w:t xml:space="preserve">    &lt;p&gt;This is where the primary content of the webpage goes.&lt;/p&gt;</w:t>
      </w:r>
    </w:p>
    <w:p w14:paraId="511C2BED" w14:textId="77777777" w:rsidR="00B95641" w:rsidRDefault="00B95641" w:rsidP="00B95641">
      <w:pPr>
        <w:tabs>
          <w:tab w:val="left" w:pos="2649"/>
        </w:tabs>
      </w:pPr>
      <w:r>
        <w:t xml:space="preserve">    &lt;p&gt;The &lt;code&gt;&amp;lt;main&amp;gt;&lt;/code&gt; element helps improve accessibility and SEO by clearly indicating the main part of the document.&lt;/p&gt;</w:t>
      </w:r>
    </w:p>
    <w:p w14:paraId="40CDFCF0" w14:textId="77777777" w:rsidR="00B95641" w:rsidRDefault="00B95641" w:rsidP="00B95641">
      <w:pPr>
        <w:tabs>
          <w:tab w:val="left" w:pos="2649"/>
        </w:tabs>
      </w:pPr>
      <w:r>
        <w:t xml:space="preserve">  &lt;/main&gt;</w:t>
      </w:r>
    </w:p>
    <w:p w14:paraId="396D54DC" w14:textId="77777777" w:rsidR="00B95641" w:rsidRDefault="00B95641" w:rsidP="00B95641">
      <w:pPr>
        <w:tabs>
          <w:tab w:val="left" w:pos="2649"/>
        </w:tabs>
      </w:pPr>
    </w:p>
    <w:p w14:paraId="325D5550" w14:textId="77777777" w:rsidR="00B95641" w:rsidRDefault="00B95641" w:rsidP="00B95641">
      <w:pPr>
        <w:tabs>
          <w:tab w:val="left" w:pos="2649"/>
        </w:tabs>
      </w:pPr>
      <w:r>
        <w:t xml:space="preserve">  &lt;footer&gt;</w:t>
      </w:r>
    </w:p>
    <w:p w14:paraId="419EAC4A" w14:textId="77777777" w:rsidR="00B95641" w:rsidRDefault="00B95641" w:rsidP="00B95641">
      <w:pPr>
        <w:tabs>
          <w:tab w:val="left" w:pos="2649"/>
        </w:tabs>
      </w:pPr>
      <w:r>
        <w:t xml:space="preserve">    &lt;p&gt;© 2025 My Website&lt;/p&gt;</w:t>
      </w:r>
    </w:p>
    <w:p w14:paraId="7F445EA2" w14:textId="77777777" w:rsidR="00B95641" w:rsidRDefault="00B95641" w:rsidP="00B95641">
      <w:pPr>
        <w:tabs>
          <w:tab w:val="left" w:pos="2649"/>
        </w:tabs>
      </w:pPr>
      <w:r>
        <w:t xml:space="preserve">  &lt;/footer&gt;</w:t>
      </w:r>
    </w:p>
    <w:p w14:paraId="7CEF5F30" w14:textId="77777777" w:rsidR="00B95641" w:rsidRDefault="00B95641" w:rsidP="00B95641">
      <w:pPr>
        <w:tabs>
          <w:tab w:val="left" w:pos="2649"/>
        </w:tabs>
      </w:pPr>
    </w:p>
    <w:p w14:paraId="0623BBD6" w14:textId="77777777" w:rsidR="00B95641" w:rsidRDefault="00B95641" w:rsidP="00B95641">
      <w:pPr>
        <w:tabs>
          <w:tab w:val="left" w:pos="2649"/>
        </w:tabs>
      </w:pPr>
      <w:r>
        <w:t>&lt;/body&gt;</w:t>
      </w:r>
    </w:p>
    <w:p w14:paraId="642A5CA8" w14:textId="4745D837" w:rsidR="00B95641" w:rsidRDefault="00B95641" w:rsidP="00B95641">
      <w:pPr>
        <w:tabs>
          <w:tab w:val="left" w:pos="2649"/>
        </w:tabs>
      </w:pPr>
      <w:r>
        <w:t>&lt;/html&gt;</w:t>
      </w:r>
    </w:p>
    <w:p w14:paraId="5D848F38" w14:textId="487E1C34" w:rsidR="00B95641" w:rsidRDefault="00B95641" w:rsidP="00B95641">
      <w:pPr>
        <w:tabs>
          <w:tab w:val="left" w:pos="2649"/>
        </w:tabs>
      </w:pPr>
      <w:r>
        <w:t>Output:</w:t>
      </w:r>
    </w:p>
    <w:p w14:paraId="290CCFF2" w14:textId="0F9BD0DE" w:rsidR="00B95641" w:rsidRDefault="00B95641" w:rsidP="00B95641">
      <w:pPr>
        <w:tabs>
          <w:tab w:val="left" w:pos="2649"/>
        </w:tabs>
      </w:pPr>
      <w:r w:rsidRPr="00B95641">
        <w:rPr>
          <w:noProof/>
          <w:lang w:eastAsia="en-IN"/>
        </w:rPr>
        <w:drawing>
          <wp:inline distT="0" distB="0" distL="0" distR="0" wp14:anchorId="7A70D534" wp14:editId="615EDEF2">
            <wp:extent cx="5029200" cy="2600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600325"/>
                    </a:xfrm>
                    <a:prstGeom prst="rect">
                      <a:avLst/>
                    </a:prstGeom>
                  </pic:spPr>
                </pic:pic>
              </a:graphicData>
            </a:graphic>
          </wp:inline>
        </w:drawing>
      </w:r>
    </w:p>
    <w:p w14:paraId="67A89E27" w14:textId="00870B3D" w:rsidR="00B95641" w:rsidRDefault="00B95641" w:rsidP="00B95641">
      <w:pPr>
        <w:tabs>
          <w:tab w:val="left" w:pos="2649"/>
        </w:tabs>
        <w:jc w:val="center"/>
      </w:pPr>
      <w:r>
        <w:t>Project-56</w:t>
      </w:r>
    </w:p>
    <w:p w14:paraId="57C6E206" w14:textId="496B91D6" w:rsidR="00B95641" w:rsidRDefault="00B95641" w:rsidP="00B95641">
      <w:pPr>
        <w:tabs>
          <w:tab w:val="left" w:pos="2649"/>
        </w:tabs>
      </w:pPr>
      <w:r>
        <w:t>Design a web page demonstrating the usage of the tag.</w:t>
      </w:r>
    </w:p>
    <w:p w14:paraId="28428DA3" w14:textId="77777777" w:rsidR="00B95641" w:rsidRDefault="00B95641" w:rsidP="00B95641">
      <w:pPr>
        <w:tabs>
          <w:tab w:val="left" w:pos="2649"/>
        </w:tabs>
      </w:pPr>
      <w:r>
        <w:t>&lt;!DOCTYPE html&gt;</w:t>
      </w:r>
    </w:p>
    <w:p w14:paraId="1C405EB7" w14:textId="77777777" w:rsidR="00B95641" w:rsidRDefault="00B95641" w:rsidP="00B95641">
      <w:pPr>
        <w:tabs>
          <w:tab w:val="left" w:pos="2649"/>
        </w:tabs>
      </w:pPr>
      <w:r>
        <w:t>&lt;html lang="en"&gt;</w:t>
      </w:r>
    </w:p>
    <w:p w14:paraId="6C7E444E" w14:textId="77777777" w:rsidR="00B95641" w:rsidRDefault="00B95641" w:rsidP="00B95641">
      <w:pPr>
        <w:tabs>
          <w:tab w:val="left" w:pos="2649"/>
        </w:tabs>
      </w:pPr>
      <w:r>
        <w:t>&lt;head&gt;</w:t>
      </w:r>
    </w:p>
    <w:p w14:paraId="430F5C85" w14:textId="77777777" w:rsidR="00B95641" w:rsidRDefault="00B95641" w:rsidP="00B95641">
      <w:pPr>
        <w:tabs>
          <w:tab w:val="left" w:pos="2649"/>
        </w:tabs>
      </w:pPr>
      <w:r>
        <w:t xml:space="preserve">  &lt;meta charset="UTF-8" /&gt;</w:t>
      </w:r>
    </w:p>
    <w:p w14:paraId="3F5D41A5" w14:textId="77777777" w:rsidR="00B95641" w:rsidRDefault="00B95641" w:rsidP="00B95641">
      <w:pPr>
        <w:tabs>
          <w:tab w:val="left" w:pos="2649"/>
        </w:tabs>
      </w:pPr>
      <w:r>
        <w:t xml:space="preserve">  &lt;meta name="viewport" content="width=device-width, initial-scale=1" /&gt;</w:t>
      </w:r>
    </w:p>
    <w:p w14:paraId="77AC1CEC" w14:textId="77777777" w:rsidR="00B95641" w:rsidRDefault="00B95641" w:rsidP="00B95641">
      <w:pPr>
        <w:tabs>
          <w:tab w:val="left" w:pos="2649"/>
        </w:tabs>
      </w:pPr>
      <w:r>
        <w:t xml:space="preserve">  &lt;title&gt;Demonstrating the &amp;lt;article&amp;gt; Tag&lt;/title&gt;</w:t>
      </w:r>
    </w:p>
    <w:p w14:paraId="20DE7C9A" w14:textId="77777777" w:rsidR="00B95641" w:rsidRDefault="00B95641" w:rsidP="00B95641">
      <w:pPr>
        <w:tabs>
          <w:tab w:val="left" w:pos="2649"/>
        </w:tabs>
      </w:pPr>
      <w:r>
        <w:t xml:space="preserve">  &lt;style&gt;</w:t>
      </w:r>
    </w:p>
    <w:p w14:paraId="125EE4F5" w14:textId="77777777" w:rsidR="00B95641" w:rsidRDefault="00B95641" w:rsidP="00B95641">
      <w:pPr>
        <w:tabs>
          <w:tab w:val="left" w:pos="2649"/>
        </w:tabs>
      </w:pPr>
      <w:r>
        <w:t xml:space="preserve">    body {</w:t>
      </w:r>
    </w:p>
    <w:p w14:paraId="5D8249A4" w14:textId="77777777" w:rsidR="00B95641" w:rsidRDefault="00B95641" w:rsidP="00B95641">
      <w:pPr>
        <w:tabs>
          <w:tab w:val="left" w:pos="2649"/>
        </w:tabs>
      </w:pPr>
      <w:r>
        <w:t xml:space="preserve">      font-family: Arial, sans-serif;</w:t>
      </w:r>
    </w:p>
    <w:p w14:paraId="6A501315" w14:textId="77777777" w:rsidR="00B95641" w:rsidRDefault="00B95641" w:rsidP="00B95641">
      <w:pPr>
        <w:tabs>
          <w:tab w:val="left" w:pos="2649"/>
        </w:tabs>
      </w:pPr>
      <w:r>
        <w:t xml:space="preserve">      margin: 0;</w:t>
      </w:r>
    </w:p>
    <w:p w14:paraId="1CF90C29" w14:textId="77777777" w:rsidR="00B95641" w:rsidRDefault="00B95641" w:rsidP="00B95641">
      <w:pPr>
        <w:tabs>
          <w:tab w:val="left" w:pos="2649"/>
        </w:tabs>
      </w:pPr>
      <w:r>
        <w:t xml:space="preserve">      padding: 20px 40px;</w:t>
      </w:r>
    </w:p>
    <w:p w14:paraId="19543A38" w14:textId="77777777" w:rsidR="00B95641" w:rsidRDefault="00B95641" w:rsidP="00B95641">
      <w:pPr>
        <w:tabs>
          <w:tab w:val="left" w:pos="2649"/>
        </w:tabs>
      </w:pPr>
      <w:r>
        <w:t xml:space="preserve">      background-color: #f4f4f4;</w:t>
      </w:r>
    </w:p>
    <w:p w14:paraId="4F4A2818" w14:textId="77777777" w:rsidR="00B95641" w:rsidRDefault="00B95641" w:rsidP="00B95641">
      <w:pPr>
        <w:tabs>
          <w:tab w:val="left" w:pos="2649"/>
        </w:tabs>
      </w:pPr>
      <w:r>
        <w:t xml:space="preserve">    }</w:t>
      </w:r>
    </w:p>
    <w:p w14:paraId="6AF111EF" w14:textId="77777777" w:rsidR="00B95641" w:rsidRDefault="00B95641" w:rsidP="00B95641">
      <w:pPr>
        <w:tabs>
          <w:tab w:val="left" w:pos="2649"/>
        </w:tabs>
      </w:pPr>
      <w:r>
        <w:t xml:space="preserve">    article {</w:t>
      </w:r>
    </w:p>
    <w:p w14:paraId="3D49E946" w14:textId="77777777" w:rsidR="00B95641" w:rsidRDefault="00B95641" w:rsidP="00B95641">
      <w:pPr>
        <w:tabs>
          <w:tab w:val="left" w:pos="2649"/>
        </w:tabs>
      </w:pPr>
      <w:r>
        <w:t xml:space="preserve">      background-color: white;</w:t>
      </w:r>
    </w:p>
    <w:p w14:paraId="5786E830" w14:textId="77777777" w:rsidR="00B95641" w:rsidRDefault="00B95641" w:rsidP="00B95641">
      <w:pPr>
        <w:tabs>
          <w:tab w:val="left" w:pos="2649"/>
        </w:tabs>
      </w:pPr>
      <w:r>
        <w:t xml:space="preserve">      border: 1px solid #ddd;</w:t>
      </w:r>
    </w:p>
    <w:p w14:paraId="6D865765" w14:textId="77777777" w:rsidR="00B95641" w:rsidRDefault="00B95641" w:rsidP="00B95641">
      <w:pPr>
        <w:tabs>
          <w:tab w:val="left" w:pos="2649"/>
        </w:tabs>
      </w:pPr>
      <w:r>
        <w:t xml:space="preserve">      padding: 20px;</w:t>
      </w:r>
    </w:p>
    <w:p w14:paraId="55D3B55A" w14:textId="77777777" w:rsidR="00B95641" w:rsidRDefault="00B95641" w:rsidP="00B95641">
      <w:pPr>
        <w:tabs>
          <w:tab w:val="left" w:pos="2649"/>
        </w:tabs>
      </w:pPr>
      <w:r>
        <w:t xml:space="preserve">      margin-bottom: 30px;</w:t>
      </w:r>
    </w:p>
    <w:p w14:paraId="35E11AAF" w14:textId="77777777" w:rsidR="00B95641" w:rsidRDefault="00B95641" w:rsidP="00B95641">
      <w:pPr>
        <w:tabs>
          <w:tab w:val="left" w:pos="2649"/>
        </w:tabs>
      </w:pPr>
      <w:r>
        <w:t xml:space="preserve">      border-radius: 8px;</w:t>
      </w:r>
    </w:p>
    <w:p w14:paraId="17C96F03" w14:textId="77777777" w:rsidR="00B95641" w:rsidRDefault="00B95641" w:rsidP="00B95641">
      <w:pPr>
        <w:tabs>
          <w:tab w:val="left" w:pos="2649"/>
        </w:tabs>
      </w:pPr>
      <w:r>
        <w:t xml:space="preserve">      box-shadow: 0 2px 5px rgba(0,0,0,0.1);</w:t>
      </w:r>
    </w:p>
    <w:p w14:paraId="25B48BDA" w14:textId="77777777" w:rsidR="00B95641" w:rsidRDefault="00B95641" w:rsidP="00B95641">
      <w:pPr>
        <w:tabs>
          <w:tab w:val="left" w:pos="2649"/>
        </w:tabs>
      </w:pPr>
      <w:r>
        <w:t xml:space="preserve">    }</w:t>
      </w:r>
    </w:p>
    <w:p w14:paraId="1A65E1CB" w14:textId="77777777" w:rsidR="00B95641" w:rsidRDefault="00B95641" w:rsidP="00B95641">
      <w:pPr>
        <w:tabs>
          <w:tab w:val="left" w:pos="2649"/>
        </w:tabs>
      </w:pPr>
      <w:r>
        <w:t xml:space="preserve">    article h2 {</w:t>
      </w:r>
    </w:p>
    <w:p w14:paraId="5193FA0B" w14:textId="77777777" w:rsidR="00B95641" w:rsidRDefault="00B95641" w:rsidP="00B95641">
      <w:pPr>
        <w:tabs>
          <w:tab w:val="left" w:pos="2649"/>
        </w:tabs>
      </w:pPr>
      <w:r>
        <w:t xml:space="preserve">      margin-top: 0;</w:t>
      </w:r>
    </w:p>
    <w:p w14:paraId="34EC54E8" w14:textId="77777777" w:rsidR="00B95641" w:rsidRDefault="00B95641" w:rsidP="00B95641">
      <w:pPr>
        <w:tabs>
          <w:tab w:val="left" w:pos="2649"/>
        </w:tabs>
      </w:pPr>
      <w:r>
        <w:t xml:space="preserve">      color: #333;</w:t>
      </w:r>
    </w:p>
    <w:p w14:paraId="69822B1C" w14:textId="77777777" w:rsidR="00B95641" w:rsidRDefault="00B95641" w:rsidP="00B95641">
      <w:pPr>
        <w:tabs>
          <w:tab w:val="left" w:pos="2649"/>
        </w:tabs>
      </w:pPr>
      <w:r>
        <w:t xml:space="preserve">    }</w:t>
      </w:r>
    </w:p>
    <w:p w14:paraId="41BCC16A" w14:textId="77777777" w:rsidR="00B95641" w:rsidRDefault="00B95641" w:rsidP="00B95641">
      <w:pPr>
        <w:tabs>
          <w:tab w:val="left" w:pos="2649"/>
        </w:tabs>
      </w:pPr>
      <w:r>
        <w:t xml:space="preserve">    article footer {</w:t>
      </w:r>
    </w:p>
    <w:p w14:paraId="0154DD19" w14:textId="77777777" w:rsidR="00B95641" w:rsidRDefault="00B95641" w:rsidP="00B95641">
      <w:pPr>
        <w:tabs>
          <w:tab w:val="left" w:pos="2649"/>
        </w:tabs>
      </w:pPr>
      <w:r>
        <w:t xml:space="preserve">      font-size: 0.9em;</w:t>
      </w:r>
    </w:p>
    <w:p w14:paraId="2FB2B68A" w14:textId="77777777" w:rsidR="00B95641" w:rsidRDefault="00B95641" w:rsidP="00B95641">
      <w:pPr>
        <w:tabs>
          <w:tab w:val="left" w:pos="2649"/>
        </w:tabs>
      </w:pPr>
      <w:r>
        <w:t xml:space="preserve">      color: #666;</w:t>
      </w:r>
    </w:p>
    <w:p w14:paraId="76119749" w14:textId="77777777" w:rsidR="00B95641" w:rsidRDefault="00B95641" w:rsidP="00B95641">
      <w:pPr>
        <w:tabs>
          <w:tab w:val="left" w:pos="2649"/>
        </w:tabs>
      </w:pPr>
      <w:r>
        <w:t xml:space="preserve">      margin-top: 15px;</w:t>
      </w:r>
    </w:p>
    <w:p w14:paraId="1BE5B7FB" w14:textId="77777777" w:rsidR="00B95641" w:rsidRDefault="00B95641" w:rsidP="00B95641">
      <w:pPr>
        <w:tabs>
          <w:tab w:val="left" w:pos="2649"/>
        </w:tabs>
      </w:pPr>
      <w:r>
        <w:t xml:space="preserve">      border-top: 1px solid #eee;</w:t>
      </w:r>
    </w:p>
    <w:p w14:paraId="56CFDBFE" w14:textId="77777777" w:rsidR="00B95641" w:rsidRDefault="00B95641" w:rsidP="00B95641">
      <w:pPr>
        <w:tabs>
          <w:tab w:val="left" w:pos="2649"/>
        </w:tabs>
      </w:pPr>
      <w:r>
        <w:t xml:space="preserve">      padding-top: 10px;</w:t>
      </w:r>
    </w:p>
    <w:p w14:paraId="7F3787DF" w14:textId="77777777" w:rsidR="00B95641" w:rsidRDefault="00B95641" w:rsidP="00B95641">
      <w:pPr>
        <w:tabs>
          <w:tab w:val="left" w:pos="2649"/>
        </w:tabs>
      </w:pPr>
      <w:r>
        <w:t xml:space="preserve">    }</w:t>
      </w:r>
    </w:p>
    <w:p w14:paraId="106465BC" w14:textId="77777777" w:rsidR="00B95641" w:rsidRDefault="00B95641" w:rsidP="00B95641">
      <w:pPr>
        <w:tabs>
          <w:tab w:val="left" w:pos="2649"/>
        </w:tabs>
      </w:pPr>
      <w:r>
        <w:t xml:space="preserve">  &lt;/style&gt;</w:t>
      </w:r>
    </w:p>
    <w:p w14:paraId="769F8A2D" w14:textId="77777777" w:rsidR="00B95641" w:rsidRDefault="00B95641" w:rsidP="00B95641">
      <w:pPr>
        <w:tabs>
          <w:tab w:val="left" w:pos="2649"/>
        </w:tabs>
      </w:pPr>
      <w:r>
        <w:t>&lt;/head&gt;</w:t>
      </w:r>
    </w:p>
    <w:p w14:paraId="6184D8FB" w14:textId="77777777" w:rsidR="00B95641" w:rsidRDefault="00B95641" w:rsidP="00B95641">
      <w:pPr>
        <w:tabs>
          <w:tab w:val="left" w:pos="2649"/>
        </w:tabs>
      </w:pPr>
      <w:r>
        <w:t>&lt;body&gt;</w:t>
      </w:r>
    </w:p>
    <w:p w14:paraId="4085001B" w14:textId="77777777" w:rsidR="00B95641" w:rsidRDefault="00B95641" w:rsidP="00B95641">
      <w:pPr>
        <w:tabs>
          <w:tab w:val="left" w:pos="2649"/>
        </w:tabs>
      </w:pPr>
    </w:p>
    <w:p w14:paraId="4961ED5D" w14:textId="77777777" w:rsidR="00B95641" w:rsidRDefault="00B95641" w:rsidP="00B95641">
      <w:pPr>
        <w:tabs>
          <w:tab w:val="left" w:pos="2649"/>
        </w:tabs>
      </w:pPr>
      <w:r>
        <w:t xml:space="preserve">  &lt;h1&gt;Blog Posts&lt;/h1&gt;</w:t>
      </w:r>
    </w:p>
    <w:p w14:paraId="4CDBF5A8" w14:textId="77777777" w:rsidR="00B95641" w:rsidRDefault="00B95641" w:rsidP="00B95641">
      <w:pPr>
        <w:tabs>
          <w:tab w:val="left" w:pos="2649"/>
        </w:tabs>
      </w:pPr>
    </w:p>
    <w:p w14:paraId="2D6C04F3" w14:textId="77777777" w:rsidR="00B95641" w:rsidRDefault="00B95641" w:rsidP="00B95641">
      <w:pPr>
        <w:tabs>
          <w:tab w:val="left" w:pos="2649"/>
        </w:tabs>
      </w:pPr>
      <w:r>
        <w:t xml:space="preserve">  &lt;article&gt;</w:t>
      </w:r>
    </w:p>
    <w:p w14:paraId="2406ACBB" w14:textId="77777777" w:rsidR="00B95641" w:rsidRDefault="00B95641" w:rsidP="00B95641">
      <w:pPr>
        <w:tabs>
          <w:tab w:val="left" w:pos="2649"/>
        </w:tabs>
      </w:pPr>
      <w:r>
        <w:t xml:space="preserve">    &lt;h2&gt;Understanding the &amp;lt;article&amp;gt; Tag&lt;/h2&gt;</w:t>
      </w:r>
    </w:p>
    <w:p w14:paraId="2F1D3C3B" w14:textId="77777777" w:rsidR="00B95641" w:rsidRDefault="00B95641" w:rsidP="00B95641">
      <w:pPr>
        <w:tabs>
          <w:tab w:val="left" w:pos="2649"/>
        </w:tabs>
      </w:pPr>
      <w:r>
        <w:t xml:space="preserve">    &lt;p&gt;The &lt;code&gt;&amp;lt;article&amp;gt;&lt;/code&gt; tag represents a self-contained composition in a document, page, or site, such as a blog post, news story, or forum post.&lt;/p&gt;</w:t>
      </w:r>
    </w:p>
    <w:p w14:paraId="0F9C630D" w14:textId="77777777" w:rsidR="00B95641" w:rsidRDefault="00B95641" w:rsidP="00B95641">
      <w:pPr>
        <w:tabs>
          <w:tab w:val="left" w:pos="2649"/>
        </w:tabs>
      </w:pPr>
      <w:r>
        <w:t xml:space="preserve">    &lt;p&gt;It’s useful for structuring content and improving accessibility and SEO.&lt;/p&gt;</w:t>
      </w:r>
    </w:p>
    <w:p w14:paraId="7D90A55D" w14:textId="77777777" w:rsidR="00B95641" w:rsidRDefault="00B95641" w:rsidP="00B95641">
      <w:pPr>
        <w:tabs>
          <w:tab w:val="left" w:pos="2649"/>
        </w:tabs>
      </w:pPr>
      <w:r>
        <w:t xml:space="preserve">    &lt;footer&gt;Posted on July 11, 2025 by Admin&lt;/footer&gt;</w:t>
      </w:r>
    </w:p>
    <w:p w14:paraId="3124D11B" w14:textId="77777777" w:rsidR="00B95641" w:rsidRDefault="00B95641" w:rsidP="00B95641">
      <w:pPr>
        <w:tabs>
          <w:tab w:val="left" w:pos="2649"/>
        </w:tabs>
      </w:pPr>
      <w:r>
        <w:t xml:space="preserve">  &lt;/article&gt;</w:t>
      </w:r>
    </w:p>
    <w:p w14:paraId="6C76B712" w14:textId="77777777" w:rsidR="00B95641" w:rsidRDefault="00B95641" w:rsidP="00B95641">
      <w:pPr>
        <w:tabs>
          <w:tab w:val="left" w:pos="2649"/>
        </w:tabs>
      </w:pPr>
    </w:p>
    <w:p w14:paraId="215A2B92" w14:textId="77777777" w:rsidR="00B95641" w:rsidRDefault="00B95641" w:rsidP="00B95641">
      <w:pPr>
        <w:tabs>
          <w:tab w:val="left" w:pos="2649"/>
        </w:tabs>
      </w:pPr>
      <w:r>
        <w:t xml:space="preserve">  &lt;article&gt;</w:t>
      </w:r>
    </w:p>
    <w:p w14:paraId="1B464799" w14:textId="77777777" w:rsidR="00B95641" w:rsidRDefault="00B95641" w:rsidP="00B95641">
      <w:pPr>
        <w:tabs>
          <w:tab w:val="left" w:pos="2649"/>
        </w:tabs>
      </w:pPr>
      <w:r>
        <w:t xml:space="preserve">    &lt;h2&gt;Benefits of Semantic HTML&lt;/h2&gt;</w:t>
      </w:r>
    </w:p>
    <w:p w14:paraId="72357DF7" w14:textId="77777777" w:rsidR="00B95641" w:rsidRDefault="00B95641" w:rsidP="00B95641">
      <w:pPr>
        <w:tabs>
          <w:tab w:val="left" w:pos="2649"/>
        </w:tabs>
      </w:pPr>
      <w:r>
        <w:t xml:space="preserve">    &lt;p&gt;Semantic HTML tags like &lt;code&gt;&amp;lt;article&amp;gt;&lt;/code&gt;, &lt;code&gt;&amp;lt;section&amp;gt;&lt;/code&gt;, and &lt;code&gt;&amp;lt;header&amp;gt;&lt;/code&gt; make your markup more meaningful and accessible.&lt;/p&gt;</w:t>
      </w:r>
    </w:p>
    <w:p w14:paraId="092E4E37" w14:textId="77777777" w:rsidR="00B95641" w:rsidRDefault="00B95641" w:rsidP="00B95641">
      <w:pPr>
        <w:tabs>
          <w:tab w:val="left" w:pos="2649"/>
        </w:tabs>
      </w:pPr>
      <w:r>
        <w:t xml:space="preserve">    &lt;footer&gt;Posted on July 10, 2025 by Admin&lt;/footer&gt;</w:t>
      </w:r>
    </w:p>
    <w:p w14:paraId="507B5398" w14:textId="77777777" w:rsidR="00B95641" w:rsidRDefault="00B95641" w:rsidP="00B95641">
      <w:pPr>
        <w:tabs>
          <w:tab w:val="left" w:pos="2649"/>
        </w:tabs>
      </w:pPr>
      <w:r>
        <w:t xml:space="preserve">  &lt;/article&gt;</w:t>
      </w:r>
    </w:p>
    <w:p w14:paraId="2642D03A" w14:textId="77777777" w:rsidR="00B95641" w:rsidRDefault="00B95641" w:rsidP="00B95641">
      <w:pPr>
        <w:tabs>
          <w:tab w:val="left" w:pos="2649"/>
        </w:tabs>
      </w:pPr>
    </w:p>
    <w:p w14:paraId="6C3B0B06" w14:textId="77777777" w:rsidR="00B95641" w:rsidRDefault="00B95641" w:rsidP="00B95641">
      <w:pPr>
        <w:tabs>
          <w:tab w:val="left" w:pos="2649"/>
        </w:tabs>
      </w:pPr>
      <w:r>
        <w:t>&lt;/body&gt;</w:t>
      </w:r>
    </w:p>
    <w:p w14:paraId="3EC6ABC3" w14:textId="41A20225" w:rsidR="00B95641" w:rsidRDefault="00B95641" w:rsidP="00B95641">
      <w:pPr>
        <w:tabs>
          <w:tab w:val="left" w:pos="2649"/>
        </w:tabs>
      </w:pPr>
      <w:r>
        <w:t>&lt;/html&gt;</w:t>
      </w:r>
    </w:p>
    <w:p w14:paraId="7F391EE7" w14:textId="22DEA023" w:rsidR="00B95641" w:rsidRDefault="00B95641" w:rsidP="00B95641">
      <w:pPr>
        <w:tabs>
          <w:tab w:val="left" w:pos="2649"/>
        </w:tabs>
      </w:pPr>
      <w:r>
        <w:t>Output:</w:t>
      </w:r>
    </w:p>
    <w:p w14:paraId="51B226A5" w14:textId="7AAEABA2" w:rsidR="00B95641" w:rsidRDefault="00B95641" w:rsidP="00B95641">
      <w:pPr>
        <w:tabs>
          <w:tab w:val="left" w:pos="2649"/>
        </w:tabs>
      </w:pPr>
      <w:r w:rsidRPr="00B95641">
        <w:rPr>
          <w:noProof/>
          <w:lang w:eastAsia="en-IN"/>
        </w:rPr>
        <w:drawing>
          <wp:inline distT="0" distB="0" distL="0" distR="0" wp14:anchorId="0107558C" wp14:editId="666CE589">
            <wp:extent cx="5731510" cy="27908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90825"/>
                    </a:xfrm>
                    <a:prstGeom prst="rect">
                      <a:avLst/>
                    </a:prstGeom>
                  </pic:spPr>
                </pic:pic>
              </a:graphicData>
            </a:graphic>
          </wp:inline>
        </w:drawing>
      </w:r>
    </w:p>
    <w:p w14:paraId="19FB5127" w14:textId="341E49FC" w:rsidR="00B95641" w:rsidRDefault="00B95641" w:rsidP="00B95641">
      <w:pPr>
        <w:tabs>
          <w:tab w:val="left" w:pos="2649"/>
        </w:tabs>
        <w:jc w:val="center"/>
      </w:pPr>
      <w:r>
        <w:t>Project-57</w:t>
      </w:r>
    </w:p>
    <w:p w14:paraId="09090970" w14:textId="12610203" w:rsidR="00B95641" w:rsidRDefault="00B95641" w:rsidP="00B95641">
      <w:pPr>
        <w:tabs>
          <w:tab w:val="left" w:pos="2649"/>
        </w:tabs>
      </w:pPr>
      <w:r>
        <w:t>Design a web page demonstrating the usage of the tag.</w:t>
      </w:r>
    </w:p>
    <w:p w14:paraId="725972DC" w14:textId="77777777" w:rsidR="00B95641" w:rsidRDefault="00B95641" w:rsidP="00B95641">
      <w:pPr>
        <w:tabs>
          <w:tab w:val="left" w:pos="2649"/>
        </w:tabs>
      </w:pPr>
      <w:r>
        <w:t>&lt;!DOCTYPE html&gt;</w:t>
      </w:r>
    </w:p>
    <w:p w14:paraId="6C98565C" w14:textId="77777777" w:rsidR="00B95641" w:rsidRDefault="00B95641" w:rsidP="00B95641">
      <w:pPr>
        <w:tabs>
          <w:tab w:val="left" w:pos="2649"/>
        </w:tabs>
      </w:pPr>
      <w:r>
        <w:t>&lt;html lang="en"&gt;</w:t>
      </w:r>
    </w:p>
    <w:p w14:paraId="2B35EBC1" w14:textId="77777777" w:rsidR="00B95641" w:rsidRDefault="00B95641" w:rsidP="00B95641">
      <w:pPr>
        <w:tabs>
          <w:tab w:val="left" w:pos="2649"/>
        </w:tabs>
      </w:pPr>
      <w:r>
        <w:t>&lt;head&gt;</w:t>
      </w:r>
    </w:p>
    <w:p w14:paraId="4EA206FB" w14:textId="77777777" w:rsidR="00B95641" w:rsidRDefault="00B95641" w:rsidP="00B95641">
      <w:pPr>
        <w:tabs>
          <w:tab w:val="left" w:pos="2649"/>
        </w:tabs>
      </w:pPr>
      <w:r>
        <w:t xml:space="preserve">  &lt;meta charset="UTF-8" /&gt;</w:t>
      </w:r>
    </w:p>
    <w:p w14:paraId="38F2AA0B" w14:textId="77777777" w:rsidR="00B95641" w:rsidRDefault="00B95641" w:rsidP="00B95641">
      <w:pPr>
        <w:tabs>
          <w:tab w:val="left" w:pos="2649"/>
        </w:tabs>
      </w:pPr>
      <w:r>
        <w:t xml:space="preserve">  &lt;meta name="viewport" content="width=device-width, initial-scale=1" /&gt;</w:t>
      </w:r>
    </w:p>
    <w:p w14:paraId="50724030" w14:textId="77777777" w:rsidR="00B95641" w:rsidRDefault="00B95641" w:rsidP="00B95641">
      <w:pPr>
        <w:tabs>
          <w:tab w:val="left" w:pos="2649"/>
        </w:tabs>
      </w:pPr>
      <w:r>
        <w:t xml:space="preserve">  &lt;title&gt;Demonstrating the &amp;lt;section&amp;gt; Tag&lt;/title&gt;</w:t>
      </w:r>
    </w:p>
    <w:p w14:paraId="4A154342" w14:textId="77777777" w:rsidR="00B95641" w:rsidRDefault="00B95641" w:rsidP="00B95641">
      <w:pPr>
        <w:tabs>
          <w:tab w:val="left" w:pos="2649"/>
        </w:tabs>
      </w:pPr>
      <w:r>
        <w:t xml:space="preserve">  &lt;style&gt;</w:t>
      </w:r>
    </w:p>
    <w:p w14:paraId="2CC2224E" w14:textId="77777777" w:rsidR="00B95641" w:rsidRDefault="00B95641" w:rsidP="00B95641">
      <w:pPr>
        <w:tabs>
          <w:tab w:val="left" w:pos="2649"/>
        </w:tabs>
      </w:pPr>
      <w:r>
        <w:t xml:space="preserve">    body {</w:t>
      </w:r>
    </w:p>
    <w:p w14:paraId="2EAAD052" w14:textId="77777777" w:rsidR="00B95641" w:rsidRDefault="00B95641" w:rsidP="00B95641">
      <w:pPr>
        <w:tabs>
          <w:tab w:val="left" w:pos="2649"/>
        </w:tabs>
      </w:pPr>
      <w:r>
        <w:t xml:space="preserve">      font-family: Arial, sans-serif;</w:t>
      </w:r>
    </w:p>
    <w:p w14:paraId="6A06A64A" w14:textId="77777777" w:rsidR="00B95641" w:rsidRDefault="00B95641" w:rsidP="00B95641">
      <w:pPr>
        <w:tabs>
          <w:tab w:val="left" w:pos="2649"/>
        </w:tabs>
      </w:pPr>
      <w:r>
        <w:t xml:space="preserve">      margin: 0;</w:t>
      </w:r>
    </w:p>
    <w:p w14:paraId="1C26502F" w14:textId="77777777" w:rsidR="00B95641" w:rsidRDefault="00B95641" w:rsidP="00B95641">
      <w:pPr>
        <w:tabs>
          <w:tab w:val="left" w:pos="2649"/>
        </w:tabs>
      </w:pPr>
      <w:r>
        <w:t xml:space="preserve">      padding: 20px 40px;</w:t>
      </w:r>
    </w:p>
    <w:p w14:paraId="04DED2C0" w14:textId="77777777" w:rsidR="00B95641" w:rsidRDefault="00B95641" w:rsidP="00B95641">
      <w:pPr>
        <w:tabs>
          <w:tab w:val="left" w:pos="2649"/>
        </w:tabs>
      </w:pPr>
      <w:r>
        <w:t xml:space="preserve">      background-color: #f7f7f7;</w:t>
      </w:r>
    </w:p>
    <w:p w14:paraId="7347C1A6" w14:textId="77777777" w:rsidR="00B95641" w:rsidRDefault="00B95641" w:rsidP="00B95641">
      <w:pPr>
        <w:tabs>
          <w:tab w:val="left" w:pos="2649"/>
        </w:tabs>
      </w:pPr>
      <w:r>
        <w:t xml:space="preserve">    }</w:t>
      </w:r>
    </w:p>
    <w:p w14:paraId="22DCFC76" w14:textId="77777777" w:rsidR="00B95641" w:rsidRDefault="00B95641" w:rsidP="00B95641">
      <w:pPr>
        <w:tabs>
          <w:tab w:val="left" w:pos="2649"/>
        </w:tabs>
      </w:pPr>
      <w:r>
        <w:t xml:space="preserve">    section {</w:t>
      </w:r>
    </w:p>
    <w:p w14:paraId="12CDF7C9" w14:textId="77777777" w:rsidR="00B95641" w:rsidRDefault="00B95641" w:rsidP="00B95641">
      <w:pPr>
        <w:tabs>
          <w:tab w:val="left" w:pos="2649"/>
        </w:tabs>
      </w:pPr>
      <w:r>
        <w:t xml:space="preserve">      background-color: white;</w:t>
      </w:r>
    </w:p>
    <w:p w14:paraId="02A7A759" w14:textId="77777777" w:rsidR="00B95641" w:rsidRDefault="00B95641" w:rsidP="00B95641">
      <w:pPr>
        <w:tabs>
          <w:tab w:val="left" w:pos="2649"/>
        </w:tabs>
      </w:pPr>
      <w:r>
        <w:t xml:space="preserve">      border: 1px solid #ddd;</w:t>
      </w:r>
    </w:p>
    <w:p w14:paraId="74CBC630" w14:textId="77777777" w:rsidR="00B95641" w:rsidRDefault="00B95641" w:rsidP="00B95641">
      <w:pPr>
        <w:tabs>
          <w:tab w:val="left" w:pos="2649"/>
        </w:tabs>
      </w:pPr>
      <w:r>
        <w:t xml:space="preserve">      border-radius: 6px;</w:t>
      </w:r>
    </w:p>
    <w:p w14:paraId="487F1CDF" w14:textId="77777777" w:rsidR="00B95641" w:rsidRDefault="00B95641" w:rsidP="00B95641">
      <w:pPr>
        <w:tabs>
          <w:tab w:val="left" w:pos="2649"/>
        </w:tabs>
      </w:pPr>
      <w:r>
        <w:t xml:space="preserve">      padding: 20px;</w:t>
      </w:r>
    </w:p>
    <w:p w14:paraId="4F83641D" w14:textId="77777777" w:rsidR="00B95641" w:rsidRDefault="00B95641" w:rsidP="00B95641">
      <w:pPr>
        <w:tabs>
          <w:tab w:val="left" w:pos="2649"/>
        </w:tabs>
      </w:pPr>
      <w:r>
        <w:t xml:space="preserve">      margin-bottom: 25px;</w:t>
      </w:r>
    </w:p>
    <w:p w14:paraId="7EA482D9" w14:textId="77777777" w:rsidR="00B95641" w:rsidRDefault="00B95641" w:rsidP="00B95641">
      <w:pPr>
        <w:tabs>
          <w:tab w:val="left" w:pos="2649"/>
        </w:tabs>
      </w:pPr>
      <w:r>
        <w:t xml:space="preserve">      box-shadow: 0 1px 4px rgba(0,0,0,0.1);</w:t>
      </w:r>
    </w:p>
    <w:p w14:paraId="083CC8A1" w14:textId="77777777" w:rsidR="00B95641" w:rsidRDefault="00B95641" w:rsidP="00B95641">
      <w:pPr>
        <w:tabs>
          <w:tab w:val="left" w:pos="2649"/>
        </w:tabs>
      </w:pPr>
      <w:r>
        <w:t xml:space="preserve">    }</w:t>
      </w:r>
    </w:p>
    <w:p w14:paraId="1EE97D77" w14:textId="77777777" w:rsidR="00B95641" w:rsidRDefault="00B95641" w:rsidP="00B95641">
      <w:pPr>
        <w:tabs>
          <w:tab w:val="left" w:pos="2649"/>
        </w:tabs>
      </w:pPr>
      <w:r>
        <w:t xml:space="preserve">    section h2 {</w:t>
      </w:r>
    </w:p>
    <w:p w14:paraId="7E7F01D0" w14:textId="77777777" w:rsidR="00B95641" w:rsidRDefault="00B95641" w:rsidP="00B95641">
      <w:pPr>
        <w:tabs>
          <w:tab w:val="left" w:pos="2649"/>
        </w:tabs>
      </w:pPr>
      <w:r>
        <w:t xml:space="preserve">      margin-top: 0;</w:t>
      </w:r>
    </w:p>
    <w:p w14:paraId="6975829E" w14:textId="77777777" w:rsidR="00B95641" w:rsidRDefault="00B95641" w:rsidP="00B95641">
      <w:pPr>
        <w:tabs>
          <w:tab w:val="left" w:pos="2649"/>
        </w:tabs>
      </w:pPr>
      <w:r>
        <w:t xml:space="preserve">      color: #007BFF;</w:t>
      </w:r>
    </w:p>
    <w:p w14:paraId="5C20E38E" w14:textId="77777777" w:rsidR="00B95641" w:rsidRDefault="00B95641" w:rsidP="00B95641">
      <w:pPr>
        <w:tabs>
          <w:tab w:val="left" w:pos="2649"/>
        </w:tabs>
      </w:pPr>
      <w:r>
        <w:t xml:space="preserve">    }</w:t>
      </w:r>
    </w:p>
    <w:p w14:paraId="74C69799" w14:textId="77777777" w:rsidR="00B95641" w:rsidRDefault="00B95641" w:rsidP="00B95641">
      <w:pPr>
        <w:tabs>
          <w:tab w:val="left" w:pos="2649"/>
        </w:tabs>
      </w:pPr>
      <w:r>
        <w:t xml:space="preserve">  &lt;/style&gt;</w:t>
      </w:r>
    </w:p>
    <w:p w14:paraId="01B2C0B2" w14:textId="77777777" w:rsidR="00B95641" w:rsidRDefault="00B95641" w:rsidP="00B95641">
      <w:pPr>
        <w:tabs>
          <w:tab w:val="left" w:pos="2649"/>
        </w:tabs>
      </w:pPr>
      <w:r>
        <w:t>&lt;/head&gt;</w:t>
      </w:r>
    </w:p>
    <w:p w14:paraId="419726BC" w14:textId="77777777" w:rsidR="00B95641" w:rsidRDefault="00B95641" w:rsidP="00B95641">
      <w:pPr>
        <w:tabs>
          <w:tab w:val="left" w:pos="2649"/>
        </w:tabs>
      </w:pPr>
      <w:r>
        <w:t>&lt;body&gt;</w:t>
      </w:r>
    </w:p>
    <w:p w14:paraId="5EB5CB5F" w14:textId="77777777" w:rsidR="00B95641" w:rsidRDefault="00B95641" w:rsidP="00B95641">
      <w:pPr>
        <w:tabs>
          <w:tab w:val="left" w:pos="2649"/>
        </w:tabs>
      </w:pPr>
    </w:p>
    <w:p w14:paraId="7F47DA84" w14:textId="77777777" w:rsidR="00B95641" w:rsidRDefault="00B95641" w:rsidP="00B95641">
      <w:pPr>
        <w:tabs>
          <w:tab w:val="left" w:pos="2649"/>
        </w:tabs>
      </w:pPr>
      <w:r>
        <w:t xml:space="preserve">  &lt;h1&gt;About Our Company&lt;/h1&gt;</w:t>
      </w:r>
    </w:p>
    <w:p w14:paraId="02970673" w14:textId="77777777" w:rsidR="00B95641" w:rsidRDefault="00B95641" w:rsidP="00B95641">
      <w:pPr>
        <w:tabs>
          <w:tab w:val="left" w:pos="2649"/>
        </w:tabs>
      </w:pPr>
    </w:p>
    <w:p w14:paraId="76DF0D11" w14:textId="77777777" w:rsidR="00B95641" w:rsidRDefault="00B95641" w:rsidP="00B95641">
      <w:pPr>
        <w:tabs>
          <w:tab w:val="left" w:pos="2649"/>
        </w:tabs>
      </w:pPr>
      <w:r>
        <w:t xml:space="preserve">  &lt;section&gt;</w:t>
      </w:r>
    </w:p>
    <w:p w14:paraId="66053438" w14:textId="77777777" w:rsidR="00B95641" w:rsidRDefault="00B95641" w:rsidP="00B95641">
      <w:pPr>
        <w:tabs>
          <w:tab w:val="left" w:pos="2649"/>
        </w:tabs>
      </w:pPr>
      <w:r>
        <w:t xml:space="preserve">    &lt;h2&gt;Our Mission&lt;/h2&gt;</w:t>
      </w:r>
    </w:p>
    <w:p w14:paraId="70B1409A" w14:textId="77777777" w:rsidR="00B95641" w:rsidRDefault="00B95641" w:rsidP="00B95641">
      <w:pPr>
        <w:tabs>
          <w:tab w:val="left" w:pos="2649"/>
        </w:tabs>
      </w:pPr>
      <w:r>
        <w:t xml:space="preserve">    &lt;p&gt;We strive to deliver high-quality products that improve everyday life.&lt;/p&gt;</w:t>
      </w:r>
    </w:p>
    <w:p w14:paraId="5B08423D" w14:textId="77777777" w:rsidR="00B95641" w:rsidRDefault="00B95641" w:rsidP="00B95641">
      <w:pPr>
        <w:tabs>
          <w:tab w:val="left" w:pos="2649"/>
        </w:tabs>
      </w:pPr>
      <w:r>
        <w:t xml:space="preserve">  &lt;/section&gt;</w:t>
      </w:r>
    </w:p>
    <w:p w14:paraId="66E20662" w14:textId="77777777" w:rsidR="00B95641" w:rsidRDefault="00B95641" w:rsidP="00B95641">
      <w:pPr>
        <w:tabs>
          <w:tab w:val="left" w:pos="2649"/>
        </w:tabs>
      </w:pPr>
    </w:p>
    <w:p w14:paraId="081BD0D8" w14:textId="77777777" w:rsidR="00B95641" w:rsidRDefault="00B95641" w:rsidP="00B95641">
      <w:pPr>
        <w:tabs>
          <w:tab w:val="left" w:pos="2649"/>
        </w:tabs>
      </w:pPr>
      <w:r>
        <w:t xml:space="preserve">  &lt;section&gt;</w:t>
      </w:r>
    </w:p>
    <w:p w14:paraId="2E27AFE2" w14:textId="77777777" w:rsidR="00B95641" w:rsidRDefault="00B95641" w:rsidP="00B95641">
      <w:pPr>
        <w:tabs>
          <w:tab w:val="left" w:pos="2649"/>
        </w:tabs>
      </w:pPr>
      <w:r>
        <w:t xml:space="preserve">    &lt;h2&gt;Our Team&lt;/h2&gt;</w:t>
      </w:r>
    </w:p>
    <w:p w14:paraId="43933A88" w14:textId="77777777" w:rsidR="00B95641" w:rsidRDefault="00B95641" w:rsidP="00B95641">
      <w:pPr>
        <w:tabs>
          <w:tab w:val="left" w:pos="2649"/>
        </w:tabs>
      </w:pPr>
      <w:r>
        <w:t xml:space="preserve">    &lt;p&gt;Our team consists of passionate professionals dedicated to innovation.&lt;/p&gt;</w:t>
      </w:r>
    </w:p>
    <w:p w14:paraId="02394D8D" w14:textId="77777777" w:rsidR="00B95641" w:rsidRDefault="00B95641" w:rsidP="00B95641">
      <w:pPr>
        <w:tabs>
          <w:tab w:val="left" w:pos="2649"/>
        </w:tabs>
      </w:pPr>
      <w:r>
        <w:t xml:space="preserve">  &lt;/section&gt;</w:t>
      </w:r>
    </w:p>
    <w:p w14:paraId="6B60BB0A" w14:textId="77777777" w:rsidR="00B95641" w:rsidRDefault="00B95641" w:rsidP="00B95641">
      <w:pPr>
        <w:tabs>
          <w:tab w:val="left" w:pos="2649"/>
        </w:tabs>
      </w:pPr>
    </w:p>
    <w:p w14:paraId="78F45DE7" w14:textId="77777777" w:rsidR="00B95641" w:rsidRDefault="00B95641" w:rsidP="00B95641">
      <w:pPr>
        <w:tabs>
          <w:tab w:val="left" w:pos="2649"/>
        </w:tabs>
      </w:pPr>
      <w:r>
        <w:t xml:space="preserve">  &lt;section&gt;</w:t>
      </w:r>
    </w:p>
    <w:p w14:paraId="51C34DA5" w14:textId="77777777" w:rsidR="00B95641" w:rsidRDefault="00B95641" w:rsidP="00B95641">
      <w:pPr>
        <w:tabs>
          <w:tab w:val="left" w:pos="2649"/>
        </w:tabs>
      </w:pPr>
      <w:r>
        <w:t xml:space="preserve">    &lt;h2&gt;Contact Us&lt;/h2&gt;</w:t>
      </w:r>
    </w:p>
    <w:p w14:paraId="4C868DFB" w14:textId="77777777" w:rsidR="00B95641" w:rsidRDefault="00B95641" w:rsidP="00B95641">
      <w:pPr>
        <w:tabs>
          <w:tab w:val="left" w:pos="2649"/>
        </w:tabs>
      </w:pPr>
      <w:r>
        <w:t xml:space="preserve">    &lt;p&gt;Reach out via email or phone for more information.&lt;/p&gt;</w:t>
      </w:r>
    </w:p>
    <w:p w14:paraId="6101A442" w14:textId="77777777" w:rsidR="00B95641" w:rsidRDefault="00B95641" w:rsidP="00B95641">
      <w:pPr>
        <w:tabs>
          <w:tab w:val="left" w:pos="2649"/>
        </w:tabs>
      </w:pPr>
      <w:r>
        <w:t xml:space="preserve">  &lt;/section&gt;</w:t>
      </w:r>
    </w:p>
    <w:p w14:paraId="17075C29" w14:textId="77777777" w:rsidR="00B95641" w:rsidRDefault="00B95641" w:rsidP="00B95641">
      <w:pPr>
        <w:tabs>
          <w:tab w:val="left" w:pos="2649"/>
        </w:tabs>
      </w:pPr>
    </w:p>
    <w:p w14:paraId="10673EC1" w14:textId="77777777" w:rsidR="00B95641" w:rsidRDefault="00B95641" w:rsidP="00B95641">
      <w:pPr>
        <w:tabs>
          <w:tab w:val="left" w:pos="2649"/>
        </w:tabs>
      </w:pPr>
      <w:r>
        <w:t>&lt;/body&gt;</w:t>
      </w:r>
    </w:p>
    <w:p w14:paraId="2E96ECB5" w14:textId="03A358AB" w:rsidR="00B95641" w:rsidRDefault="00B95641" w:rsidP="00B95641">
      <w:pPr>
        <w:tabs>
          <w:tab w:val="left" w:pos="2649"/>
        </w:tabs>
      </w:pPr>
      <w:r>
        <w:t>&lt;/html&gt;</w:t>
      </w:r>
    </w:p>
    <w:p w14:paraId="2C8D4A40" w14:textId="4195457B" w:rsidR="00B95641" w:rsidRDefault="00B95641" w:rsidP="00B95641">
      <w:pPr>
        <w:tabs>
          <w:tab w:val="left" w:pos="2649"/>
        </w:tabs>
      </w:pPr>
      <w:r>
        <w:t>Output:</w:t>
      </w:r>
    </w:p>
    <w:p w14:paraId="169753C2" w14:textId="7F88D446" w:rsidR="00B95641" w:rsidRDefault="00B95641" w:rsidP="00B95641">
      <w:pPr>
        <w:tabs>
          <w:tab w:val="left" w:pos="2649"/>
        </w:tabs>
      </w:pPr>
      <w:r w:rsidRPr="00B95641">
        <w:rPr>
          <w:noProof/>
          <w:lang w:eastAsia="en-IN"/>
        </w:rPr>
        <w:drawing>
          <wp:inline distT="0" distB="0" distL="0" distR="0" wp14:anchorId="787046B1" wp14:editId="360F2EF2">
            <wp:extent cx="5731510" cy="23145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14575"/>
                    </a:xfrm>
                    <a:prstGeom prst="rect">
                      <a:avLst/>
                    </a:prstGeom>
                  </pic:spPr>
                </pic:pic>
              </a:graphicData>
            </a:graphic>
          </wp:inline>
        </w:drawing>
      </w:r>
    </w:p>
    <w:p w14:paraId="3F4483E1" w14:textId="56CFDF3A" w:rsidR="00B95641" w:rsidRDefault="00B95641" w:rsidP="00B95641">
      <w:pPr>
        <w:tabs>
          <w:tab w:val="left" w:pos="2649"/>
        </w:tabs>
      </w:pPr>
    </w:p>
    <w:p w14:paraId="7FB39E8A" w14:textId="4E61656D" w:rsidR="00B95641" w:rsidRDefault="00B95641" w:rsidP="00B95641">
      <w:pPr>
        <w:tabs>
          <w:tab w:val="left" w:pos="2649"/>
        </w:tabs>
        <w:jc w:val="center"/>
      </w:pPr>
      <w:r>
        <w:t>Project-58</w:t>
      </w:r>
    </w:p>
    <w:p w14:paraId="097CF1D3" w14:textId="6E158BE7" w:rsidR="00B95641" w:rsidRDefault="00B95641" w:rsidP="00B95641">
      <w:pPr>
        <w:tabs>
          <w:tab w:val="left" w:pos="2649"/>
        </w:tabs>
      </w:pPr>
      <w:r>
        <w:t>Design a web page demonstrating the usage of the tag.</w:t>
      </w:r>
    </w:p>
    <w:p w14:paraId="61149EE2" w14:textId="77777777" w:rsidR="00B95641" w:rsidRDefault="00B95641" w:rsidP="00B95641">
      <w:pPr>
        <w:tabs>
          <w:tab w:val="left" w:pos="2649"/>
        </w:tabs>
      </w:pPr>
      <w:r>
        <w:t>&lt;!DOCTYPE html&gt;</w:t>
      </w:r>
    </w:p>
    <w:p w14:paraId="6F202761" w14:textId="77777777" w:rsidR="00B95641" w:rsidRDefault="00B95641" w:rsidP="00B95641">
      <w:pPr>
        <w:tabs>
          <w:tab w:val="left" w:pos="2649"/>
        </w:tabs>
      </w:pPr>
      <w:r>
        <w:t>&lt;html lang="en"&gt;</w:t>
      </w:r>
    </w:p>
    <w:p w14:paraId="3F93A7EE" w14:textId="77777777" w:rsidR="00B95641" w:rsidRDefault="00B95641" w:rsidP="00B95641">
      <w:pPr>
        <w:tabs>
          <w:tab w:val="left" w:pos="2649"/>
        </w:tabs>
      </w:pPr>
      <w:r>
        <w:t>&lt;head&gt;</w:t>
      </w:r>
    </w:p>
    <w:p w14:paraId="1E9E1A53" w14:textId="77777777" w:rsidR="00B95641" w:rsidRDefault="00B95641" w:rsidP="00B95641">
      <w:pPr>
        <w:tabs>
          <w:tab w:val="left" w:pos="2649"/>
        </w:tabs>
      </w:pPr>
      <w:r>
        <w:t xml:space="preserve">  &lt;meta charset="UTF-8" /&gt;</w:t>
      </w:r>
    </w:p>
    <w:p w14:paraId="326492DB" w14:textId="77777777" w:rsidR="00B95641" w:rsidRDefault="00B95641" w:rsidP="00B95641">
      <w:pPr>
        <w:tabs>
          <w:tab w:val="left" w:pos="2649"/>
        </w:tabs>
      </w:pPr>
      <w:r>
        <w:t xml:space="preserve">  &lt;meta name="viewport" content="width=device-width, initial-scale=1" /&gt;</w:t>
      </w:r>
    </w:p>
    <w:p w14:paraId="5762B7F2" w14:textId="77777777" w:rsidR="00B95641" w:rsidRDefault="00B95641" w:rsidP="00B95641">
      <w:pPr>
        <w:tabs>
          <w:tab w:val="left" w:pos="2649"/>
        </w:tabs>
      </w:pPr>
      <w:r>
        <w:t xml:space="preserve">  &lt;title&gt;Demonstrating the &amp;lt;aside&amp;gt; Tag&lt;/title&gt;</w:t>
      </w:r>
    </w:p>
    <w:p w14:paraId="01379755" w14:textId="77777777" w:rsidR="00B95641" w:rsidRDefault="00B95641" w:rsidP="00B95641">
      <w:pPr>
        <w:tabs>
          <w:tab w:val="left" w:pos="2649"/>
        </w:tabs>
      </w:pPr>
      <w:r>
        <w:t xml:space="preserve">  &lt;style&gt;</w:t>
      </w:r>
    </w:p>
    <w:p w14:paraId="4CB5583E" w14:textId="77777777" w:rsidR="00B95641" w:rsidRDefault="00B95641" w:rsidP="00B95641">
      <w:pPr>
        <w:tabs>
          <w:tab w:val="left" w:pos="2649"/>
        </w:tabs>
      </w:pPr>
      <w:r>
        <w:t xml:space="preserve">    body {</w:t>
      </w:r>
    </w:p>
    <w:p w14:paraId="64071D7C" w14:textId="77777777" w:rsidR="00B95641" w:rsidRDefault="00B95641" w:rsidP="00B95641">
      <w:pPr>
        <w:tabs>
          <w:tab w:val="left" w:pos="2649"/>
        </w:tabs>
      </w:pPr>
      <w:r>
        <w:t xml:space="preserve">      font-family: Arial, sans-serif;</w:t>
      </w:r>
    </w:p>
    <w:p w14:paraId="000316FC" w14:textId="77777777" w:rsidR="00B95641" w:rsidRDefault="00B95641" w:rsidP="00B95641">
      <w:pPr>
        <w:tabs>
          <w:tab w:val="left" w:pos="2649"/>
        </w:tabs>
      </w:pPr>
      <w:r>
        <w:t xml:space="preserve">      margin: 0;</w:t>
      </w:r>
    </w:p>
    <w:p w14:paraId="11957B78" w14:textId="77777777" w:rsidR="00B95641" w:rsidRDefault="00B95641" w:rsidP="00B95641">
      <w:pPr>
        <w:tabs>
          <w:tab w:val="left" w:pos="2649"/>
        </w:tabs>
      </w:pPr>
      <w:r>
        <w:t xml:space="preserve">      padding: 20px 40px;</w:t>
      </w:r>
    </w:p>
    <w:p w14:paraId="2EAE6DBB" w14:textId="77777777" w:rsidR="00B95641" w:rsidRDefault="00B95641" w:rsidP="00B95641">
      <w:pPr>
        <w:tabs>
          <w:tab w:val="left" w:pos="2649"/>
        </w:tabs>
      </w:pPr>
      <w:r>
        <w:t xml:space="preserve">      background-color: #f8f9fa;</w:t>
      </w:r>
    </w:p>
    <w:p w14:paraId="74B47D01" w14:textId="77777777" w:rsidR="00B95641" w:rsidRDefault="00B95641" w:rsidP="00B95641">
      <w:pPr>
        <w:tabs>
          <w:tab w:val="left" w:pos="2649"/>
        </w:tabs>
      </w:pPr>
      <w:r>
        <w:t xml:space="preserve">      display: flex;</w:t>
      </w:r>
    </w:p>
    <w:p w14:paraId="4B2C7E4B" w14:textId="77777777" w:rsidR="00B95641" w:rsidRDefault="00B95641" w:rsidP="00B95641">
      <w:pPr>
        <w:tabs>
          <w:tab w:val="left" w:pos="2649"/>
        </w:tabs>
      </w:pPr>
      <w:r>
        <w:t xml:space="preserve">      max-width: 900px;</w:t>
      </w:r>
    </w:p>
    <w:p w14:paraId="04F5ED46" w14:textId="77777777" w:rsidR="00B95641" w:rsidRDefault="00B95641" w:rsidP="00B95641">
      <w:pPr>
        <w:tabs>
          <w:tab w:val="left" w:pos="2649"/>
        </w:tabs>
      </w:pPr>
      <w:r>
        <w:t xml:space="preserve">      margin-left: auto;</w:t>
      </w:r>
    </w:p>
    <w:p w14:paraId="699C4ABA" w14:textId="77777777" w:rsidR="00B95641" w:rsidRDefault="00B95641" w:rsidP="00B95641">
      <w:pPr>
        <w:tabs>
          <w:tab w:val="left" w:pos="2649"/>
        </w:tabs>
      </w:pPr>
      <w:r>
        <w:t xml:space="preserve">      margin-right: auto;</w:t>
      </w:r>
    </w:p>
    <w:p w14:paraId="2BEBB988" w14:textId="77777777" w:rsidR="00B95641" w:rsidRDefault="00B95641" w:rsidP="00B95641">
      <w:pPr>
        <w:tabs>
          <w:tab w:val="left" w:pos="2649"/>
        </w:tabs>
      </w:pPr>
      <w:r>
        <w:t xml:space="preserve">    }</w:t>
      </w:r>
    </w:p>
    <w:p w14:paraId="0D3968D5" w14:textId="77777777" w:rsidR="00B95641" w:rsidRDefault="00B95641" w:rsidP="00B95641">
      <w:pPr>
        <w:tabs>
          <w:tab w:val="left" w:pos="2649"/>
        </w:tabs>
      </w:pPr>
      <w:r>
        <w:t xml:space="preserve">    main {</w:t>
      </w:r>
    </w:p>
    <w:p w14:paraId="6E775F5C" w14:textId="77777777" w:rsidR="00B95641" w:rsidRDefault="00B95641" w:rsidP="00B95641">
      <w:pPr>
        <w:tabs>
          <w:tab w:val="left" w:pos="2649"/>
        </w:tabs>
      </w:pPr>
      <w:r>
        <w:t xml:space="preserve">      flex: 3;</w:t>
      </w:r>
    </w:p>
    <w:p w14:paraId="74923E29" w14:textId="77777777" w:rsidR="00B95641" w:rsidRDefault="00B95641" w:rsidP="00B95641">
      <w:pPr>
        <w:tabs>
          <w:tab w:val="left" w:pos="2649"/>
        </w:tabs>
      </w:pPr>
      <w:r>
        <w:t xml:space="preserve">      background-color: white;</w:t>
      </w:r>
    </w:p>
    <w:p w14:paraId="2967A0E9" w14:textId="77777777" w:rsidR="00B95641" w:rsidRDefault="00B95641" w:rsidP="00B95641">
      <w:pPr>
        <w:tabs>
          <w:tab w:val="left" w:pos="2649"/>
        </w:tabs>
      </w:pPr>
      <w:r>
        <w:t xml:space="preserve">      padding: 20px;</w:t>
      </w:r>
    </w:p>
    <w:p w14:paraId="0794C16C" w14:textId="77777777" w:rsidR="00B95641" w:rsidRDefault="00B95641" w:rsidP="00B95641">
      <w:pPr>
        <w:tabs>
          <w:tab w:val="left" w:pos="2649"/>
        </w:tabs>
      </w:pPr>
      <w:r>
        <w:t xml:space="preserve">      border-radius: 6px;</w:t>
      </w:r>
    </w:p>
    <w:p w14:paraId="70CCF73E" w14:textId="77777777" w:rsidR="00B95641" w:rsidRDefault="00B95641" w:rsidP="00B95641">
      <w:pPr>
        <w:tabs>
          <w:tab w:val="left" w:pos="2649"/>
        </w:tabs>
      </w:pPr>
      <w:r>
        <w:t xml:space="preserve">      box-shadow: 0 0 8px rgba(0,0,0,0.1);</w:t>
      </w:r>
    </w:p>
    <w:p w14:paraId="0235E968" w14:textId="77777777" w:rsidR="00B95641" w:rsidRDefault="00B95641" w:rsidP="00B95641">
      <w:pPr>
        <w:tabs>
          <w:tab w:val="left" w:pos="2649"/>
        </w:tabs>
      </w:pPr>
      <w:r>
        <w:t xml:space="preserve">    }</w:t>
      </w:r>
    </w:p>
    <w:p w14:paraId="6947F333" w14:textId="77777777" w:rsidR="00B95641" w:rsidRDefault="00B95641" w:rsidP="00B95641">
      <w:pPr>
        <w:tabs>
          <w:tab w:val="left" w:pos="2649"/>
        </w:tabs>
      </w:pPr>
      <w:r>
        <w:t xml:space="preserve">    aside {</w:t>
      </w:r>
    </w:p>
    <w:p w14:paraId="0849E31E" w14:textId="77777777" w:rsidR="00B95641" w:rsidRDefault="00B95641" w:rsidP="00B95641">
      <w:pPr>
        <w:tabs>
          <w:tab w:val="left" w:pos="2649"/>
        </w:tabs>
      </w:pPr>
      <w:r>
        <w:t xml:space="preserve">      flex: 1;</w:t>
      </w:r>
    </w:p>
    <w:p w14:paraId="159ABC7C" w14:textId="77777777" w:rsidR="00B95641" w:rsidRDefault="00B95641" w:rsidP="00B95641">
      <w:pPr>
        <w:tabs>
          <w:tab w:val="left" w:pos="2649"/>
        </w:tabs>
      </w:pPr>
      <w:r>
        <w:t xml:space="preserve">      margin-left: 20px;</w:t>
      </w:r>
    </w:p>
    <w:p w14:paraId="6C3D9891" w14:textId="77777777" w:rsidR="00B95641" w:rsidRDefault="00B95641" w:rsidP="00B95641">
      <w:pPr>
        <w:tabs>
          <w:tab w:val="left" w:pos="2649"/>
        </w:tabs>
      </w:pPr>
      <w:r>
        <w:t xml:space="preserve">      background-color: #e9ecef;</w:t>
      </w:r>
    </w:p>
    <w:p w14:paraId="1212E35F" w14:textId="77777777" w:rsidR="00B95641" w:rsidRDefault="00B95641" w:rsidP="00B95641">
      <w:pPr>
        <w:tabs>
          <w:tab w:val="left" w:pos="2649"/>
        </w:tabs>
      </w:pPr>
      <w:r>
        <w:t xml:space="preserve">      padding: 20px;</w:t>
      </w:r>
    </w:p>
    <w:p w14:paraId="79A96E2D" w14:textId="77777777" w:rsidR="00B95641" w:rsidRDefault="00B95641" w:rsidP="00B95641">
      <w:pPr>
        <w:tabs>
          <w:tab w:val="left" w:pos="2649"/>
        </w:tabs>
      </w:pPr>
      <w:r>
        <w:t xml:space="preserve">      border-radius: 6px;</w:t>
      </w:r>
    </w:p>
    <w:p w14:paraId="73F4BD2A" w14:textId="77777777" w:rsidR="00B95641" w:rsidRDefault="00B95641" w:rsidP="00B95641">
      <w:pPr>
        <w:tabs>
          <w:tab w:val="left" w:pos="2649"/>
        </w:tabs>
      </w:pPr>
      <w:r>
        <w:t xml:space="preserve">      font-size: 0.9em;</w:t>
      </w:r>
    </w:p>
    <w:p w14:paraId="0F09E82D" w14:textId="77777777" w:rsidR="00B95641" w:rsidRDefault="00B95641" w:rsidP="00B95641">
      <w:pPr>
        <w:tabs>
          <w:tab w:val="left" w:pos="2649"/>
        </w:tabs>
      </w:pPr>
      <w:r>
        <w:t xml:space="preserve">      color: #555;</w:t>
      </w:r>
    </w:p>
    <w:p w14:paraId="0A1CB9D4" w14:textId="77777777" w:rsidR="00B95641" w:rsidRDefault="00B95641" w:rsidP="00B95641">
      <w:pPr>
        <w:tabs>
          <w:tab w:val="left" w:pos="2649"/>
        </w:tabs>
      </w:pPr>
      <w:r>
        <w:t xml:space="preserve">      box-shadow: 0 0 6px rgba(0,0,0,0.05);</w:t>
      </w:r>
    </w:p>
    <w:p w14:paraId="0B11A554" w14:textId="77777777" w:rsidR="00B95641" w:rsidRDefault="00B95641" w:rsidP="00B95641">
      <w:pPr>
        <w:tabs>
          <w:tab w:val="left" w:pos="2649"/>
        </w:tabs>
      </w:pPr>
      <w:r>
        <w:t xml:space="preserve">    }</w:t>
      </w:r>
    </w:p>
    <w:p w14:paraId="3F003A8B" w14:textId="77777777" w:rsidR="00B95641" w:rsidRDefault="00B95641" w:rsidP="00B95641">
      <w:pPr>
        <w:tabs>
          <w:tab w:val="left" w:pos="2649"/>
        </w:tabs>
      </w:pPr>
      <w:r>
        <w:t xml:space="preserve">    h1, h2 {</w:t>
      </w:r>
    </w:p>
    <w:p w14:paraId="06D2B4BA" w14:textId="77777777" w:rsidR="00B95641" w:rsidRDefault="00B95641" w:rsidP="00B95641">
      <w:pPr>
        <w:tabs>
          <w:tab w:val="left" w:pos="2649"/>
        </w:tabs>
      </w:pPr>
      <w:r>
        <w:t xml:space="preserve">      color: #333;</w:t>
      </w:r>
    </w:p>
    <w:p w14:paraId="5C6BE8F5" w14:textId="77777777" w:rsidR="00B95641" w:rsidRDefault="00B95641" w:rsidP="00B95641">
      <w:pPr>
        <w:tabs>
          <w:tab w:val="left" w:pos="2649"/>
        </w:tabs>
      </w:pPr>
      <w:r>
        <w:t xml:space="preserve">    }</w:t>
      </w:r>
    </w:p>
    <w:p w14:paraId="32D4F158" w14:textId="77777777" w:rsidR="00B95641" w:rsidRDefault="00B95641" w:rsidP="00B95641">
      <w:pPr>
        <w:tabs>
          <w:tab w:val="left" w:pos="2649"/>
        </w:tabs>
      </w:pPr>
      <w:r>
        <w:t xml:space="preserve">    p {</w:t>
      </w:r>
    </w:p>
    <w:p w14:paraId="2E3B9DDA" w14:textId="77777777" w:rsidR="00B95641" w:rsidRDefault="00B95641" w:rsidP="00B95641">
      <w:pPr>
        <w:tabs>
          <w:tab w:val="left" w:pos="2649"/>
        </w:tabs>
      </w:pPr>
      <w:r>
        <w:t xml:space="preserve">      line-height: 1.5;</w:t>
      </w:r>
    </w:p>
    <w:p w14:paraId="402388B7" w14:textId="77777777" w:rsidR="00B95641" w:rsidRDefault="00B95641" w:rsidP="00B95641">
      <w:pPr>
        <w:tabs>
          <w:tab w:val="left" w:pos="2649"/>
        </w:tabs>
      </w:pPr>
      <w:r>
        <w:t xml:space="preserve">    }</w:t>
      </w:r>
    </w:p>
    <w:p w14:paraId="2E40AA20" w14:textId="77777777" w:rsidR="00B95641" w:rsidRDefault="00B95641" w:rsidP="00B95641">
      <w:pPr>
        <w:tabs>
          <w:tab w:val="left" w:pos="2649"/>
        </w:tabs>
      </w:pPr>
      <w:r>
        <w:t xml:space="preserve">  &lt;/style&gt;</w:t>
      </w:r>
    </w:p>
    <w:p w14:paraId="01CB58B5" w14:textId="77777777" w:rsidR="00B95641" w:rsidRDefault="00B95641" w:rsidP="00B95641">
      <w:pPr>
        <w:tabs>
          <w:tab w:val="left" w:pos="2649"/>
        </w:tabs>
      </w:pPr>
      <w:r>
        <w:t>&lt;/head&gt;</w:t>
      </w:r>
    </w:p>
    <w:p w14:paraId="7116CB60" w14:textId="77777777" w:rsidR="00B95641" w:rsidRDefault="00B95641" w:rsidP="00B95641">
      <w:pPr>
        <w:tabs>
          <w:tab w:val="left" w:pos="2649"/>
        </w:tabs>
      </w:pPr>
      <w:r>
        <w:t>&lt;body&gt;</w:t>
      </w:r>
    </w:p>
    <w:p w14:paraId="128527DA" w14:textId="77777777" w:rsidR="00B95641" w:rsidRDefault="00B95641" w:rsidP="00B95641">
      <w:pPr>
        <w:tabs>
          <w:tab w:val="left" w:pos="2649"/>
        </w:tabs>
      </w:pPr>
    </w:p>
    <w:p w14:paraId="1956980F" w14:textId="77777777" w:rsidR="00B95641" w:rsidRDefault="00B95641" w:rsidP="00B95641">
      <w:pPr>
        <w:tabs>
          <w:tab w:val="left" w:pos="2649"/>
        </w:tabs>
      </w:pPr>
      <w:r>
        <w:t xml:space="preserve">  &lt;main&gt;</w:t>
      </w:r>
    </w:p>
    <w:p w14:paraId="2A144454" w14:textId="77777777" w:rsidR="00B95641" w:rsidRDefault="00B95641" w:rsidP="00B95641">
      <w:pPr>
        <w:tabs>
          <w:tab w:val="left" w:pos="2649"/>
        </w:tabs>
      </w:pPr>
      <w:r>
        <w:t xml:space="preserve">    &lt;h1&gt;Understanding the &amp;lt;aside&amp;gt; Tag&lt;/h1&gt;</w:t>
      </w:r>
    </w:p>
    <w:p w14:paraId="668E0BED" w14:textId="77777777" w:rsidR="00B95641" w:rsidRDefault="00B95641" w:rsidP="00B95641">
      <w:pPr>
        <w:tabs>
          <w:tab w:val="left" w:pos="2649"/>
        </w:tabs>
      </w:pPr>
      <w:r>
        <w:t xml:space="preserve">    &lt;p&gt;The &lt;code&gt;&amp;lt;aside&amp;gt;&lt;/code&gt; element represents content indirectly related to the main content. It often contains sidebars, pull quotes, or related links.&lt;/p&gt;</w:t>
      </w:r>
    </w:p>
    <w:p w14:paraId="726C72E3" w14:textId="77777777" w:rsidR="00B95641" w:rsidRDefault="00B95641" w:rsidP="00B95641">
      <w:pPr>
        <w:tabs>
          <w:tab w:val="left" w:pos="2649"/>
        </w:tabs>
      </w:pPr>
      <w:r>
        <w:t xml:space="preserve">    &lt;p&gt;Using &lt;code&gt;&amp;lt;aside&amp;gt;&lt;/code&gt; helps improve semantic meaning and accessibility of your web pages.&lt;/p&gt;</w:t>
      </w:r>
    </w:p>
    <w:p w14:paraId="45806EF8" w14:textId="77777777" w:rsidR="00B95641" w:rsidRDefault="00B95641" w:rsidP="00B95641">
      <w:pPr>
        <w:tabs>
          <w:tab w:val="left" w:pos="2649"/>
        </w:tabs>
      </w:pPr>
      <w:r>
        <w:t xml:space="preserve">  &lt;/main&gt;</w:t>
      </w:r>
    </w:p>
    <w:p w14:paraId="6B2DE759" w14:textId="77777777" w:rsidR="00B95641" w:rsidRDefault="00B95641" w:rsidP="00B95641">
      <w:pPr>
        <w:tabs>
          <w:tab w:val="left" w:pos="2649"/>
        </w:tabs>
      </w:pPr>
    </w:p>
    <w:p w14:paraId="5B113791" w14:textId="77777777" w:rsidR="00B95641" w:rsidRDefault="00B95641" w:rsidP="00B95641">
      <w:pPr>
        <w:tabs>
          <w:tab w:val="left" w:pos="2649"/>
        </w:tabs>
      </w:pPr>
      <w:r>
        <w:t xml:space="preserve">  &lt;aside&gt;</w:t>
      </w:r>
    </w:p>
    <w:p w14:paraId="3E8DA7CB" w14:textId="77777777" w:rsidR="00B95641" w:rsidRDefault="00B95641" w:rsidP="00B95641">
      <w:pPr>
        <w:tabs>
          <w:tab w:val="left" w:pos="2649"/>
        </w:tabs>
      </w:pPr>
      <w:r>
        <w:t xml:space="preserve">    &lt;h2&gt;Related Info&lt;/h2&gt;</w:t>
      </w:r>
    </w:p>
    <w:p w14:paraId="5B6AE2B9" w14:textId="77777777" w:rsidR="00B95641" w:rsidRDefault="00B95641" w:rsidP="00B95641">
      <w:pPr>
        <w:tabs>
          <w:tab w:val="left" w:pos="2649"/>
        </w:tabs>
      </w:pPr>
      <w:r>
        <w:t xml:space="preserve">    &lt;p&gt;Did you know? The &lt;code&gt;&amp;lt;aside&amp;gt;&lt;/code&gt; tag was introduced in HTML5 to better structure web content.&lt;/p&gt;</w:t>
      </w:r>
    </w:p>
    <w:p w14:paraId="2E88B417" w14:textId="77777777" w:rsidR="00B95641" w:rsidRDefault="00B95641" w:rsidP="00B95641">
      <w:pPr>
        <w:tabs>
          <w:tab w:val="left" w:pos="2649"/>
        </w:tabs>
      </w:pPr>
      <w:r>
        <w:t xml:space="preserve">    &lt;p&gt;Sidebars are commonly marked up with &lt;code&gt;&amp;lt;aside&amp;gt;&lt;/code&gt; for clarity and accessibility.&lt;/p&gt;</w:t>
      </w:r>
    </w:p>
    <w:p w14:paraId="4D71AAE0" w14:textId="77777777" w:rsidR="00B95641" w:rsidRDefault="00B95641" w:rsidP="00B95641">
      <w:pPr>
        <w:tabs>
          <w:tab w:val="left" w:pos="2649"/>
        </w:tabs>
      </w:pPr>
      <w:r>
        <w:t xml:space="preserve">  &lt;/aside&gt;</w:t>
      </w:r>
    </w:p>
    <w:p w14:paraId="1CB52905" w14:textId="77777777" w:rsidR="00B95641" w:rsidRDefault="00B95641" w:rsidP="00B95641">
      <w:pPr>
        <w:tabs>
          <w:tab w:val="left" w:pos="2649"/>
        </w:tabs>
      </w:pPr>
    </w:p>
    <w:p w14:paraId="6CF36FE4" w14:textId="77777777" w:rsidR="00B95641" w:rsidRDefault="00B95641" w:rsidP="00B95641">
      <w:pPr>
        <w:tabs>
          <w:tab w:val="left" w:pos="2649"/>
        </w:tabs>
      </w:pPr>
      <w:r>
        <w:t>&lt;/body&gt;</w:t>
      </w:r>
    </w:p>
    <w:p w14:paraId="4BA5036B" w14:textId="10AD8A66" w:rsidR="00B95641" w:rsidRDefault="00B95641" w:rsidP="00B95641">
      <w:pPr>
        <w:tabs>
          <w:tab w:val="left" w:pos="2649"/>
        </w:tabs>
      </w:pPr>
      <w:r>
        <w:t>&lt;/html&gt;</w:t>
      </w:r>
    </w:p>
    <w:p w14:paraId="6CA31CCE" w14:textId="1A682D34" w:rsidR="00B95641" w:rsidRDefault="00B95641" w:rsidP="00B95641">
      <w:pPr>
        <w:tabs>
          <w:tab w:val="left" w:pos="2649"/>
        </w:tabs>
      </w:pPr>
      <w:r>
        <w:t>Output:</w:t>
      </w:r>
    </w:p>
    <w:p w14:paraId="299ADBCA" w14:textId="1D3A7C9E" w:rsidR="003316A1" w:rsidRDefault="003316A1" w:rsidP="00B95641">
      <w:pPr>
        <w:tabs>
          <w:tab w:val="left" w:pos="2649"/>
        </w:tabs>
      </w:pPr>
      <w:r w:rsidRPr="003316A1">
        <w:rPr>
          <w:noProof/>
          <w:lang w:eastAsia="en-IN"/>
        </w:rPr>
        <w:drawing>
          <wp:inline distT="0" distB="0" distL="0" distR="0" wp14:anchorId="67CB6D9F" wp14:editId="2B7474E5">
            <wp:extent cx="5731510" cy="17240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24025"/>
                    </a:xfrm>
                    <a:prstGeom prst="rect">
                      <a:avLst/>
                    </a:prstGeom>
                  </pic:spPr>
                </pic:pic>
              </a:graphicData>
            </a:graphic>
          </wp:inline>
        </w:drawing>
      </w:r>
    </w:p>
    <w:p w14:paraId="52ED932F" w14:textId="58FFFDCF" w:rsidR="00B95641" w:rsidRDefault="003316A1" w:rsidP="003316A1">
      <w:pPr>
        <w:tabs>
          <w:tab w:val="left" w:pos="2649"/>
        </w:tabs>
        <w:jc w:val="center"/>
      </w:pPr>
      <w:r>
        <w:t>Project-59</w:t>
      </w:r>
    </w:p>
    <w:p w14:paraId="6FB8C736" w14:textId="4A99E317" w:rsidR="003316A1" w:rsidRDefault="003316A1" w:rsidP="003316A1">
      <w:pPr>
        <w:tabs>
          <w:tab w:val="left" w:pos="2649"/>
        </w:tabs>
      </w:pPr>
      <w:r>
        <w:t>Design a web page demonstrating the usage of the tag.</w:t>
      </w:r>
    </w:p>
    <w:p w14:paraId="3B031829" w14:textId="77777777" w:rsidR="003316A1" w:rsidRDefault="003316A1" w:rsidP="003316A1">
      <w:pPr>
        <w:tabs>
          <w:tab w:val="left" w:pos="2649"/>
        </w:tabs>
      </w:pPr>
      <w:r>
        <w:t>&lt;!DOCTYPE html&gt;</w:t>
      </w:r>
    </w:p>
    <w:p w14:paraId="00C2A9B3" w14:textId="77777777" w:rsidR="003316A1" w:rsidRDefault="003316A1" w:rsidP="003316A1">
      <w:pPr>
        <w:tabs>
          <w:tab w:val="left" w:pos="2649"/>
        </w:tabs>
      </w:pPr>
      <w:r>
        <w:t>&lt;html lang="en"&gt;</w:t>
      </w:r>
    </w:p>
    <w:p w14:paraId="46F4F279" w14:textId="77777777" w:rsidR="003316A1" w:rsidRDefault="003316A1" w:rsidP="003316A1">
      <w:pPr>
        <w:tabs>
          <w:tab w:val="left" w:pos="2649"/>
        </w:tabs>
      </w:pPr>
      <w:r>
        <w:t>&lt;head&gt;</w:t>
      </w:r>
    </w:p>
    <w:p w14:paraId="3E06D982" w14:textId="77777777" w:rsidR="003316A1" w:rsidRDefault="003316A1" w:rsidP="003316A1">
      <w:pPr>
        <w:tabs>
          <w:tab w:val="left" w:pos="2649"/>
        </w:tabs>
      </w:pPr>
      <w:r>
        <w:t xml:space="preserve">  &lt;meta charset="UTF-8" /&gt;</w:t>
      </w:r>
    </w:p>
    <w:p w14:paraId="27D33575" w14:textId="77777777" w:rsidR="003316A1" w:rsidRDefault="003316A1" w:rsidP="003316A1">
      <w:pPr>
        <w:tabs>
          <w:tab w:val="left" w:pos="2649"/>
        </w:tabs>
      </w:pPr>
      <w:r>
        <w:t xml:space="preserve">  &lt;meta name="viewport" content="width=device-width, initial-scale=1" /&gt;</w:t>
      </w:r>
    </w:p>
    <w:p w14:paraId="6CB68C30" w14:textId="77777777" w:rsidR="003316A1" w:rsidRDefault="003316A1" w:rsidP="003316A1">
      <w:pPr>
        <w:tabs>
          <w:tab w:val="left" w:pos="2649"/>
        </w:tabs>
      </w:pPr>
      <w:r>
        <w:t xml:space="preserve">  &lt;title&gt;Demonstrating the &amp;lt;footer&amp;gt; Tag&lt;/title&gt;</w:t>
      </w:r>
    </w:p>
    <w:p w14:paraId="322D009A" w14:textId="77777777" w:rsidR="003316A1" w:rsidRDefault="003316A1" w:rsidP="003316A1">
      <w:pPr>
        <w:tabs>
          <w:tab w:val="left" w:pos="2649"/>
        </w:tabs>
      </w:pPr>
      <w:r>
        <w:t xml:space="preserve">  &lt;style&gt;</w:t>
      </w:r>
    </w:p>
    <w:p w14:paraId="037CF4D5" w14:textId="77777777" w:rsidR="003316A1" w:rsidRDefault="003316A1" w:rsidP="003316A1">
      <w:pPr>
        <w:tabs>
          <w:tab w:val="left" w:pos="2649"/>
        </w:tabs>
      </w:pPr>
      <w:r>
        <w:t xml:space="preserve">    body {</w:t>
      </w:r>
    </w:p>
    <w:p w14:paraId="6BC93D88" w14:textId="77777777" w:rsidR="003316A1" w:rsidRDefault="003316A1" w:rsidP="003316A1">
      <w:pPr>
        <w:tabs>
          <w:tab w:val="left" w:pos="2649"/>
        </w:tabs>
      </w:pPr>
      <w:r>
        <w:t xml:space="preserve">      font-family: Arial, sans-serif;</w:t>
      </w:r>
    </w:p>
    <w:p w14:paraId="224A866A" w14:textId="77777777" w:rsidR="003316A1" w:rsidRDefault="003316A1" w:rsidP="003316A1">
      <w:pPr>
        <w:tabs>
          <w:tab w:val="left" w:pos="2649"/>
        </w:tabs>
      </w:pPr>
      <w:r>
        <w:t xml:space="preserve">      margin: 0;</w:t>
      </w:r>
    </w:p>
    <w:p w14:paraId="20135BAA" w14:textId="77777777" w:rsidR="003316A1" w:rsidRDefault="003316A1" w:rsidP="003316A1">
      <w:pPr>
        <w:tabs>
          <w:tab w:val="left" w:pos="2649"/>
        </w:tabs>
      </w:pPr>
      <w:r>
        <w:t xml:space="preserve">      padding: 0;</w:t>
      </w:r>
    </w:p>
    <w:p w14:paraId="21B0435B" w14:textId="77777777" w:rsidR="003316A1" w:rsidRDefault="003316A1" w:rsidP="003316A1">
      <w:pPr>
        <w:tabs>
          <w:tab w:val="left" w:pos="2649"/>
        </w:tabs>
      </w:pPr>
      <w:r>
        <w:t xml:space="preserve">      display: flex;</w:t>
      </w:r>
    </w:p>
    <w:p w14:paraId="0214AF30" w14:textId="77777777" w:rsidR="003316A1" w:rsidRDefault="003316A1" w:rsidP="003316A1">
      <w:pPr>
        <w:tabs>
          <w:tab w:val="left" w:pos="2649"/>
        </w:tabs>
      </w:pPr>
      <w:r>
        <w:t xml:space="preserve">      flex-direction: column;</w:t>
      </w:r>
    </w:p>
    <w:p w14:paraId="6E916F98" w14:textId="77777777" w:rsidR="003316A1" w:rsidRDefault="003316A1" w:rsidP="003316A1">
      <w:pPr>
        <w:tabs>
          <w:tab w:val="left" w:pos="2649"/>
        </w:tabs>
      </w:pPr>
      <w:r>
        <w:t xml:space="preserve">      min-height: 100vh;</w:t>
      </w:r>
    </w:p>
    <w:p w14:paraId="5C730C09" w14:textId="77777777" w:rsidR="003316A1" w:rsidRDefault="003316A1" w:rsidP="003316A1">
      <w:pPr>
        <w:tabs>
          <w:tab w:val="left" w:pos="2649"/>
        </w:tabs>
      </w:pPr>
      <w:r>
        <w:t xml:space="preserve">      background-color: #f4f4f4;</w:t>
      </w:r>
    </w:p>
    <w:p w14:paraId="44A1A2BD" w14:textId="77777777" w:rsidR="003316A1" w:rsidRDefault="003316A1" w:rsidP="003316A1">
      <w:pPr>
        <w:tabs>
          <w:tab w:val="left" w:pos="2649"/>
        </w:tabs>
      </w:pPr>
      <w:r>
        <w:t xml:space="preserve">    }</w:t>
      </w:r>
    </w:p>
    <w:p w14:paraId="07ED14F7" w14:textId="77777777" w:rsidR="003316A1" w:rsidRDefault="003316A1" w:rsidP="003316A1">
      <w:pPr>
        <w:tabs>
          <w:tab w:val="left" w:pos="2649"/>
        </w:tabs>
      </w:pPr>
    </w:p>
    <w:p w14:paraId="2D49F537" w14:textId="77777777" w:rsidR="003316A1" w:rsidRDefault="003316A1" w:rsidP="003316A1">
      <w:pPr>
        <w:tabs>
          <w:tab w:val="left" w:pos="2649"/>
        </w:tabs>
      </w:pPr>
      <w:r>
        <w:t xml:space="preserve">    header {</w:t>
      </w:r>
    </w:p>
    <w:p w14:paraId="0950FC47" w14:textId="77777777" w:rsidR="003316A1" w:rsidRDefault="003316A1" w:rsidP="003316A1">
      <w:pPr>
        <w:tabs>
          <w:tab w:val="left" w:pos="2649"/>
        </w:tabs>
      </w:pPr>
      <w:r>
        <w:t xml:space="preserve">      background-color: #007BFF;</w:t>
      </w:r>
    </w:p>
    <w:p w14:paraId="02EAD33D" w14:textId="77777777" w:rsidR="003316A1" w:rsidRDefault="003316A1" w:rsidP="003316A1">
      <w:pPr>
        <w:tabs>
          <w:tab w:val="left" w:pos="2649"/>
        </w:tabs>
      </w:pPr>
      <w:r>
        <w:t xml:space="preserve">      color: white;</w:t>
      </w:r>
    </w:p>
    <w:p w14:paraId="05B67B6B" w14:textId="77777777" w:rsidR="003316A1" w:rsidRDefault="003316A1" w:rsidP="003316A1">
      <w:pPr>
        <w:tabs>
          <w:tab w:val="left" w:pos="2649"/>
        </w:tabs>
      </w:pPr>
      <w:r>
        <w:t xml:space="preserve">      padding: 20px;</w:t>
      </w:r>
    </w:p>
    <w:p w14:paraId="44A96A73" w14:textId="77777777" w:rsidR="003316A1" w:rsidRDefault="003316A1" w:rsidP="003316A1">
      <w:pPr>
        <w:tabs>
          <w:tab w:val="left" w:pos="2649"/>
        </w:tabs>
      </w:pPr>
      <w:r>
        <w:t xml:space="preserve">      text-align: center;</w:t>
      </w:r>
    </w:p>
    <w:p w14:paraId="32659F8D" w14:textId="77777777" w:rsidR="003316A1" w:rsidRDefault="003316A1" w:rsidP="003316A1">
      <w:pPr>
        <w:tabs>
          <w:tab w:val="left" w:pos="2649"/>
        </w:tabs>
      </w:pPr>
      <w:r>
        <w:t xml:space="preserve">    }</w:t>
      </w:r>
    </w:p>
    <w:p w14:paraId="7FA6B059" w14:textId="77777777" w:rsidR="003316A1" w:rsidRDefault="003316A1" w:rsidP="003316A1">
      <w:pPr>
        <w:tabs>
          <w:tab w:val="left" w:pos="2649"/>
        </w:tabs>
      </w:pPr>
    </w:p>
    <w:p w14:paraId="38C83527" w14:textId="77777777" w:rsidR="003316A1" w:rsidRDefault="003316A1" w:rsidP="003316A1">
      <w:pPr>
        <w:tabs>
          <w:tab w:val="left" w:pos="2649"/>
        </w:tabs>
      </w:pPr>
      <w:r>
        <w:t xml:space="preserve">    main {</w:t>
      </w:r>
    </w:p>
    <w:p w14:paraId="73ABE584" w14:textId="77777777" w:rsidR="003316A1" w:rsidRDefault="003316A1" w:rsidP="003316A1">
      <w:pPr>
        <w:tabs>
          <w:tab w:val="left" w:pos="2649"/>
        </w:tabs>
      </w:pPr>
      <w:r>
        <w:t xml:space="preserve">      flex: 1;</w:t>
      </w:r>
    </w:p>
    <w:p w14:paraId="2490FCAE" w14:textId="77777777" w:rsidR="003316A1" w:rsidRDefault="003316A1" w:rsidP="003316A1">
      <w:pPr>
        <w:tabs>
          <w:tab w:val="left" w:pos="2649"/>
        </w:tabs>
      </w:pPr>
      <w:r>
        <w:t xml:space="preserve">      padding: 20px 40px;</w:t>
      </w:r>
    </w:p>
    <w:p w14:paraId="693A5F46" w14:textId="77777777" w:rsidR="003316A1" w:rsidRDefault="003316A1" w:rsidP="003316A1">
      <w:pPr>
        <w:tabs>
          <w:tab w:val="left" w:pos="2649"/>
        </w:tabs>
      </w:pPr>
      <w:r>
        <w:t xml:space="preserve">      background-color: white;</w:t>
      </w:r>
    </w:p>
    <w:p w14:paraId="7F65E5E1" w14:textId="77777777" w:rsidR="003316A1" w:rsidRDefault="003316A1" w:rsidP="003316A1">
      <w:pPr>
        <w:tabs>
          <w:tab w:val="left" w:pos="2649"/>
        </w:tabs>
      </w:pPr>
      <w:r>
        <w:t xml:space="preserve">    }</w:t>
      </w:r>
    </w:p>
    <w:p w14:paraId="0330E6B2" w14:textId="77777777" w:rsidR="003316A1" w:rsidRDefault="003316A1" w:rsidP="003316A1">
      <w:pPr>
        <w:tabs>
          <w:tab w:val="left" w:pos="2649"/>
        </w:tabs>
      </w:pPr>
    </w:p>
    <w:p w14:paraId="060EFB2E" w14:textId="77777777" w:rsidR="003316A1" w:rsidRDefault="003316A1" w:rsidP="003316A1">
      <w:pPr>
        <w:tabs>
          <w:tab w:val="left" w:pos="2649"/>
        </w:tabs>
      </w:pPr>
      <w:r>
        <w:t xml:space="preserve">    footer {</w:t>
      </w:r>
    </w:p>
    <w:p w14:paraId="07C6D641" w14:textId="77777777" w:rsidR="003316A1" w:rsidRDefault="003316A1" w:rsidP="003316A1">
      <w:pPr>
        <w:tabs>
          <w:tab w:val="left" w:pos="2649"/>
        </w:tabs>
      </w:pPr>
      <w:r>
        <w:t xml:space="preserve">      background-color: #222;</w:t>
      </w:r>
    </w:p>
    <w:p w14:paraId="72162B1B" w14:textId="77777777" w:rsidR="003316A1" w:rsidRDefault="003316A1" w:rsidP="003316A1">
      <w:pPr>
        <w:tabs>
          <w:tab w:val="left" w:pos="2649"/>
        </w:tabs>
      </w:pPr>
      <w:r>
        <w:t xml:space="preserve">      color: #ccc;</w:t>
      </w:r>
    </w:p>
    <w:p w14:paraId="5780A1E6" w14:textId="77777777" w:rsidR="003316A1" w:rsidRDefault="003316A1" w:rsidP="003316A1">
      <w:pPr>
        <w:tabs>
          <w:tab w:val="left" w:pos="2649"/>
        </w:tabs>
      </w:pPr>
      <w:r>
        <w:t xml:space="preserve">      text-align: center;</w:t>
      </w:r>
    </w:p>
    <w:p w14:paraId="7CCFC77F" w14:textId="77777777" w:rsidR="003316A1" w:rsidRDefault="003316A1" w:rsidP="003316A1">
      <w:pPr>
        <w:tabs>
          <w:tab w:val="left" w:pos="2649"/>
        </w:tabs>
      </w:pPr>
      <w:r>
        <w:t xml:space="preserve">      padding: 15px 20px;</w:t>
      </w:r>
    </w:p>
    <w:p w14:paraId="4A255643" w14:textId="77777777" w:rsidR="003316A1" w:rsidRDefault="003316A1" w:rsidP="003316A1">
      <w:pPr>
        <w:tabs>
          <w:tab w:val="left" w:pos="2649"/>
        </w:tabs>
      </w:pPr>
      <w:r>
        <w:t xml:space="preserve">    }</w:t>
      </w:r>
    </w:p>
    <w:p w14:paraId="156B1D63" w14:textId="77777777" w:rsidR="003316A1" w:rsidRDefault="003316A1" w:rsidP="003316A1">
      <w:pPr>
        <w:tabs>
          <w:tab w:val="left" w:pos="2649"/>
        </w:tabs>
      </w:pPr>
    </w:p>
    <w:p w14:paraId="495318A9" w14:textId="77777777" w:rsidR="003316A1" w:rsidRDefault="003316A1" w:rsidP="003316A1">
      <w:pPr>
        <w:tabs>
          <w:tab w:val="left" w:pos="2649"/>
        </w:tabs>
      </w:pPr>
      <w:r>
        <w:t xml:space="preserve">    footer a {</w:t>
      </w:r>
    </w:p>
    <w:p w14:paraId="13E5DFFE" w14:textId="77777777" w:rsidR="003316A1" w:rsidRDefault="003316A1" w:rsidP="003316A1">
      <w:pPr>
        <w:tabs>
          <w:tab w:val="left" w:pos="2649"/>
        </w:tabs>
      </w:pPr>
      <w:r>
        <w:t xml:space="preserve">      color: #bbb;</w:t>
      </w:r>
    </w:p>
    <w:p w14:paraId="74CEC985" w14:textId="77777777" w:rsidR="003316A1" w:rsidRDefault="003316A1" w:rsidP="003316A1">
      <w:pPr>
        <w:tabs>
          <w:tab w:val="left" w:pos="2649"/>
        </w:tabs>
      </w:pPr>
      <w:r>
        <w:t xml:space="preserve">      margin: 0 10px;</w:t>
      </w:r>
    </w:p>
    <w:p w14:paraId="3C15E0A3" w14:textId="77777777" w:rsidR="003316A1" w:rsidRDefault="003316A1" w:rsidP="003316A1">
      <w:pPr>
        <w:tabs>
          <w:tab w:val="left" w:pos="2649"/>
        </w:tabs>
      </w:pPr>
      <w:r>
        <w:t xml:space="preserve">      text-decoration: none;</w:t>
      </w:r>
    </w:p>
    <w:p w14:paraId="2E57A7A8" w14:textId="77777777" w:rsidR="003316A1" w:rsidRDefault="003316A1" w:rsidP="003316A1">
      <w:pPr>
        <w:tabs>
          <w:tab w:val="left" w:pos="2649"/>
        </w:tabs>
      </w:pPr>
      <w:r>
        <w:t xml:space="preserve">    }</w:t>
      </w:r>
    </w:p>
    <w:p w14:paraId="73C794B8" w14:textId="77777777" w:rsidR="003316A1" w:rsidRDefault="003316A1" w:rsidP="003316A1">
      <w:pPr>
        <w:tabs>
          <w:tab w:val="left" w:pos="2649"/>
        </w:tabs>
      </w:pPr>
    </w:p>
    <w:p w14:paraId="4AA15BFE" w14:textId="77777777" w:rsidR="003316A1" w:rsidRDefault="003316A1" w:rsidP="003316A1">
      <w:pPr>
        <w:tabs>
          <w:tab w:val="left" w:pos="2649"/>
        </w:tabs>
      </w:pPr>
      <w:r>
        <w:t xml:space="preserve">    footer a:hover {</w:t>
      </w:r>
    </w:p>
    <w:p w14:paraId="2B52F092" w14:textId="77777777" w:rsidR="003316A1" w:rsidRDefault="003316A1" w:rsidP="003316A1">
      <w:pPr>
        <w:tabs>
          <w:tab w:val="left" w:pos="2649"/>
        </w:tabs>
      </w:pPr>
      <w:r>
        <w:t xml:space="preserve">      color: white;</w:t>
      </w:r>
    </w:p>
    <w:p w14:paraId="27E3EDF4" w14:textId="77777777" w:rsidR="003316A1" w:rsidRDefault="003316A1" w:rsidP="003316A1">
      <w:pPr>
        <w:tabs>
          <w:tab w:val="left" w:pos="2649"/>
        </w:tabs>
      </w:pPr>
      <w:r>
        <w:t xml:space="preserve">      text-decoration: underline;</w:t>
      </w:r>
    </w:p>
    <w:p w14:paraId="6E2C661B" w14:textId="77777777" w:rsidR="003316A1" w:rsidRDefault="003316A1" w:rsidP="003316A1">
      <w:pPr>
        <w:tabs>
          <w:tab w:val="left" w:pos="2649"/>
        </w:tabs>
      </w:pPr>
      <w:r>
        <w:t xml:space="preserve">    }</w:t>
      </w:r>
    </w:p>
    <w:p w14:paraId="38560A0D" w14:textId="77777777" w:rsidR="003316A1" w:rsidRDefault="003316A1" w:rsidP="003316A1">
      <w:pPr>
        <w:tabs>
          <w:tab w:val="left" w:pos="2649"/>
        </w:tabs>
      </w:pPr>
      <w:r>
        <w:t xml:space="preserve">  &lt;/style&gt;</w:t>
      </w:r>
    </w:p>
    <w:p w14:paraId="57CC7275" w14:textId="77777777" w:rsidR="003316A1" w:rsidRDefault="003316A1" w:rsidP="003316A1">
      <w:pPr>
        <w:tabs>
          <w:tab w:val="left" w:pos="2649"/>
        </w:tabs>
      </w:pPr>
      <w:r>
        <w:t>&lt;/head&gt;</w:t>
      </w:r>
    </w:p>
    <w:p w14:paraId="594FD542" w14:textId="77777777" w:rsidR="003316A1" w:rsidRDefault="003316A1" w:rsidP="003316A1">
      <w:pPr>
        <w:tabs>
          <w:tab w:val="left" w:pos="2649"/>
        </w:tabs>
      </w:pPr>
      <w:r>
        <w:t>&lt;body&gt;</w:t>
      </w:r>
    </w:p>
    <w:p w14:paraId="66B52E40" w14:textId="77777777" w:rsidR="003316A1" w:rsidRDefault="003316A1" w:rsidP="003316A1">
      <w:pPr>
        <w:tabs>
          <w:tab w:val="left" w:pos="2649"/>
        </w:tabs>
      </w:pPr>
    </w:p>
    <w:p w14:paraId="4FBC2EF5" w14:textId="77777777" w:rsidR="003316A1" w:rsidRDefault="003316A1" w:rsidP="003316A1">
      <w:pPr>
        <w:tabs>
          <w:tab w:val="left" w:pos="2649"/>
        </w:tabs>
      </w:pPr>
      <w:r>
        <w:t xml:space="preserve">  &lt;header&gt;</w:t>
      </w:r>
    </w:p>
    <w:p w14:paraId="01624174" w14:textId="77777777" w:rsidR="003316A1" w:rsidRDefault="003316A1" w:rsidP="003316A1">
      <w:pPr>
        <w:tabs>
          <w:tab w:val="left" w:pos="2649"/>
        </w:tabs>
      </w:pPr>
      <w:r>
        <w:t xml:space="preserve">    &lt;h1&gt;My Personal Blog&lt;/h1&gt;</w:t>
      </w:r>
    </w:p>
    <w:p w14:paraId="3175A774" w14:textId="77777777" w:rsidR="003316A1" w:rsidRDefault="003316A1" w:rsidP="003316A1">
      <w:pPr>
        <w:tabs>
          <w:tab w:val="left" w:pos="2649"/>
        </w:tabs>
      </w:pPr>
      <w:r>
        <w:t xml:space="preserve">  &lt;/header&gt;</w:t>
      </w:r>
    </w:p>
    <w:p w14:paraId="09A5DC58" w14:textId="77777777" w:rsidR="003316A1" w:rsidRDefault="003316A1" w:rsidP="003316A1">
      <w:pPr>
        <w:tabs>
          <w:tab w:val="left" w:pos="2649"/>
        </w:tabs>
      </w:pPr>
    </w:p>
    <w:p w14:paraId="3B02DAB9" w14:textId="77777777" w:rsidR="003316A1" w:rsidRDefault="003316A1" w:rsidP="003316A1">
      <w:pPr>
        <w:tabs>
          <w:tab w:val="left" w:pos="2649"/>
        </w:tabs>
      </w:pPr>
      <w:r>
        <w:t xml:space="preserve">  &lt;main&gt;</w:t>
      </w:r>
    </w:p>
    <w:p w14:paraId="778DB69F" w14:textId="77777777" w:rsidR="003316A1" w:rsidRDefault="003316A1" w:rsidP="003316A1">
      <w:pPr>
        <w:tabs>
          <w:tab w:val="left" w:pos="2649"/>
        </w:tabs>
      </w:pPr>
      <w:r>
        <w:t xml:space="preserve">    &lt;h2&gt;Welcome!&lt;/h2&gt;</w:t>
      </w:r>
    </w:p>
    <w:p w14:paraId="12A3D7F8" w14:textId="77777777" w:rsidR="003316A1" w:rsidRDefault="003316A1" w:rsidP="003316A1">
      <w:pPr>
        <w:tabs>
          <w:tab w:val="left" w:pos="2649"/>
        </w:tabs>
      </w:pPr>
      <w:r>
        <w:t xml:space="preserve">    &lt;p&gt;This is the main content of the website. Here you'll find articles, news, and updates.&lt;/p&gt;</w:t>
      </w:r>
    </w:p>
    <w:p w14:paraId="32A0EF48" w14:textId="77777777" w:rsidR="003316A1" w:rsidRDefault="003316A1" w:rsidP="003316A1">
      <w:pPr>
        <w:tabs>
          <w:tab w:val="left" w:pos="2649"/>
        </w:tabs>
      </w:pPr>
      <w:r>
        <w:t xml:space="preserve">  &lt;/main&gt;</w:t>
      </w:r>
    </w:p>
    <w:p w14:paraId="63085ABF" w14:textId="77777777" w:rsidR="003316A1" w:rsidRDefault="003316A1" w:rsidP="003316A1">
      <w:pPr>
        <w:tabs>
          <w:tab w:val="left" w:pos="2649"/>
        </w:tabs>
      </w:pPr>
    </w:p>
    <w:p w14:paraId="528E3710" w14:textId="77777777" w:rsidR="003316A1" w:rsidRDefault="003316A1" w:rsidP="003316A1">
      <w:pPr>
        <w:tabs>
          <w:tab w:val="left" w:pos="2649"/>
        </w:tabs>
      </w:pPr>
      <w:r>
        <w:t xml:space="preserve">  &lt;footer&gt;</w:t>
      </w:r>
    </w:p>
    <w:p w14:paraId="34E34D4F" w14:textId="77777777" w:rsidR="003316A1" w:rsidRDefault="003316A1" w:rsidP="003316A1">
      <w:pPr>
        <w:tabs>
          <w:tab w:val="left" w:pos="2649"/>
        </w:tabs>
      </w:pPr>
      <w:r>
        <w:t xml:space="preserve">    &lt;p&gt;&amp;copy; 2025 My Blog. All rights reserved.&lt;/p&gt;</w:t>
      </w:r>
    </w:p>
    <w:p w14:paraId="0F19AA24" w14:textId="77777777" w:rsidR="003316A1" w:rsidRDefault="003316A1" w:rsidP="003316A1">
      <w:pPr>
        <w:tabs>
          <w:tab w:val="left" w:pos="2649"/>
        </w:tabs>
      </w:pPr>
      <w:r>
        <w:t xml:space="preserve">    &lt;p&gt;</w:t>
      </w:r>
    </w:p>
    <w:p w14:paraId="66A0E3C5" w14:textId="77777777" w:rsidR="003316A1" w:rsidRDefault="003316A1" w:rsidP="003316A1">
      <w:pPr>
        <w:tabs>
          <w:tab w:val="left" w:pos="2649"/>
        </w:tabs>
      </w:pPr>
      <w:r>
        <w:t xml:space="preserve">      &lt;a href="#"&gt;Privacy Policy&lt;/a&gt; |</w:t>
      </w:r>
    </w:p>
    <w:p w14:paraId="454EDB5A" w14:textId="77777777" w:rsidR="003316A1" w:rsidRDefault="003316A1" w:rsidP="003316A1">
      <w:pPr>
        <w:tabs>
          <w:tab w:val="left" w:pos="2649"/>
        </w:tabs>
      </w:pPr>
      <w:r>
        <w:t xml:space="preserve">      &lt;a href="#"&gt;Terms of Service&lt;/a&gt; |</w:t>
      </w:r>
    </w:p>
    <w:p w14:paraId="7D41DCEA" w14:textId="77777777" w:rsidR="003316A1" w:rsidRDefault="003316A1" w:rsidP="003316A1">
      <w:pPr>
        <w:tabs>
          <w:tab w:val="left" w:pos="2649"/>
        </w:tabs>
      </w:pPr>
      <w:r>
        <w:t xml:space="preserve">      &lt;a href="#"&gt;Contact&lt;/a&gt;</w:t>
      </w:r>
    </w:p>
    <w:p w14:paraId="62C4F950" w14:textId="77777777" w:rsidR="003316A1" w:rsidRDefault="003316A1" w:rsidP="003316A1">
      <w:pPr>
        <w:tabs>
          <w:tab w:val="left" w:pos="2649"/>
        </w:tabs>
      </w:pPr>
      <w:r>
        <w:t xml:space="preserve">    &lt;/p&gt;</w:t>
      </w:r>
    </w:p>
    <w:p w14:paraId="399D5917" w14:textId="77777777" w:rsidR="003316A1" w:rsidRDefault="003316A1" w:rsidP="003316A1">
      <w:pPr>
        <w:tabs>
          <w:tab w:val="left" w:pos="2649"/>
        </w:tabs>
      </w:pPr>
      <w:r>
        <w:t xml:space="preserve">  &lt;/footer&gt;</w:t>
      </w:r>
    </w:p>
    <w:p w14:paraId="646F97D4" w14:textId="77777777" w:rsidR="003316A1" w:rsidRDefault="003316A1" w:rsidP="003316A1">
      <w:pPr>
        <w:tabs>
          <w:tab w:val="left" w:pos="2649"/>
        </w:tabs>
      </w:pPr>
    </w:p>
    <w:p w14:paraId="28207D01" w14:textId="77777777" w:rsidR="003316A1" w:rsidRDefault="003316A1" w:rsidP="003316A1">
      <w:pPr>
        <w:tabs>
          <w:tab w:val="left" w:pos="2649"/>
        </w:tabs>
      </w:pPr>
      <w:r>
        <w:t>&lt;/body&gt;</w:t>
      </w:r>
    </w:p>
    <w:p w14:paraId="0CA9D541" w14:textId="1A3D483C" w:rsidR="003316A1" w:rsidRDefault="003316A1" w:rsidP="003316A1">
      <w:pPr>
        <w:tabs>
          <w:tab w:val="left" w:pos="2649"/>
        </w:tabs>
      </w:pPr>
      <w:r>
        <w:t>&lt;/html&gt;</w:t>
      </w:r>
    </w:p>
    <w:p w14:paraId="3C08DD65" w14:textId="2D373F00" w:rsidR="003316A1" w:rsidRDefault="003316A1" w:rsidP="003316A1">
      <w:pPr>
        <w:tabs>
          <w:tab w:val="left" w:pos="2649"/>
        </w:tabs>
      </w:pPr>
      <w:r>
        <w:t>Output:</w:t>
      </w:r>
    </w:p>
    <w:p w14:paraId="3B78B665" w14:textId="676753B5" w:rsidR="003316A1" w:rsidRDefault="003316A1" w:rsidP="003316A1">
      <w:pPr>
        <w:tabs>
          <w:tab w:val="left" w:pos="2649"/>
        </w:tabs>
      </w:pPr>
      <w:r w:rsidRPr="003316A1">
        <w:rPr>
          <w:noProof/>
          <w:lang w:eastAsia="en-IN"/>
        </w:rPr>
        <w:drawing>
          <wp:inline distT="0" distB="0" distL="0" distR="0" wp14:anchorId="4A373066" wp14:editId="1C223566">
            <wp:extent cx="5731510" cy="19526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52625"/>
                    </a:xfrm>
                    <a:prstGeom prst="rect">
                      <a:avLst/>
                    </a:prstGeom>
                  </pic:spPr>
                </pic:pic>
              </a:graphicData>
            </a:graphic>
          </wp:inline>
        </w:drawing>
      </w:r>
    </w:p>
    <w:p w14:paraId="020335CD" w14:textId="480CDBEA" w:rsidR="003316A1" w:rsidRDefault="003316A1" w:rsidP="003316A1">
      <w:pPr>
        <w:tabs>
          <w:tab w:val="left" w:pos="2649"/>
        </w:tabs>
        <w:jc w:val="center"/>
      </w:pPr>
      <w:r>
        <w:t>Project-60</w:t>
      </w:r>
    </w:p>
    <w:p w14:paraId="305D8C0E" w14:textId="6D157617" w:rsidR="003316A1" w:rsidRDefault="003316A1" w:rsidP="003316A1">
      <w:pPr>
        <w:tabs>
          <w:tab w:val="left" w:pos="2649"/>
        </w:tabs>
      </w:pPr>
      <w:r>
        <w:t xml:space="preserve"> Design a web page demonstrating the usage of the and tags&lt;figure&gt;and</w:t>
      </w:r>
    </w:p>
    <w:p w14:paraId="6CA9F95B" w14:textId="04E3C4E9" w:rsidR="003316A1" w:rsidRDefault="003316A1" w:rsidP="003316A1">
      <w:pPr>
        <w:tabs>
          <w:tab w:val="left" w:pos="2649"/>
        </w:tabs>
      </w:pPr>
      <w:r>
        <w:t>&lt;figcaption&gt;tags</w:t>
      </w:r>
    </w:p>
    <w:p w14:paraId="1990E792" w14:textId="77777777" w:rsidR="003316A1" w:rsidRDefault="003316A1" w:rsidP="003316A1">
      <w:pPr>
        <w:tabs>
          <w:tab w:val="left" w:pos="2649"/>
        </w:tabs>
      </w:pPr>
      <w:r>
        <w:t>&lt;!DOCTYPE html&gt;</w:t>
      </w:r>
    </w:p>
    <w:p w14:paraId="67108DAD" w14:textId="77777777" w:rsidR="003316A1" w:rsidRDefault="003316A1" w:rsidP="003316A1">
      <w:pPr>
        <w:tabs>
          <w:tab w:val="left" w:pos="2649"/>
        </w:tabs>
      </w:pPr>
      <w:r>
        <w:t>&lt;html lang="en"&gt;</w:t>
      </w:r>
    </w:p>
    <w:p w14:paraId="01180430" w14:textId="77777777" w:rsidR="003316A1" w:rsidRDefault="003316A1" w:rsidP="003316A1">
      <w:pPr>
        <w:tabs>
          <w:tab w:val="left" w:pos="2649"/>
        </w:tabs>
      </w:pPr>
      <w:r>
        <w:t>&lt;head&gt;</w:t>
      </w:r>
    </w:p>
    <w:p w14:paraId="11654CDA" w14:textId="77777777" w:rsidR="003316A1" w:rsidRDefault="003316A1" w:rsidP="003316A1">
      <w:pPr>
        <w:tabs>
          <w:tab w:val="left" w:pos="2649"/>
        </w:tabs>
      </w:pPr>
      <w:r>
        <w:t xml:space="preserve">  &lt;meta charset="UTF-8" /&gt;</w:t>
      </w:r>
    </w:p>
    <w:p w14:paraId="76420F80" w14:textId="77777777" w:rsidR="003316A1" w:rsidRDefault="003316A1" w:rsidP="003316A1">
      <w:pPr>
        <w:tabs>
          <w:tab w:val="left" w:pos="2649"/>
        </w:tabs>
      </w:pPr>
      <w:r>
        <w:t xml:space="preserve">  &lt;meta name="viewport" content="width=device-width, initial-scale=1" /&gt;</w:t>
      </w:r>
    </w:p>
    <w:p w14:paraId="5F5991B4" w14:textId="77777777" w:rsidR="003316A1" w:rsidRDefault="003316A1" w:rsidP="003316A1">
      <w:pPr>
        <w:tabs>
          <w:tab w:val="left" w:pos="2649"/>
        </w:tabs>
      </w:pPr>
      <w:r>
        <w:t xml:space="preserve">  &lt;title&gt;Demonstrating &amp;lt;figure&amp;gt; and &amp;lt;figcaption&amp;gt; Tags&lt;/title&gt;</w:t>
      </w:r>
    </w:p>
    <w:p w14:paraId="0A3793B7" w14:textId="77777777" w:rsidR="003316A1" w:rsidRDefault="003316A1" w:rsidP="003316A1">
      <w:pPr>
        <w:tabs>
          <w:tab w:val="left" w:pos="2649"/>
        </w:tabs>
      </w:pPr>
      <w:r>
        <w:t xml:space="preserve">  &lt;style&gt;</w:t>
      </w:r>
    </w:p>
    <w:p w14:paraId="112A877C" w14:textId="77777777" w:rsidR="003316A1" w:rsidRDefault="003316A1" w:rsidP="003316A1">
      <w:pPr>
        <w:tabs>
          <w:tab w:val="left" w:pos="2649"/>
        </w:tabs>
      </w:pPr>
      <w:r>
        <w:t xml:space="preserve">    body {</w:t>
      </w:r>
    </w:p>
    <w:p w14:paraId="279C55C6" w14:textId="77777777" w:rsidR="003316A1" w:rsidRDefault="003316A1" w:rsidP="003316A1">
      <w:pPr>
        <w:tabs>
          <w:tab w:val="left" w:pos="2649"/>
        </w:tabs>
      </w:pPr>
      <w:r>
        <w:t xml:space="preserve">      font-family: Arial, sans-serif;</w:t>
      </w:r>
    </w:p>
    <w:p w14:paraId="33934979" w14:textId="77777777" w:rsidR="003316A1" w:rsidRDefault="003316A1" w:rsidP="003316A1">
      <w:pPr>
        <w:tabs>
          <w:tab w:val="left" w:pos="2649"/>
        </w:tabs>
      </w:pPr>
      <w:r>
        <w:t xml:space="preserve">      padding: 40px;</w:t>
      </w:r>
    </w:p>
    <w:p w14:paraId="347677CE" w14:textId="77777777" w:rsidR="003316A1" w:rsidRDefault="003316A1" w:rsidP="003316A1">
      <w:pPr>
        <w:tabs>
          <w:tab w:val="left" w:pos="2649"/>
        </w:tabs>
      </w:pPr>
      <w:r>
        <w:t xml:space="preserve">      background-color: #f8f8f8;</w:t>
      </w:r>
    </w:p>
    <w:p w14:paraId="3FDEF34D" w14:textId="77777777" w:rsidR="003316A1" w:rsidRDefault="003316A1" w:rsidP="003316A1">
      <w:pPr>
        <w:tabs>
          <w:tab w:val="left" w:pos="2649"/>
        </w:tabs>
      </w:pPr>
      <w:r>
        <w:t xml:space="preserve">    }</w:t>
      </w:r>
    </w:p>
    <w:p w14:paraId="6728A62A" w14:textId="77777777" w:rsidR="003316A1" w:rsidRDefault="003316A1" w:rsidP="003316A1">
      <w:pPr>
        <w:tabs>
          <w:tab w:val="left" w:pos="2649"/>
        </w:tabs>
      </w:pPr>
    </w:p>
    <w:p w14:paraId="1D7B8741" w14:textId="77777777" w:rsidR="003316A1" w:rsidRDefault="003316A1" w:rsidP="003316A1">
      <w:pPr>
        <w:tabs>
          <w:tab w:val="left" w:pos="2649"/>
        </w:tabs>
      </w:pPr>
      <w:r>
        <w:t xml:space="preserve">    h1 {</w:t>
      </w:r>
    </w:p>
    <w:p w14:paraId="270094F8" w14:textId="77777777" w:rsidR="003316A1" w:rsidRDefault="003316A1" w:rsidP="003316A1">
      <w:pPr>
        <w:tabs>
          <w:tab w:val="left" w:pos="2649"/>
        </w:tabs>
      </w:pPr>
      <w:r>
        <w:t xml:space="preserve">      text-align: center;</w:t>
      </w:r>
    </w:p>
    <w:p w14:paraId="5C5FA517" w14:textId="77777777" w:rsidR="003316A1" w:rsidRDefault="003316A1" w:rsidP="003316A1">
      <w:pPr>
        <w:tabs>
          <w:tab w:val="left" w:pos="2649"/>
        </w:tabs>
      </w:pPr>
      <w:r>
        <w:t xml:space="preserve">      color: #333;</w:t>
      </w:r>
    </w:p>
    <w:p w14:paraId="5C4D49A2" w14:textId="77777777" w:rsidR="003316A1" w:rsidRDefault="003316A1" w:rsidP="003316A1">
      <w:pPr>
        <w:tabs>
          <w:tab w:val="left" w:pos="2649"/>
        </w:tabs>
      </w:pPr>
      <w:r>
        <w:t xml:space="preserve">    }</w:t>
      </w:r>
    </w:p>
    <w:p w14:paraId="1C0EA35F" w14:textId="77777777" w:rsidR="003316A1" w:rsidRDefault="003316A1" w:rsidP="003316A1">
      <w:pPr>
        <w:tabs>
          <w:tab w:val="left" w:pos="2649"/>
        </w:tabs>
      </w:pPr>
    </w:p>
    <w:p w14:paraId="789E2CFB" w14:textId="77777777" w:rsidR="003316A1" w:rsidRDefault="003316A1" w:rsidP="003316A1">
      <w:pPr>
        <w:tabs>
          <w:tab w:val="left" w:pos="2649"/>
        </w:tabs>
      </w:pPr>
      <w:r>
        <w:t xml:space="preserve">    figure {</w:t>
      </w:r>
    </w:p>
    <w:p w14:paraId="67307F3C" w14:textId="77777777" w:rsidR="003316A1" w:rsidRDefault="003316A1" w:rsidP="003316A1">
      <w:pPr>
        <w:tabs>
          <w:tab w:val="left" w:pos="2649"/>
        </w:tabs>
      </w:pPr>
      <w:r>
        <w:t xml:space="preserve">      margin: 20px auto;</w:t>
      </w:r>
    </w:p>
    <w:p w14:paraId="4A8E09EC" w14:textId="77777777" w:rsidR="003316A1" w:rsidRDefault="003316A1" w:rsidP="003316A1">
      <w:pPr>
        <w:tabs>
          <w:tab w:val="left" w:pos="2649"/>
        </w:tabs>
      </w:pPr>
      <w:r>
        <w:t xml:space="preserve">      text-align: center;</w:t>
      </w:r>
    </w:p>
    <w:p w14:paraId="461F7681" w14:textId="77777777" w:rsidR="003316A1" w:rsidRDefault="003316A1" w:rsidP="003316A1">
      <w:pPr>
        <w:tabs>
          <w:tab w:val="left" w:pos="2649"/>
        </w:tabs>
      </w:pPr>
      <w:r>
        <w:t xml:space="preserve">      background-color: white;</w:t>
      </w:r>
    </w:p>
    <w:p w14:paraId="40120F8D" w14:textId="77777777" w:rsidR="003316A1" w:rsidRDefault="003316A1" w:rsidP="003316A1">
      <w:pPr>
        <w:tabs>
          <w:tab w:val="left" w:pos="2649"/>
        </w:tabs>
      </w:pPr>
      <w:r>
        <w:t xml:space="preserve">      padding: 20px;</w:t>
      </w:r>
    </w:p>
    <w:p w14:paraId="0FEB6227" w14:textId="77777777" w:rsidR="003316A1" w:rsidRDefault="003316A1" w:rsidP="003316A1">
      <w:pPr>
        <w:tabs>
          <w:tab w:val="left" w:pos="2649"/>
        </w:tabs>
      </w:pPr>
      <w:r>
        <w:t xml:space="preserve">      border: 1px solid #ddd;</w:t>
      </w:r>
    </w:p>
    <w:p w14:paraId="5421220C" w14:textId="77777777" w:rsidR="003316A1" w:rsidRDefault="003316A1" w:rsidP="003316A1">
      <w:pPr>
        <w:tabs>
          <w:tab w:val="left" w:pos="2649"/>
        </w:tabs>
      </w:pPr>
      <w:r>
        <w:t xml:space="preserve">      border-radius: 6px;</w:t>
      </w:r>
    </w:p>
    <w:p w14:paraId="162402D3" w14:textId="77777777" w:rsidR="003316A1" w:rsidRDefault="003316A1" w:rsidP="003316A1">
      <w:pPr>
        <w:tabs>
          <w:tab w:val="left" w:pos="2649"/>
        </w:tabs>
      </w:pPr>
      <w:r>
        <w:t xml:space="preserve">      max-width: 500px;</w:t>
      </w:r>
    </w:p>
    <w:p w14:paraId="7E8D11AB" w14:textId="77777777" w:rsidR="003316A1" w:rsidRDefault="003316A1" w:rsidP="003316A1">
      <w:pPr>
        <w:tabs>
          <w:tab w:val="left" w:pos="2649"/>
        </w:tabs>
      </w:pPr>
      <w:r>
        <w:t xml:space="preserve">      box-shadow: 0 0 6px rgba(0,0,0,0.1);</w:t>
      </w:r>
    </w:p>
    <w:p w14:paraId="04EBD618" w14:textId="77777777" w:rsidR="003316A1" w:rsidRDefault="003316A1" w:rsidP="003316A1">
      <w:pPr>
        <w:tabs>
          <w:tab w:val="left" w:pos="2649"/>
        </w:tabs>
      </w:pPr>
      <w:r>
        <w:t xml:space="preserve">    }</w:t>
      </w:r>
    </w:p>
    <w:p w14:paraId="66810BB1" w14:textId="77777777" w:rsidR="003316A1" w:rsidRDefault="003316A1" w:rsidP="003316A1">
      <w:pPr>
        <w:tabs>
          <w:tab w:val="left" w:pos="2649"/>
        </w:tabs>
      </w:pPr>
    </w:p>
    <w:p w14:paraId="7FAA6F3F" w14:textId="77777777" w:rsidR="003316A1" w:rsidRDefault="003316A1" w:rsidP="003316A1">
      <w:pPr>
        <w:tabs>
          <w:tab w:val="left" w:pos="2649"/>
        </w:tabs>
      </w:pPr>
      <w:r>
        <w:t xml:space="preserve">    figure img {</w:t>
      </w:r>
    </w:p>
    <w:p w14:paraId="487ABDF2" w14:textId="77777777" w:rsidR="003316A1" w:rsidRDefault="003316A1" w:rsidP="003316A1">
      <w:pPr>
        <w:tabs>
          <w:tab w:val="left" w:pos="2649"/>
        </w:tabs>
      </w:pPr>
      <w:r>
        <w:t xml:space="preserve">      max-width: 100%;</w:t>
      </w:r>
    </w:p>
    <w:p w14:paraId="27D5C2B5" w14:textId="77777777" w:rsidR="003316A1" w:rsidRDefault="003316A1" w:rsidP="003316A1">
      <w:pPr>
        <w:tabs>
          <w:tab w:val="left" w:pos="2649"/>
        </w:tabs>
      </w:pPr>
      <w:r>
        <w:t xml:space="preserve">      height: auto;</w:t>
      </w:r>
    </w:p>
    <w:p w14:paraId="4E9B72C5" w14:textId="77777777" w:rsidR="003316A1" w:rsidRDefault="003316A1" w:rsidP="003316A1">
      <w:pPr>
        <w:tabs>
          <w:tab w:val="left" w:pos="2649"/>
        </w:tabs>
      </w:pPr>
      <w:r>
        <w:t xml:space="preserve">      border-radius: 4px;</w:t>
      </w:r>
    </w:p>
    <w:p w14:paraId="3C8EC150" w14:textId="77777777" w:rsidR="003316A1" w:rsidRDefault="003316A1" w:rsidP="003316A1">
      <w:pPr>
        <w:tabs>
          <w:tab w:val="left" w:pos="2649"/>
        </w:tabs>
      </w:pPr>
      <w:r>
        <w:t xml:space="preserve">    }</w:t>
      </w:r>
    </w:p>
    <w:p w14:paraId="4B9AFA6B" w14:textId="77777777" w:rsidR="003316A1" w:rsidRDefault="003316A1" w:rsidP="003316A1">
      <w:pPr>
        <w:tabs>
          <w:tab w:val="left" w:pos="2649"/>
        </w:tabs>
      </w:pPr>
    </w:p>
    <w:p w14:paraId="1385CB57" w14:textId="77777777" w:rsidR="003316A1" w:rsidRDefault="003316A1" w:rsidP="003316A1">
      <w:pPr>
        <w:tabs>
          <w:tab w:val="left" w:pos="2649"/>
        </w:tabs>
      </w:pPr>
      <w:r>
        <w:t xml:space="preserve">    figcaption {</w:t>
      </w:r>
    </w:p>
    <w:p w14:paraId="0ED694BC" w14:textId="77777777" w:rsidR="003316A1" w:rsidRDefault="003316A1" w:rsidP="003316A1">
      <w:pPr>
        <w:tabs>
          <w:tab w:val="left" w:pos="2649"/>
        </w:tabs>
      </w:pPr>
      <w:r>
        <w:t xml:space="preserve">      margin-top: 10px;</w:t>
      </w:r>
    </w:p>
    <w:p w14:paraId="5914B8C0" w14:textId="77777777" w:rsidR="003316A1" w:rsidRDefault="003316A1" w:rsidP="003316A1">
      <w:pPr>
        <w:tabs>
          <w:tab w:val="left" w:pos="2649"/>
        </w:tabs>
      </w:pPr>
      <w:r>
        <w:t xml:space="preserve">      font-style: italic;</w:t>
      </w:r>
    </w:p>
    <w:p w14:paraId="0B009065" w14:textId="77777777" w:rsidR="003316A1" w:rsidRDefault="003316A1" w:rsidP="003316A1">
      <w:pPr>
        <w:tabs>
          <w:tab w:val="left" w:pos="2649"/>
        </w:tabs>
      </w:pPr>
      <w:r>
        <w:t xml:space="preserve">      color: #666;</w:t>
      </w:r>
    </w:p>
    <w:p w14:paraId="2FB022B9" w14:textId="77777777" w:rsidR="003316A1" w:rsidRDefault="003316A1" w:rsidP="003316A1">
      <w:pPr>
        <w:tabs>
          <w:tab w:val="left" w:pos="2649"/>
        </w:tabs>
      </w:pPr>
      <w:r>
        <w:t xml:space="preserve">    }</w:t>
      </w:r>
    </w:p>
    <w:p w14:paraId="1330D73F" w14:textId="77777777" w:rsidR="003316A1" w:rsidRDefault="003316A1" w:rsidP="003316A1">
      <w:pPr>
        <w:tabs>
          <w:tab w:val="left" w:pos="2649"/>
        </w:tabs>
      </w:pPr>
      <w:r>
        <w:t xml:space="preserve">  &lt;/style&gt;</w:t>
      </w:r>
    </w:p>
    <w:p w14:paraId="53BE3CAA" w14:textId="77777777" w:rsidR="003316A1" w:rsidRDefault="003316A1" w:rsidP="003316A1">
      <w:pPr>
        <w:tabs>
          <w:tab w:val="left" w:pos="2649"/>
        </w:tabs>
      </w:pPr>
      <w:r>
        <w:t>&lt;/head&gt;</w:t>
      </w:r>
    </w:p>
    <w:p w14:paraId="442A291D" w14:textId="77777777" w:rsidR="003316A1" w:rsidRDefault="003316A1" w:rsidP="003316A1">
      <w:pPr>
        <w:tabs>
          <w:tab w:val="left" w:pos="2649"/>
        </w:tabs>
      </w:pPr>
      <w:r>
        <w:t>&lt;body&gt;</w:t>
      </w:r>
    </w:p>
    <w:p w14:paraId="207811D5" w14:textId="77777777" w:rsidR="003316A1" w:rsidRDefault="003316A1" w:rsidP="003316A1">
      <w:pPr>
        <w:tabs>
          <w:tab w:val="left" w:pos="2649"/>
        </w:tabs>
      </w:pPr>
    </w:p>
    <w:p w14:paraId="3950D91E" w14:textId="77777777" w:rsidR="003316A1" w:rsidRDefault="003316A1" w:rsidP="003316A1">
      <w:pPr>
        <w:tabs>
          <w:tab w:val="left" w:pos="2649"/>
        </w:tabs>
      </w:pPr>
      <w:r>
        <w:t xml:space="preserve">  &lt;h1&gt;Figure and Figcaption Example&lt;/h1&gt;</w:t>
      </w:r>
    </w:p>
    <w:p w14:paraId="6DA62B56" w14:textId="77777777" w:rsidR="003316A1" w:rsidRDefault="003316A1" w:rsidP="003316A1">
      <w:pPr>
        <w:tabs>
          <w:tab w:val="left" w:pos="2649"/>
        </w:tabs>
      </w:pPr>
    </w:p>
    <w:p w14:paraId="1AD98179" w14:textId="77777777" w:rsidR="003316A1" w:rsidRDefault="003316A1" w:rsidP="003316A1">
      <w:pPr>
        <w:tabs>
          <w:tab w:val="left" w:pos="2649"/>
        </w:tabs>
      </w:pPr>
      <w:r>
        <w:t xml:space="preserve">  &lt;figure&gt;</w:t>
      </w:r>
    </w:p>
    <w:p w14:paraId="2548C2EB" w14:textId="77777777" w:rsidR="003316A1" w:rsidRDefault="003316A1" w:rsidP="003316A1">
      <w:pPr>
        <w:tabs>
          <w:tab w:val="left" w:pos="2649"/>
        </w:tabs>
      </w:pPr>
      <w:r>
        <w:t xml:space="preserve">    &lt;img src="https://via.placeholder.com/450x250" alt="Placeholder example image"&gt;</w:t>
      </w:r>
    </w:p>
    <w:p w14:paraId="736A818B" w14:textId="77777777" w:rsidR="003316A1" w:rsidRDefault="003316A1" w:rsidP="003316A1">
      <w:pPr>
        <w:tabs>
          <w:tab w:val="left" w:pos="2649"/>
        </w:tabs>
      </w:pPr>
      <w:r>
        <w:t xml:space="preserve">    &lt;figcaption&gt;Figure 1: This is a sample image with a caption using the &amp;lt;figcaption&amp;gt; tag.&lt;/figcaption&gt;</w:t>
      </w:r>
    </w:p>
    <w:p w14:paraId="57F898F9" w14:textId="77777777" w:rsidR="003316A1" w:rsidRDefault="003316A1" w:rsidP="003316A1">
      <w:pPr>
        <w:tabs>
          <w:tab w:val="left" w:pos="2649"/>
        </w:tabs>
      </w:pPr>
      <w:r>
        <w:t xml:space="preserve">  &lt;/figure&gt;</w:t>
      </w:r>
    </w:p>
    <w:p w14:paraId="77115C73" w14:textId="77777777" w:rsidR="003316A1" w:rsidRDefault="003316A1" w:rsidP="003316A1">
      <w:pPr>
        <w:tabs>
          <w:tab w:val="left" w:pos="2649"/>
        </w:tabs>
      </w:pPr>
    </w:p>
    <w:p w14:paraId="7014995E" w14:textId="77777777" w:rsidR="003316A1" w:rsidRDefault="003316A1" w:rsidP="003316A1">
      <w:pPr>
        <w:tabs>
          <w:tab w:val="left" w:pos="2649"/>
        </w:tabs>
      </w:pPr>
      <w:r>
        <w:t>&lt;/body&gt;</w:t>
      </w:r>
    </w:p>
    <w:p w14:paraId="3105CBFA" w14:textId="51B31758" w:rsidR="003316A1" w:rsidRDefault="003316A1" w:rsidP="003316A1">
      <w:pPr>
        <w:tabs>
          <w:tab w:val="left" w:pos="2649"/>
        </w:tabs>
      </w:pPr>
      <w:r>
        <w:t>&lt;/html&gt;</w:t>
      </w:r>
    </w:p>
    <w:p w14:paraId="5E9363D5" w14:textId="76E12178" w:rsidR="003316A1" w:rsidRDefault="003316A1" w:rsidP="003316A1">
      <w:pPr>
        <w:tabs>
          <w:tab w:val="left" w:pos="2649"/>
        </w:tabs>
      </w:pPr>
      <w:r>
        <w:t>Output:</w:t>
      </w:r>
    </w:p>
    <w:p w14:paraId="35CDF174" w14:textId="32AB5986" w:rsidR="003316A1" w:rsidRDefault="003316A1" w:rsidP="003316A1">
      <w:pPr>
        <w:tabs>
          <w:tab w:val="left" w:pos="2649"/>
        </w:tabs>
      </w:pPr>
      <w:r w:rsidRPr="003316A1">
        <w:rPr>
          <w:noProof/>
          <w:lang w:eastAsia="en-IN"/>
        </w:rPr>
        <w:drawing>
          <wp:inline distT="0" distB="0" distL="0" distR="0" wp14:anchorId="209BB462" wp14:editId="3B2FCF49">
            <wp:extent cx="5731510" cy="25793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79370"/>
                    </a:xfrm>
                    <a:prstGeom prst="rect">
                      <a:avLst/>
                    </a:prstGeom>
                  </pic:spPr>
                </pic:pic>
              </a:graphicData>
            </a:graphic>
          </wp:inline>
        </w:drawing>
      </w:r>
    </w:p>
    <w:p w14:paraId="72962AA4" w14:textId="7E700602" w:rsidR="006F7CDB" w:rsidRDefault="006F7CDB" w:rsidP="006F7CDB">
      <w:pPr>
        <w:tabs>
          <w:tab w:val="left" w:pos="2649"/>
        </w:tabs>
        <w:jc w:val="center"/>
      </w:pPr>
      <w:r>
        <w:t>Project-61</w:t>
      </w:r>
    </w:p>
    <w:p w14:paraId="2AA37BFB" w14:textId="4D759B8F" w:rsidR="006F7CDB" w:rsidRDefault="006F7CDB" w:rsidP="006F7CDB">
      <w:pPr>
        <w:tabs>
          <w:tab w:val="left" w:pos="2649"/>
        </w:tabs>
      </w:pPr>
      <w:r>
        <w:t>Design a web page implementing Inline CSS</w:t>
      </w:r>
    </w:p>
    <w:p w14:paraId="2E3AFE91" w14:textId="77777777" w:rsidR="006F7CDB" w:rsidRDefault="006F7CDB" w:rsidP="006F7CDB">
      <w:pPr>
        <w:tabs>
          <w:tab w:val="left" w:pos="2649"/>
        </w:tabs>
      </w:pPr>
      <w:r>
        <w:t>&lt;!DOCTYPE html&gt;</w:t>
      </w:r>
    </w:p>
    <w:p w14:paraId="2844BE92" w14:textId="77777777" w:rsidR="006F7CDB" w:rsidRDefault="006F7CDB" w:rsidP="006F7CDB">
      <w:pPr>
        <w:tabs>
          <w:tab w:val="left" w:pos="2649"/>
        </w:tabs>
      </w:pPr>
      <w:r>
        <w:t>&lt;html lang="en"&gt;</w:t>
      </w:r>
    </w:p>
    <w:p w14:paraId="704FB2DD" w14:textId="77777777" w:rsidR="006F7CDB" w:rsidRDefault="006F7CDB" w:rsidP="006F7CDB">
      <w:pPr>
        <w:tabs>
          <w:tab w:val="left" w:pos="2649"/>
        </w:tabs>
      </w:pPr>
      <w:r>
        <w:t>&lt;head&gt;</w:t>
      </w:r>
    </w:p>
    <w:p w14:paraId="3C8DC198" w14:textId="77777777" w:rsidR="006F7CDB" w:rsidRDefault="006F7CDB" w:rsidP="006F7CDB">
      <w:pPr>
        <w:tabs>
          <w:tab w:val="left" w:pos="2649"/>
        </w:tabs>
      </w:pPr>
      <w:r>
        <w:t xml:space="preserve">  &lt;meta charset="UTF-8"&gt;</w:t>
      </w:r>
    </w:p>
    <w:p w14:paraId="2548C10F" w14:textId="77777777" w:rsidR="006F7CDB" w:rsidRDefault="006F7CDB" w:rsidP="006F7CDB">
      <w:pPr>
        <w:tabs>
          <w:tab w:val="left" w:pos="2649"/>
        </w:tabs>
      </w:pPr>
      <w:r>
        <w:t xml:space="preserve">  &lt;title&gt;Inline CSS Example&lt;/title&gt;</w:t>
      </w:r>
    </w:p>
    <w:p w14:paraId="732311F2" w14:textId="77777777" w:rsidR="006F7CDB" w:rsidRDefault="006F7CDB" w:rsidP="006F7CDB">
      <w:pPr>
        <w:tabs>
          <w:tab w:val="left" w:pos="2649"/>
        </w:tabs>
      </w:pPr>
      <w:r>
        <w:t>&lt;/head&gt;</w:t>
      </w:r>
    </w:p>
    <w:p w14:paraId="23746548" w14:textId="77777777" w:rsidR="006F7CDB" w:rsidRDefault="006F7CDB" w:rsidP="006F7CDB">
      <w:pPr>
        <w:tabs>
          <w:tab w:val="left" w:pos="2649"/>
        </w:tabs>
      </w:pPr>
      <w:r>
        <w:t>&lt;body&gt;</w:t>
      </w:r>
    </w:p>
    <w:p w14:paraId="435E3214" w14:textId="77777777" w:rsidR="006F7CDB" w:rsidRDefault="006F7CDB" w:rsidP="006F7CDB">
      <w:pPr>
        <w:tabs>
          <w:tab w:val="left" w:pos="2649"/>
        </w:tabs>
      </w:pPr>
    </w:p>
    <w:p w14:paraId="0FB40894" w14:textId="77777777" w:rsidR="006F7CDB" w:rsidRDefault="006F7CDB" w:rsidP="006F7CDB">
      <w:pPr>
        <w:tabs>
          <w:tab w:val="left" w:pos="2649"/>
        </w:tabs>
      </w:pPr>
      <w:r>
        <w:t xml:space="preserve">  &lt;h1 style="color: darkblue; text-align: center; font-family: Arial;"&gt;Welcome to Inline CSS Demo&lt;/h1&gt;</w:t>
      </w:r>
    </w:p>
    <w:p w14:paraId="08B9CB0B" w14:textId="77777777" w:rsidR="006F7CDB" w:rsidRDefault="006F7CDB" w:rsidP="006F7CDB">
      <w:pPr>
        <w:tabs>
          <w:tab w:val="left" w:pos="2649"/>
        </w:tabs>
      </w:pPr>
    </w:p>
    <w:p w14:paraId="5AAF1E17" w14:textId="77777777" w:rsidR="006F7CDB" w:rsidRDefault="006F7CDB" w:rsidP="006F7CDB">
      <w:pPr>
        <w:tabs>
          <w:tab w:val="left" w:pos="2649"/>
        </w:tabs>
      </w:pPr>
      <w:r>
        <w:t xml:space="preserve">  &lt;p style="font-size: 18px; color: #333; line-height: 1.6;"&gt;</w:t>
      </w:r>
    </w:p>
    <w:p w14:paraId="0B2241EF" w14:textId="77777777" w:rsidR="006F7CDB" w:rsidRDefault="006F7CDB" w:rsidP="006F7CDB">
      <w:pPr>
        <w:tabs>
          <w:tab w:val="left" w:pos="2649"/>
        </w:tabs>
      </w:pPr>
      <w:r>
        <w:t xml:space="preserve">    This paragraph is styled using &lt;strong&gt;inline CSS&lt;/strong&gt;. Inline styles are applied directly within the HTML element using the &lt;code&gt;style&lt;/code&gt; attribute.</w:t>
      </w:r>
    </w:p>
    <w:p w14:paraId="3C481EAE" w14:textId="77777777" w:rsidR="006F7CDB" w:rsidRDefault="006F7CDB" w:rsidP="006F7CDB">
      <w:pPr>
        <w:tabs>
          <w:tab w:val="left" w:pos="2649"/>
        </w:tabs>
      </w:pPr>
      <w:r>
        <w:t xml:space="preserve">  &lt;/p&gt;</w:t>
      </w:r>
    </w:p>
    <w:p w14:paraId="35CDBD2C" w14:textId="77777777" w:rsidR="006F7CDB" w:rsidRDefault="006F7CDB" w:rsidP="006F7CDB">
      <w:pPr>
        <w:tabs>
          <w:tab w:val="left" w:pos="2649"/>
        </w:tabs>
      </w:pPr>
    </w:p>
    <w:p w14:paraId="30DF1129" w14:textId="77777777" w:rsidR="006F7CDB" w:rsidRDefault="006F7CDB" w:rsidP="006F7CDB">
      <w:pPr>
        <w:tabs>
          <w:tab w:val="left" w:pos="2649"/>
        </w:tabs>
      </w:pPr>
      <w:r>
        <w:t xml:space="preserve">  &lt;button style="background-color: green; color: white; padding: 10px 20px; border: none; border-radius: 5px; cursor: pointer;"&gt;</w:t>
      </w:r>
    </w:p>
    <w:p w14:paraId="78A21301" w14:textId="77777777" w:rsidR="006F7CDB" w:rsidRDefault="006F7CDB" w:rsidP="006F7CDB">
      <w:pPr>
        <w:tabs>
          <w:tab w:val="left" w:pos="2649"/>
        </w:tabs>
      </w:pPr>
      <w:r>
        <w:t xml:space="preserve">    Click Me</w:t>
      </w:r>
    </w:p>
    <w:p w14:paraId="7CC007A5" w14:textId="77777777" w:rsidR="006F7CDB" w:rsidRDefault="006F7CDB" w:rsidP="006F7CDB">
      <w:pPr>
        <w:tabs>
          <w:tab w:val="left" w:pos="2649"/>
        </w:tabs>
      </w:pPr>
      <w:r>
        <w:t xml:space="preserve">  &lt;/button&gt;</w:t>
      </w:r>
    </w:p>
    <w:p w14:paraId="6DF22F90" w14:textId="77777777" w:rsidR="006F7CDB" w:rsidRDefault="006F7CDB" w:rsidP="006F7CDB">
      <w:pPr>
        <w:tabs>
          <w:tab w:val="left" w:pos="2649"/>
        </w:tabs>
      </w:pPr>
    </w:p>
    <w:p w14:paraId="7F17936E" w14:textId="77777777" w:rsidR="006F7CDB" w:rsidRDefault="006F7CDB" w:rsidP="006F7CDB">
      <w:pPr>
        <w:tabs>
          <w:tab w:val="left" w:pos="2649"/>
        </w:tabs>
      </w:pPr>
      <w:r>
        <w:t xml:space="preserve">  &lt;div style="margin-top: 20px; padding: 15px; background-color: #f0f0f0; border: 1px solid #ccc;"&gt;</w:t>
      </w:r>
    </w:p>
    <w:p w14:paraId="467FE75C" w14:textId="77777777" w:rsidR="006F7CDB" w:rsidRDefault="006F7CDB" w:rsidP="006F7CDB">
      <w:pPr>
        <w:tabs>
          <w:tab w:val="left" w:pos="2649"/>
        </w:tabs>
      </w:pPr>
      <w:r>
        <w:t xml:space="preserve">    &lt;h2 style="margin-top: 0; color: #444;"&gt;Inline CSS Tips&lt;/h2&gt;</w:t>
      </w:r>
    </w:p>
    <w:p w14:paraId="33DB8CC3" w14:textId="77777777" w:rsidR="006F7CDB" w:rsidRDefault="006F7CDB" w:rsidP="006F7CDB">
      <w:pPr>
        <w:tabs>
          <w:tab w:val="left" w:pos="2649"/>
        </w:tabs>
      </w:pPr>
      <w:r>
        <w:t xml:space="preserve">    &lt;ul&gt;</w:t>
      </w:r>
    </w:p>
    <w:p w14:paraId="08B3F49A" w14:textId="77777777" w:rsidR="006F7CDB" w:rsidRDefault="006F7CDB" w:rsidP="006F7CDB">
      <w:pPr>
        <w:tabs>
          <w:tab w:val="left" w:pos="2649"/>
        </w:tabs>
      </w:pPr>
      <w:r>
        <w:t xml:space="preserve">      &lt;li style="color: #555;"&gt;Quick and easy for small styles&lt;/li&gt;</w:t>
      </w:r>
    </w:p>
    <w:p w14:paraId="7ABB70AA" w14:textId="77777777" w:rsidR="006F7CDB" w:rsidRDefault="006F7CDB" w:rsidP="006F7CDB">
      <w:pPr>
        <w:tabs>
          <w:tab w:val="left" w:pos="2649"/>
        </w:tabs>
      </w:pPr>
      <w:r>
        <w:t xml:space="preserve">      &lt;li style="color: #555;"&gt;Not recommended for large projects&lt;/li&gt;</w:t>
      </w:r>
    </w:p>
    <w:p w14:paraId="03DE16DB" w14:textId="77777777" w:rsidR="006F7CDB" w:rsidRDefault="006F7CDB" w:rsidP="006F7CDB">
      <w:pPr>
        <w:tabs>
          <w:tab w:val="left" w:pos="2649"/>
        </w:tabs>
      </w:pPr>
      <w:r>
        <w:t xml:space="preserve">      &lt;li style="color: #555;"&gt;Hard to maintain and scale&lt;/li&gt;</w:t>
      </w:r>
    </w:p>
    <w:p w14:paraId="7A1F9504" w14:textId="77777777" w:rsidR="006F7CDB" w:rsidRDefault="006F7CDB" w:rsidP="006F7CDB">
      <w:pPr>
        <w:tabs>
          <w:tab w:val="left" w:pos="2649"/>
        </w:tabs>
      </w:pPr>
      <w:r>
        <w:t xml:space="preserve">    &lt;/ul&gt;</w:t>
      </w:r>
    </w:p>
    <w:p w14:paraId="28A4A2E8" w14:textId="77777777" w:rsidR="006F7CDB" w:rsidRDefault="006F7CDB" w:rsidP="006F7CDB">
      <w:pPr>
        <w:tabs>
          <w:tab w:val="left" w:pos="2649"/>
        </w:tabs>
      </w:pPr>
      <w:r>
        <w:t xml:space="preserve">  &lt;/div&gt;</w:t>
      </w:r>
    </w:p>
    <w:p w14:paraId="4F0A59D9" w14:textId="77777777" w:rsidR="006F7CDB" w:rsidRDefault="006F7CDB" w:rsidP="006F7CDB">
      <w:pPr>
        <w:tabs>
          <w:tab w:val="left" w:pos="2649"/>
        </w:tabs>
      </w:pPr>
    </w:p>
    <w:p w14:paraId="5B25C32E" w14:textId="77777777" w:rsidR="006F7CDB" w:rsidRDefault="006F7CDB" w:rsidP="006F7CDB">
      <w:pPr>
        <w:tabs>
          <w:tab w:val="left" w:pos="2649"/>
        </w:tabs>
      </w:pPr>
      <w:r>
        <w:t>&lt;/body&gt;</w:t>
      </w:r>
    </w:p>
    <w:p w14:paraId="33DDA229" w14:textId="50583A4A" w:rsidR="006F7CDB" w:rsidRDefault="006F7CDB" w:rsidP="006F7CDB">
      <w:pPr>
        <w:tabs>
          <w:tab w:val="left" w:pos="2649"/>
        </w:tabs>
      </w:pPr>
      <w:r>
        <w:t>&lt;/html&gt;</w:t>
      </w:r>
    </w:p>
    <w:p w14:paraId="63C0F7EE" w14:textId="1E01403D" w:rsidR="006F7CDB" w:rsidRDefault="006F7CDB" w:rsidP="006F7CDB">
      <w:pPr>
        <w:tabs>
          <w:tab w:val="left" w:pos="2649"/>
        </w:tabs>
      </w:pPr>
      <w:r>
        <w:t>Output:</w:t>
      </w:r>
    </w:p>
    <w:p w14:paraId="1932EA77" w14:textId="4A610E85" w:rsidR="003E680B" w:rsidRDefault="003E680B" w:rsidP="00721953">
      <w:pPr>
        <w:tabs>
          <w:tab w:val="left" w:pos="2649"/>
        </w:tabs>
      </w:pPr>
      <w:r w:rsidRPr="003E680B">
        <w:rPr>
          <w:noProof/>
          <w:lang w:eastAsia="en-IN"/>
        </w:rPr>
        <w:drawing>
          <wp:inline distT="0" distB="0" distL="0" distR="0" wp14:anchorId="5D1792CE" wp14:editId="14B6F852">
            <wp:extent cx="5731510" cy="26206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20645"/>
                    </a:xfrm>
                    <a:prstGeom prst="rect">
                      <a:avLst/>
                    </a:prstGeom>
                  </pic:spPr>
                </pic:pic>
              </a:graphicData>
            </a:graphic>
          </wp:inline>
        </w:drawing>
      </w:r>
    </w:p>
    <w:p w14:paraId="0876EF05" w14:textId="6B7AB03C" w:rsidR="003E680B" w:rsidRDefault="003E680B" w:rsidP="003E680B">
      <w:pPr>
        <w:tabs>
          <w:tab w:val="left" w:pos="2649"/>
        </w:tabs>
        <w:jc w:val="center"/>
      </w:pPr>
      <w:r>
        <w:t>Project-62</w:t>
      </w:r>
    </w:p>
    <w:p w14:paraId="5CC7D7D2" w14:textId="6709F100" w:rsidR="003E680B" w:rsidRDefault="003E680B" w:rsidP="003E680B">
      <w:pPr>
        <w:tabs>
          <w:tab w:val="left" w:pos="2649"/>
        </w:tabs>
      </w:pPr>
      <w:r>
        <w:t>Design a web page implementing Internal CSS</w:t>
      </w:r>
    </w:p>
    <w:p w14:paraId="75DFF2E2" w14:textId="77777777" w:rsidR="003E680B" w:rsidRDefault="003E680B" w:rsidP="003E680B">
      <w:pPr>
        <w:tabs>
          <w:tab w:val="left" w:pos="2649"/>
        </w:tabs>
      </w:pPr>
      <w:r>
        <w:t>&lt;!DOCTYPE html&gt;</w:t>
      </w:r>
    </w:p>
    <w:p w14:paraId="2B75BF77" w14:textId="77777777" w:rsidR="003E680B" w:rsidRDefault="003E680B" w:rsidP="003E680B">
      <w:pPr>
        <w:tabs>
          <w:tab w:val="left" w:pos="2649"/>
        </w:tabs>
      </w:pPr>
      <w:r>
        <w:t>&lt;html lang="en"&gt;</w:t>
      </w:r>
    </w:p>
    <w:p w14:paraId="5F3EF957" w14:textId="77777777" w:rsidR="003E680B" w:rsidRDefault="003E680B" w:rsidP="003E680B">
      <w:pPr>
        <w:tabs>
          <w:tab w:val="left" w:pos="2649"/>
        </w:tabs>
      </w:pPr>
      <w:r>
        <w:t>&lt;head&gt;</w:t>
      </w:r>
    </w:p>
    <w:p w14:paraId="0DF078E4" w14:textId="77777777" w:rsidR="003E680B" w:rsidRDefault="003E680B" w:rsidP="003E680B">
      <w:pPr>
        <w:tabs>
          <w:tab w:val="left" w:pos="2649"/>
        </w:tabs>
      </w:pPr>
      <w:r>
        <w:t xml:space="preserve">    &lt;meta charset="UTF-8"&gt;</w:t>
      </w:r>
    </w:p>
    <w:p w14:paraId="5D5A8716" w14:textId="77777777" w:rsidR="003E680B" w:rsidRDefault="003E680B" w:rsidP="003E680B">
      <w:pPr>
        <w:tabs>
          <w:tab w:val="left" w:pos="2649"/>
        </w:tabs>
      </w:pPr>
      <w:r>
        <w:t xml:space="preserve">    &lt;title&gt;My First Styled Page&lt;/title&gt;</w:t>
      </w:r>
    </w:p>
    <w:p w14:paraId="74FD4309" w14:textId="77777777" w:rsidR="003E680B" w:rsidRDefault="003E680B" w:rsidP="003E680B">
      <w:pPr>
        <w:tabs>
          <w:tab w:val="left" w:pos="2649"/>
        </w:tabs>
      </w:pPr>
      <w:r>
        <w:t xml:space="preserve">    &lt;style&gt;</w:t>
      </w:r>
    </w:p>
    <w:p w14:paraId="3301ADA0" w14:textId="77777777" w:rsidR="003E680B" w:rsidRDefault="003E680B" w:rsidP="003E680B">
      <w:pPr>
        <w:tabs>
          <w:tab w:val="left" w:pos="2649"/>
        </w:tabs>
      </w:pPr>
      <w:r>
        <w:t xml:space="preserve">        body {</w:t>
      </w:r>
    </w:p>
    <w:p w14:paraId="626EA89E" w14:textId="77777777" w:rsidR="003E680B" w:rsidRDefault="003E680B" w:rsidP="003E680B">
      <w:pPr>
        <w:tabs>
          <w:tab w:val="left" w:pos="2649"/>
        </w:tabs>
      </w:pPr>
      <w:r>
        <w:t xml:space="preserve">            font-family: Arial, sans-serif;</w:t>
      </w:r>
    </w:p>
    <w:p w14:paraId="4A4798E7" w14:textId="77777777" w:rsidR="003E680B" w:rsidRDefault="003E680B" w:rsidP="003E680B">
      <w:pPr>
        <w:tabs>
          <w:tab w:val="left" w:pos="2649"/>
        </w:tabs>
      </w:pPr>
      <w:r>
        <w:t xml:space="preserve">            background-color: #f2f2f2;</w:t>
      </w:r>
    </w:p>
    <w:p w14:paraId="37C1B826" w14:textId="77777777" w:rsidR="003E680B" w:rsidRDefault="003E680B" w:rsidP="003E680B">
      <w:pPr>
        <w:tabs>
          <w:tab w:val="left" w:pos="2649"/>
        </w:tabs>
      </w:pPr>
      <w:r>
        <w:t xml:space="preserve">            color: #333;</w:t>
      </w:r>
    </w:p>
    <w:p w14:paraId="1DC268AB" w14:textId="77777777" w:rsidR="003E680B" w:rsidRDefault="003E680B" w:rsidP="003E680B">
      <w:pPr>
        <w:tabs>
          <w:tab w:val="left" w:pos="2649"/>
        </w:tabs>
      </w:pPr>
      <w:r>
        <w:t xml:space="preserve">            margin: 0;</w:t>
      </w:r>
    </w:p>
    <w:p w14:paraId="463619F3" w14:textId="77777777" w:rsidR="003E680B" w:rsidRDefault="003E680B" w:rsidP="003E680B">
      <w:pPr>
        <w:tabs>
          <w:tab w:val="left" w:pos="2649"/>
        </w:tabs>
      </w:pPr>
      <w:r>
        <w:t xml:space="preserve">            padding: 0;</w:t>
      </w:r>
    </w:p>
    <w:p w14:paraId="248E511A" w14:textId="77777777" w:rsidR="003E680B" w:rsidRDefault="003E680B" w:rsidP="003E680B">
      <w:pPr>
        <w:tabs>
          <w:tab w:val="left" w:pos="2649"/>
        </w:tabs>
      </w:pPr>
      <w:r>
        <w:t xml:space="preserve">        }</w:t>
      </w:r>
    </w:p>
    <w:p w14:paraId="02CA136A" w14:textId="77777777" w:rsidR="003E680B" w:rsidRDefault="003E680B" w:rsidP="003E680B">
      <w:pPr>
        <w:tabs>
          <w:tab w:val="left" w:pos="2649"/>
        </w:tabs>
      </w:pPr>
    </w:p>
    <w:p w14:paraId="1D576921" w14:textId="77777777" w:rsidR="003E680B" w:rsidRDefault="003E680B" w:rsidP="003E680B">
      <w:pPr>
        <w:tabs>
          <w:tab w:val="left" w:pos="2649"/>
        </w:tabs>
      </w:pPr>
      <w:r>
        <w:t xml:space="preserve">        header {</w:t>
      </w:r>
    </w:p>
    <w:p w14:paraId="3D68E37E" w14:textId="77777777" w:rsidR="003E680B" w:rsidRDefault="003E680B" w:rsidP="003E680B">
      <w:pPr>
        <w:tabs>
          <w:tab w:val="left" w:pos="2649"/>
        </w:tabs>
      </w:pPr>
      <w:r>
        <w:t xml:space="preserve">            background-color: #4CAF50;</w:t>
      </w:r>
    </w:p>
    <w:p w14:paraId="7BEC34B5" w14:textId="77777777" w:rsidR="003E680B" w:rsidRDefault="003E680B" w:rsidP="003E680B">
      <w:pPr>
        <w:tabs>
          <w:tab w:val="left" w:pos="2649"/>
        </w:tabs>
      </w:pPr>
      <w:r>
        <w:t xml:space="preserve">            color: white;</w:t>
      </w:r>
    </w:p>
    <w:p w14:paraId="2FAEFF16" w14:textId="77777777" w:rsidR="003E680B" w:rsidRDefault="003E680B" w:rsidP="003E680B">
      <w:pPr>
        <w:tabs>
          <w:tab w:val="left" w:pos="2649"/>
        </w:tabs>
      </w:pPr>
      <w:r>
        <w:t xml:space="preserve">            padding: 20px;</w:t>
      </w:r>
    </w:p>
    <w:p w14:paraId="677CC83B" w14:textId="77777777" w:rsidR="003E680B" w:rsidRDefault="003E680B" w:rsidP="003E680B">
      <w:pPr>
        <w:tabs>
          <w:tab w:val="left" w:pos="2649"/>
        </w:tabs>
      </w:pPr>
      <w:r>
        <w:t xml:space="preserve">            text-align: center;</w:t>
      </w:r>
    </w:p>
    <w:p w14:paraId="391A6616" w14:textId="77777777" w:rsidR="003E680B" w:rsidRDefault="003E680B" w:rsidP="003E680B">
      <w:pPr>
        <w:tabs>
          <w:tab w:val="left" w:pos="2649"/>
        </w:tabs>
      </w:pPr>
      <w:r>
        <w:t xml:space="preserve">        }</w:t>
      </w:r>
    </w:p>
    <w:p w14:paraId="44CB2DFD" w14:textId="77777777" w:rsidR="003E680B" w:rsidRDefault="003E680B" w:rsidP="003E680B">
      <w:pPr>
        <w:tabs>
          <w:tab w:val="left" w:pos="2649"/>
        </w:tabs>
      </w:pPr>
    </w:p>
    <w:p w14:paraId="41B00E23" w14:textId="77777777" w:rsidR="003E680B" w:rsidRDefault="003E680B" w:rsidP="003E680B">
      <w:pPr>
        <w:tabs>
          <w:tab w:val="left" w:pos="2649"/>
        </w:tabs>
      </w:pPr>
      <w:r>
        <w:t xml:space="preserve">        nav {</w:t>
      </w:r>
    </w:p>
    <w:p w14:paraId="1A1B3CA5" w14:textId="77777777" w:rsidR="003E680B" w:rsidRDefault="003E680B" w:rsidP="003E680B">
      <w:pPr>
        <w:tabs>
          <w:tab w:val="left" w:pos="2649"/>
        </w:tabs>
      </w:pPr>
      <w:r>
        <w:t xml:space="preserve">            background-color: #333;</w:t>
      </w:r>
    </w:p>
    <w:p w14:paraId="21F236F2" w14:textId="77777777" w:rsidR="003E680B" w:rsidRDefault="003E680B" w:rsidP="003E680B">
      <w:pPr>
        <w:tabs>
          <w:tab w:val="left" w:pos="2649"/>
        </w:tabs>
      </w:pPr>
      <w:r>
        <w:t xml:space="preserve">            overflow: hidden;</w:t>
      </w:r>
    </w:p>
    <w:p w14:paraId="6432B3CF" w14:textId="77777777" w:rsidR="003E680B" w:rsidRDefault="003E680B" w:rsidP="003E680B">
      <w:pPr>
        <w:tabs>
          <w:tab w:val="left" w:pos="2649"/>
        </w:tabs>
      </w:pPr>
      <w:r>
        <w:t xml:space="preserve">        }</w:t>
      </w:r>
    </w:p>
    <w:p w14:paraId="0828FA7F" w14:textId="77777777" w:rsidR="003E680B" w:rsidRDefault="003E680B" w:rsidP="003E680B">
      <w:pPr>
        <w:tabs>
          <w:tab w:val="left" w:pos="2649"/>
        </w:tabs>
      </w:pPr>
    </w:p>
    <w:p w14:paraId="271E9C00" w14:textId="77777777" w:rsidR="003E680B" w:rsidRDefault="003E680B" w:rsidP="003E680B">
      <w:pPr>
        <w:tabs>
          <w:tab w:val="left" w:pos="2649"/>
        </w:tabs>
      </w:pPr>
      <w:r>
        <w:t xml:space="preserve">        nav a {</w:t>
      </w:r>
    </w:p>
    <w:p w14:paraId="5C5378E0" w14:textId="77777777" w:rsidR="003E680B" w:rsidRDefault="003E680B" w:rsidP="003E680B">
      <w:pPr>
        <w:tabs>
          <w:tab w:val="left" w:pos="2649"/>
        </w:tabs>
      </w:pPr>
      <w:r>
        <w:t xml:space="preserve">            float: left;</w:t>
      </w:r>
    </w:p>
    <w:p w14:paraId="09511128" w14:textId="77777777" w:rsidR="003E680B" w:rsidRDefault="003E680B" w:rsidP="003E680B">
      <w:pPr>
        <w:tabs>
          <w:tab w:val="left" w:pos="2649"/>
        </w:tabs>
      </w:pPr>
      <w:r>
        <w:t xml:space="preserve">            display: block;</w:t>
      </w:r>
    </w:p>
    <w:p w14:paraId="060BCE9A" w14:textId="77777777" w:rsidR="003E680B" w:rsidRDefault="003E680B" w:rsidP="003E680B">
      <w:pPr>
        <w:tabs>
          <w:tab w:val="left" w:pos="2649"/>
        </w:tabs>
      </w:pPr>
      <w:r>
        <w:t xml:space="preserve">            color: white;</w:t>
      </w:r>
    </w:p>
    <w:p w14:paraId="0E019DB9" w14:textId="77777777" w:rsidR="003E680B" w:rsidRDefault="003E680B" w:rsidP="003E680B">
      <w:pPr>
        <w:tabs>
          <w:tab w:val="left" w:pos="2649"/>
        </w:tabs>
      </w:pPr>
      <w:r>
        <w:t xml:space="preserve">            text-align: center;</w:t>
      </w:r>
    </w:p>
    <w:p w14:paraId="6F0C8963" w14:textId="77777777" w:rsidR="003E680B" w:rsidRDefault="003E680B" w:rsidP="003E680B">
      <w:pPr>
        <w:tabs>
          <w:tab w:val="left" w:pos="2649"/>
        </w:tabs>
      </w:pPr>
      <w:r>
        <w:t xml:space="preserve">            padding: 14px 20px;</w:t>
      </w:r>
    </w:p>
    <w:p w14:paraId="4EFF8A3C" w14:textId="77777777" w:rsidR="003E680B" w:rsidRDefault="003E680B" w:rsidP="003E680B">
      <w:pPr>
        <w:tabs>
          <w:tab w:val="left" w:pos="2649"/>
        </w:tabs>
      </w:pPr>
      <w:r>
        <w:t xml:space="preserve">            text-decoration: none;</w:t>
      </w:r>
    </w:p>
    <w:p w14:paraId="3C66EF99" w14:textId="77777777" w:rsidR="003E680B" w:rsidRDefault="003E680B" w:rsidP="003E680B">
      <w:pPr>
        <w:tabs>
          <w:tab w:val="left" w:pos="2649"/>
        </w:tabs>
      </w:pPr>
      <w:r>
        <w:t xml:space="preserve">        }</w:t>
      </w:r>
    </w:p>
    <w:p w14:paraId="54028537" w14:textId="77777777" w:rsidR="003E680B" w:rsidRDefault="003E680B" w:rsidP="003E680B">
      <w:pPr>
        <w:tabs>
          <w:tab w:val="left" w:pos="2649"/>
        </w:tabs>
      </w:pPr>
    </w:p>
    <w:p w14:paraId="7FBD7780" w14:textId="77777777" w:rsidR="003E680B" w:rsidRDefault="003E680B" w:rsidP="003E680B">
      <w:pPr>
        <w:tabs>
          <w:tab w:val="left" w:pos="2649"/>
        </w:tabs>
      </w:pPr>
      <w:r>
        <w:t xml:space="preserve">        nav a:hover {</w:t>
      </w:r>
    </w:p>
    <w:p w14:paraId="229E789D" w14:textId="77777777" w:rsidR="003E680B" w:rsidRDefault="003E680B" w:rsidP="003E680B">
      <w:pPr>
        <w:tabs>
          <w:tab w:val="left" w:pos="2649"/>
        </w:tabs>
      </w:pPr>
      <w:r>
        <w:t xml:space="preserve">            background-color: #ddd;</w:t>
      </w:r>
    </w:p>
    <w:p w14:paraId="3485F67A" w14:textId="77777777" w:rsidR="003E680B" w:rsidRDefault="003E680B" w:rsidP="003E680B">
      <w:pPr>
        <w:tabs>
          <w:tab w:val="left" w:pos="2649"/>
        </w:tabs>
      </w:pPr>
      <w:r>
        <w:t xml:space="preserve">            color: black;</w:t>
      </w:r>
    </w:p>
    <w:p w14:paraId="124D7F30" w14:textId="77777777" w:rsidR="003E680B" w:rsidRDefault="003E680B" w:rsidP="003E680B">
      <w:pPr>
        <w:tabs>
          <w:tab w:val="left" w:pos="2649"/>
        </w:tabs>
      </w:pPr>
      <w:r>
        <w:t xml:space="preserve">        }</w:t>
      </w:r>
    </w:p>
    <w:p w14:paraId="4215183F" w14:textId="77777777" w:rsidR="003E680B" w:rsidRDefault="003E680B" w:rsidP="003E680B">
      <w:pPr>
        <w:tabs>
          <w:tab w:val="left" w:pos="2649"/>
        </w:tabs>
      </w:pPr>
    </w:p>
    <w:p w14:paraId="3E50117D" w14:textId="77777777" w:rsidR="003E680B" w:rsidRDefault="003E680B" w:rsidP="003E680B">
      <w:pPr>
        <w:tabs>
          <w:tab w:val="left" w:pos="2649"/>
        </w:tabs>
      </w:pPr>
      <w:r>
        <w:t xml:space="preserve">        main {</w:t>
      </w:r>
    </w:p>
    <w:p w14:paraId="20BBB1C4" w14:textId="77777777" w:rsidR="003E680B" w:rsidRDefault="003E680B" w:rsidP="003E680B">
      <w:pPr>
        <w:tabs>
          <w:tab w:val="left" w:pos="2649"/>
        </w:tabs>
      </w:pPr>
      <w:r>
        <w:t xml:space="preserve">            padding: 20px;</w:t>
      </w:r>
    </w:p>
    <w:p w14:paraId="5B9F7F5F" w14:textId="77777777" w:rsidR="003E680B" w:rsidRDefault="003E680B" w:rsidP="003E680B">
      <w:pPr>
        <w:tabs>
          <w:tab w:val="left" w:pos="2649"/>
        </w:tabs>
      </w:pPr>
      <w:r>
        <w:t xml:space="preserve">        }</w:t>
      </w:r>
    </w:p>
    <w:p w14:paraId="10E6512E" w14:textId="77777777" w:rsidR="003E680B" w:rsidRDefault="003E680B" w:rsidP="003E680B">
      <w:pPr>
        <w:tabs>
          <w:tab w:val="left" w:pos="2649"/>
        </w:tabs>
      </w:pPr>
    </w:p>
    <w:p w14:paraId="6EC51A3D" w14:textId="77777777" w:rsidR="003E680B" w:rsidRDefault="003E680B" w:rsidP="003E680B">
      <w:pPr>
        <w:tabs>
          <w:tab w:val="left" w:pos="2649"/>
        </w:tabs>
      </w:pPr>
      <w:r>
        <w:t xml:space="preserve">        footer {</w:t>
      </w:r>
    </w:p>
    <w:p w14:paraId="1A8C8FC5" w14:textId="77777777" w:rsidR="003E680B" w:rsidRDefault="003E680B" w:rsidP="003E680B">
      <w:pPr>
        <w:tabs>
          <w:tab w:val="left" w:pos="2649"/>
        </w:tabs>
      </w:pPr>
      <w:r>
        <w:t xml:space="preserve">            background-color: #4CAF50;</w:t>
      </w:r>
    </w:p>
    <w:p w14:paraId="1D744AEA" w14:textId="77777777" w:rsidR="003E680B" w:rsidRDefault="003E680B" w:rsidP="003E680B">
      <w:pPr>
        <w:tabs>
          <w:tab w:val="left" w:pos="2649"/>
        </w:tabs>
      </w:pPr>
      <w:r>
        <w:t xml:space="preserve">            color: white;</w:t>
      </w:r>
    </w:p>
    <w:p w14:paraId="116ABE64" w14:textId="77777777" w:rsidR="003E680B" w:rsidRDefault="003E680B" w:rsidP="003E680B">
      <w:pPr>
        <w:tabs>
          <w:tab w:val="left" w:pos="2649"/>
        </w:tabs>
      </w:pPr>
      <w:r>
        <w:t xml:space="preserve">            text-align: center;</w:t>
      </w:r>
    </w:p>
    <w:p w14:paraId="4716AB77" w14:textId="77777777" w:rsidR="003E680B" w:rsidRDefault="003E680B" w:rsidP="003E680B">
      <w:pPr>
        <w:tabs>
          <w:tab w:val="left" w:pos="2649"/>
        </w:tabs>
      </w:pPr>
      <w:r>
        <w:t xml:space="preserve">            padding: 10px;</w:t>
      </w:r>
    </w:p>
    <w:p w14:paraId="4BBCC35B" w14:textId="77777777" w:rsidR="003E680B" w:rsidRDefault="003E680B" w:rsidP="003E680B">
      <w:pPr>
        <w:tabs>
          <w:tab w:val="left" w:pos="2649"/>
        </w:tabs>
      </w:pPr>
      <w:r>
        <w:t xml:space="preserve">            position: relative;</w:t>
      </w:r>
    </w:p>
    <w:p w14:paraId="239F4CB5" w14:textId="77777777" w:rsidR="003E680B" w:rsidRDefault="003E680B" w:rsidP="003E680B">
      <w:pPr>
        <w:tabs>
          <w:tab w:val="left" w:pos="2649"/>
        </w:tabs>
      </w:pPr>
      <w:r>
        <w:t xml:space="preserve">            bottom: 0;</w:t>
      </w:r>
    </w:p>
    <w:p w14:paraId="314E7CA5" w14:textId="77777777" w:rsidR="003E680B" w:rsidRDefault="003E680B" w:rsidP="003E680B">
      <w:pPr>
        <w:tabs>
          <w:tab w:val="left" w:pos="2649"/>
        </w:tabs>
      </w:pPr>
      <w:r>
        <w:t xml:space="preserve">            width: 100%;</w:t>
      </w:r>
    </w:p>
    <w:p w14:paraId="2B1084F5" w14:textId="77777777" w:rsidR="003E680B" w:rsidRDefault="003E680B" w:rsidP="003E680B">
      <w:pPr>
        <w:tabs>
          <w:tab w:val="left" w:pos="2649"/>
        </w:tabs>
      </w:pPr>
      <w:r>
        <w:t xml:space="preserve">        }</w:t>
      </w:r>
    </w:p>
    <w:p w14:paraId="33C97BA1" w14:textId="77777777" w:rsidR="003E680B" w:rsidRDefault="003E680B" w:rsidP="003E680B">
      <w:pPr>
        <w:tabs>
          <w:tab w:val="left" w:pos="2649"/>
        </w:tabs>
      </w:pPr>
      <w:r>
        <w:t xml:space="preserve">    &lt;/style&gt;</w:t>
      </w:r>
    </w:p>
    <w:p w14:paraId="5398940C" w14:textId="77777777" w:rsidR="003E680B" w:rsidRDefault="003E680B" w:rsidP="003E680B">
      <w:pPr>
        <w:tabs>
          <w:tab w:val="left" w:pos="2649"/>
        </w:tabs>
      </w:pPr>
      <w:r>
        <w:t>&lt;/head&gt;</w:t>
      </w:r>
    </w:p>
    <w:p w14:paraId="1F7471EB" w14:textId="77777777" w:rsidR="003E680B" w:rsidRDefault="003E680B" w:rsidP="003E680B">
      <w:pPr>
        <w:tabs>
          <w:tab w:val="left" w:pos="2649"/>
        </w:tabs>
      </w:pPr>
      <w:r>
        <w:t>&lt;body&gt;</w:t>
      </w:r>
    </w:p>
    <w:p w14:paraId="51430AE1" w14:textId="77777777" w:rsidR="003E680B" w:rsidRDefault="003E680B" w:rsidP="003E680B">
      <w:pPr>
        <w:tabs>
          <w:tab w:val="left" w:pos="2649"/>
        </w:tabs>
      </w:pPr>
      <w:r>
        <w:t xml:space="preserve">    &lt;header&gt;</w:t>
      </w:r>
    </w:p>
    <w:p w14:paraId="140530A8" w14:textId="77777777" w:rsidR="003E680B" w:rsidRDefault="003E680B" w:rsidP="003E680B">
      <w:pPr>
        <w:tabs>
          <w:tab w:val="left" w:pos="2649"/>
        </w:tabs>
      </w:pPr>
      <w:r>
        <w:t xml:space="preserve">        &lt;h1&gt;Welcome to My Website&lt;/h1&gt;</w:t>
      </w:r>
    </w:p>
    <w:p w14:paraId="26286B7C" w14:textId="77777777" w:rsidR="003E680B" w:rsidRDefault="003E680B" w:rsidP="003E680B">
      <w:pPr>
        <w:tabs>
          <w:tab w:val="left" w:pos="2649"/>
        </w:tabs>
      </w:pPr>
      <w:r>
        <w:t xml:space="preserve">        &lt;p&gt;This page uses internal CSS for styling.&lt;/p&gt;</w:t>
      </w:r>
    </w:p>
    <w:p w14:paraId="77B02E57" w14:textId="77777777" w:rsidR="003E680B" w:rsidRDefault="003E680B" w:rsidP="003E680B">
      <w:pPr>
        <w:tabs>
          <w:tab w:val="left" w:pos="2649"/>
        </w:tabs>
      </w:pPr>
      <w:r>
        <w:t xml:space="preserve">    &lt;/header&gt;</w:t>
      </w:r>
    </w:p>
    <w:p w14:paraId="3CEEA595" w14:textId="77777777" w:rsidR="003E680B" w:rsidRDefault="003E680B" w:rsidP="003E680B">
      <w:pPr>
        <w:tabs>
          <w:tab w:val="left" w:pos="2649"/>
        </w:tabs>
      </w:pPr>
    </w:p>
    <w:p w14:paraId="2A532736" w14:textId="77777777" w:rsidR="003E680B" w:rsidRDefault="003E680B" w:rsidP="003E680B">
      <w:pPr>
        <w:tabs>
          <w:tab w:val="left" w:pos="2649"/>
        </w:tabs>
      </w:pPr>
      <w:r>
        <w:t xml:space="preserve">    &lt;nav&gt;</w:t>
      </w:r>
    </w:p>
    <w:p w14:paraId="5314138A" w14:textId="77777777" w:rsidR="003E680B" w:rsidRDefault="003E680B" w:rsidP="003E680B">
      <w:pPr>
        <w:tabs>
          <w:tab w:val="left" w:pos="2649"/>
        </w:tabs>
      </w:pPr>
      <w:r>
        <w:t xml:space="preserve">        &lt;a href="#"&gt;Home&lt;/a&gt;</w:t>
      </w:r>
    </w:p>
    <w:p w14:paraId="443E7591" w14:textId="77777777" w:rsidR="003E680B" w:rsidRDefault="003E680B" w:rsidP="003E680B">
      <w:pPr>
        <w:tabs>
          <w:tab w:val="left" w:pos="2649"/>
        </w:tabs>
      </w:pPr>
      <w:r>
        <w:t xml:space="preserve">        &lt;a href="#"&gt;About&lt;/a&gt;</w:t>
      </w:r>
    </w:p>
    <w:p w14:paraId="2B310CC0" w14:textId="77777777" w:rsidR="003E680B" w:rsidRDefault="003E680B" w:rsidP="003E680B">
      <w:pPr>
        <w:tabs>
          <w:tab w:val="left" w:pos="2649"/>
        </w:tabs>
      </w:pPr>
      <w:r>
        <w:t xml:space="preserve">        &lt;a href="#"&gt;Contact&lt;/a&gt;</w:t>
      </w:r>
    </w:p>
    <w:p w14:paraId="13C2E9C2" w14:textId="77777777" w:rsidR="003E680B" w:rsidRDefault="003E680B" w:rsidP="003E680B">
      <w:pPr>
        <w:tabs>
          <w:tab w:val="left" w:pos="2649"/>
        </w:tabs>
      </w:pPr>
      <w:r>
        <w:t xml:space="preserve">    &lt;/nav&gt;</w:t>
      </w:r>
    </w:p>
    <w:p w14:paraId="378E804F" w14:textId="77777777" w:rsidR="003E680B" w:rsidRDefault="003E680B" w:rsidP="003E680B">
      <w:pPr>
        <w:tabs>
          <w:tab w:val="left" w:pos="2649"/>
        </w:tabs>
      </w:pPr>
    </w:p>
    <w:p w14:paraId="70DD1F74" w14:textId="77777777" w:rsidR="003E680B" w:rsidRDefault="003E680B" w:rsidP="003E680B">
      <w:pPr>
        <w:tabs>
          <w:tab w:val="left" w:pos="2649"/>
        </w:tabs>
      </w:pPr>
      <w:r>
        <w:t xml:space="preserve">    &lt;main&gt;</w:t>
      </w:r>
    </w:p>
    <w:p w14:paraId="6E0C8D4A" w14:textId="77777777" w:rsidR="003E680B" w:rsidRDefault="003E680B" w:rsidP="003E680B">
      <w:pPr>
        <w:tabs>
          <w:tab w:val="left" w:pos="2649"/>
        </w:tabs>
      </w:pPr>
      <w:r>
        <w:t xml:space="preserve">        &lt;h2&gt;About This Page&lt;/h2&gt;</w:t>
      </w:r>
    </w:p>
    <w:p w14:paraId="72953C4D" w14:textId="77777777" w:rsidR="003E680B" w:rsidRDefault="003E680B" w:rsidP="003E680B">
      <w:pPr>
        <w:tabs>
          <w:tab w:val="left" w:pos="2649"/>
        </w:tabs>
      </w:pPr>
      <w:r>
        <w:t xml:space="preserve">        &lt;p&gt;This is a simple web page to demonstrate the use of internal CSS.&lt;/p&gt;</w:t>
      </w:r>
    </w:p>
    <w:p w14:paraId="62374FE1" w14:textId="77777777" w:rsidR="003E680B" w:rsidRDefault="003E680B" w:rsidP="003E680B">
      <w:pPr>
        <w:tabs>
          <w:tab w:val="left" w:pos="2649"/>
        </w:tabs>
      </w:pPr>
      <w:r>
        <w:t xml:space="preserve">    &lt;/main&gt;</w:t>
      </w:r>
    </w:p>
    <w:p w14:paraId="7F0058F4" w14:textId="77777777" w:rsidR="003E680B" w:rsidRDefault="003E680B" w:rsidP="003E680B">
      <w:pPr>
        <w:tabs>
          <w:tab w:val="left" w:pos="2649"/>
        </w:tabs>
      </w:pPr>
    </w:p>
    <w:p w14:paraId="4B619043" w14:textId="77777777" w:rsidR="003E680B" w:rsidRDefault="003E680B" w:rsidP="003E680B">
      <w:pPr>
        <w:tabs>
          <w:tab w:val="left" w:pos="2649"/>
        </w:tabs>
      </w:pPr>
      <w:r>
        <w:t xml:space="preserve">    &lt;footer&gt;</w:t>
      </w:r>
    </w:p>
    <w:p w14:paraId="78E82B7C" w14:textId="77777777" w:rsidR="003E680B" w:rsidRDefault="003E680B" w:rsidP="003E680B">
      <w:pPr>
        <w:tabs>
          <w:tab w:val="left" w:pos="2649"/>
        </w:tabs>
      </w:pPr>
      <w:r>
        <w:t xml:space="preserve">        &amp;copy; 2025 My Website</w:t>
      </w:r>
    </w:p>
    <w:p w14:paraId="7DD92962" w14:textId="77777777" w:rsidR="003E680B" w:rsidRDefault="003E680B" w:rsidP="003E680B">
      <w:pPr>
        <w:tabs>
          <w:tab w:val="left" w:pos="2649"/>
        </w:tabs>
      </w:pPr>
      <w:r>
        <w:t xml:space="preserve">    &lt;/footer&gt;</w:t>
      </w:r>
    </w:p>
    <w:p w14:paraId="0F157FD4" w14:textId="77777777" w:rsidR="003E680B" w:rsidRDefault="003E680B" w:rsidP="003E680B">
      <w:pPr>
        <w:tabs>
          <w:tab w:val="left" w:pos="2649"/>
        </w:tabs>
      </w:pPr>
      <w:r>
        <w:t>&lt;/body&gt;</w:t>
      </w:r>
    </w:p>
    <w:p w14:paraId="036F8411" w14:textId="0B53871B" w:rsidR="003E680B" w:rsidRDefault="003E680B" w:rsidP="003E680B">
      <w:pPr>
        <w:tabs>
          <w:tab w:val="left" w:pos="2649"/>
        </w:tabs>
      </w:pPr>
      <w:r>
        <w:t>&lt;/html&gt;</w:t>
      </w:r>
    </w:p>
    <w:p w14:paraId="1E72C4BE" w14:textId="2CFAED99" w:rsidR="003E680B" w:rsidRDefault="003E680B" w:rsidP="003E680B">
      <w:pPr>
        <w:tabs>
          <w:tab w:val="left" w:pos="2649"/>
        </w:tabs>
      </w:pPr>
      <w:r>
        <w:t>Output:</w:t>
      </w:r>
    </w:p>
    <w:p w14:paraId="3179D4BC" w14:textId="6BA5E7B9" w:rsidR="003E680B" w:rsidRDefault="003E680B" w:rsidP="003E680B">
      <w:pPr>
        <w:tabs>
          <w:tab w:val="left" w:pos="2649"/>
        </w:tabs>
      </w:pPr>
      <w:r w:rsidRPr="003E680B">
        <w:rPr>
          <w:noProof/>
          <w:lang w:eastAsia="en-IN"/>
        </w:rPr>
        <w:drawing>
          <wp:inline distT="0" distB="0" distL="0" distR="0" wp14:anchorId="2E099DA2" wp14:editId="23255E78">
            <wp:extent cx="5731510" cy="29146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14650"/>
                    </a:xfrm>
                    <a:prstGeom prst="rect">
                      <a:avLst/>
                    </a:prstGeom>
                  </pic:spPr>
                </pic:pic>
              </a:graphicData>
            </a:graphic>
          </wp:inline>
        </w:drawing>
      </w:r>
    </w:p>
    <w:p w14:paraId="56B7A502" w14:textId="2A0875EC" w:rsidR="003E680B" w:rsidRDefault="003E680B" w:rsidP="003E680B">
      <w:pPr>
        <w:tabs>
          <w:tab w:val="left" w:pos="2649"/>
        </w:tabs>
        <w:jc w:val="center"/>
      </w:pPr>
      <w:r>
        <w:t>Project-63</w:t>
      </w:r>
    </w:p>
    <w:p w14:paraId="21A0B97A" w14:textId="7AE5ADCC" w:rsidR="003E680B" w:rsidRDefault="003E680B" w:rsidP="003E680B">
      <w:pPr>
        <w:tabs>
          <w:tab w:val="left" w:pos="2649"/>
        </w:tabs>
      </w:pPr>
      <w:r>
        <w:t>Design a web page implementing External CSS</w:t>
      </w:r>
    </w:p>
    <w:p w14:paraId="566CC03C" w14:textId="77777777" w:rsidR="003E680B" w:rsidRDefault="003E680B" w:rsidP="003E680B">
      <w:pPr>
        <w:tabs>
          <w:tab w:val="left" w:pos="2649"/>
        </w:tabs>
      </w:pPr>
      <w:r>
        <w:t>&lt;!DOCTYPE html&gt;</w:t>
      </w:r>
    </w:p>
    <w:p w14:paraId="2517A4C0" w14:textId="77777777" w:rsidR="003E680B" w:rsidRDefault="003E680B" w:rsidP="003E680B">
      <w:pPr>
        <w:tabs>
          <w:tab w:val="left" w:pos="2649"/>
        </w:tabs>
      </w:pPr>
      <w:r>
        <w:t>&lt;html lang="en"&gt;</w:t>
      </w:r>
    </w:p>
    <w:p w14:paraId="17182342" w14:textId="77777777" w:rsidR="003E680B" w:rsidRDefault="003E680B" w:rsidP="003E680B">
      <w:pPr>
        <w:tabs>
          <w:tab w:val="left" w:pos="2649"/>
        </w:tabs>
      </w:pPr>
      <w:r>
        <w:t>&lt;head&gt;</w:t>
      </w:r>
    </w:p>
    <w:p w14:paraId="140D55B9" w14:textId="77777777" w:rsidR="003E680B" w:rsidRDefault="003E680B" w:rsidP="003E680B">
      <w:pPr>
        <w:tabs>
          <w:tab w:val="left" w:pos="2649"/>
        </w:tabs>
      </w:pPr>
      <w:r>
        <w:t xml:space="preserve">    &lt;meta charset="UTF-8"&gt;</w:t>
      </w:r>
    </w:p>
    <w:p w14:paraId="5E9E5D44" w14:textId="77777777" w:rsidR="003E680B" w:rsidRDefault="003E680B" w:rsidP="003E680B">
      <w:pPr>
        <w:tabs>
          <w:tab w:val="left" w:pos="2649"/>
        </w:tabs>
      </w:pPr>
      <w:r>
        <w:t xml:space="preserve">    &lt;title&gt;My Website with External CSS&lt;/title&gt;</w:t>
      </w:r>
    </w:p>
    <w:p w14:paraId="7C6CE958" w14:textId="77777777" w:rsidR="003E680B" w:rsidRDefault="003E680B" w:rsidP="003E680B">
      <w:pPr>
        <w:tabs>
          <w:tab w:val="left" w:pos="2649"/>
        </w:tabs>
      </w:pPr>
      <w:r>
        <w:t xml:space="preserve">    &lt;link rel="stylesheet" href="style.css"&gt; &lt;!-- Link to external CSS --&gt;</w:t>
      </w:r>
    </w:p>
    <w:p w14:paraId="7940C788" w14:textId="77777777" w:rsidR="003E680B" w:rsidRDefault="003E680B" w:rsidP="003E680B">
      <w:pPr>
        <w:tabs>
          <w:tab w:val="left" w:pos="2649"/>
        </w:tabs>
      </w:pPr>
      <w:r>
        <w:t>&lt;/head&gt;</w:t>
      </w:r>
    </w:p>
    <w:p w14:paraId="4533A245" w14:textId="77777777" w:rsidR="003E680B" w:rsidRDefault="003E680B" w:rsidP="003E680B">
      <w:pPr>
        <w:tabs>
          <w:tab w:val="left" w:pos="2649"/>
        </w:tabs>
      </w:pPr>
      <w:r>
        <w:t>&lt;body&gt;</w:t>
      </w:r>
    </w:p>
    <w:p w14:paraId="68E50043" w14:textId="77777777" w:rsidR="003E680B" w:rsidRDefault="003E680B" w:rsidP="003E680B">
      <w:pPr>
        <w:tabs>
          <w:tab w:val="left" w:pos="2649"/>
        </w:tabs>
      </w:pPr>
      <w:r>
        <w:t xml:space="preserve">    &lt;header&gt;</w:t>
      </w:r>
    </w:p>
    <w:p w14:paraId="34480A52" w14:textId="77777777" w:rsidR="003E680B" w:rsidRDefault="003E680B" w:rsidP="003E680B">
      <w:pPr>
        <w:tabs>
          <w:tab w:val="left" w:pos="2649"/>
        </w:tabs>
      </w:pPr>
      <w:r>
        <w:t xml:space="preserve">        &lt;h1&gt;Welcome to My Styled Website&lt;/h1&gt;</w:t>
      </w:r>
    </w:p>
    <w:p w14:paraId="4AC0A88E" w14:textId="77777777" w:rsidR="003E680B" w:rsidRDefault="003E680B" w:rsidP="003E680B">
      <w:pPr>
        <w:tabs>
          <w:tab w:val="left" w:pos="2649"/>
        </w:tabs>
      </w:pPr>
      <w:r>
        <w:t xml:space="preserve">        &lt;p&gt;This page uses external CSS for styling.&lt;/p&gt;</w:t>
      </w:r>
    </w:p>
    <w:p w14:paraId="5C0F3556" w14:textId="77777777" w:rsidR="003E680B" w:rsidRDefault="003E680B" w:rsidP="003E680B">
      <w:pPr>
        <w:tabs>
          <w:tab w:val="left" w:pos="2649"/>
        </w:tabs>
      </w:pPr>
      <w:r>
        <w:t xml:space="preserve">    &lt;/header&gt;</w:t>
      </w:r>
    </w:p>
    <w:p w14:paraId="4E7E17B5" w14:textId="77777777" w:rsidR="003E680B" w:rsidRDefault="003E680B" w:rsidP="003E680B">
      <w:pPr>
        <w:tabs>
          <w:tab w:val="left" w:pos="2649"/>
        </w:tabs>
      </w:pPr>
    </w:p>
    <w:p w14:paraId="56605112" w14:textId="77777777" w:rsidR="003E680B" w:rsidRDefault="003E680B" w:rsidP="003E680B">
      <w:pPr>
        <w:tabs>
          <w:tab w:val="left" w:pos="2649"/>
        </w:tabs>
      </w:pPr>
      <w:r>
        <w:t xml:space="preserve">    &lt;nav&gt;</w:t>
      </w:r>
    </w:p>
    <w:p w14:paraId="481302F8" w14:textId="77777777" w:rsidR="003E680B" w:rsidRDefault="003E680B" w:rsidP="003E680B">
      <w:pPr>
        <w:tabs>
          <w:tab w:val="left" w:pos="2649"/>
        </w:tabs>
      </w:pPr>
      <w:r>
        <w:t xml:space="preserve">        &lt;a href="#"&gt;Home&lt;/a&gt;</w:t>
      </w:r>
    </w:p>
    <w:p w14:paraId="1C65BF5C" w14:textId="77777777" w:rsidR="003E680B" w:rsidRDefault="003E680B" w:rsidP="003E680B">
      <w:pPr>
        <w:tabs>
          <w:tab w:val="left" w:pos="2649"/>
        </w:tabs>
      </w:pPr>
      <w:r>
        <w:t xml:space="preserve">        &lt;a href="#"&gt;Services&lt;/a&gt;</w:t>
      </w:r>
    </w:p>
    <w:p w14:paraId="066AE90B" w14:textId="77777777" w:rsidR="003E680B" w:rsidRDefault="003E680B" w:rsidP="003E680B">
      <w:pPr>
        <w:tabs>
          <w:tab w:val="left" w:pos="2649"/>
        </w:tabs>
      </w:pPr>
      <w:r>
        <w:t xml:space="preserve">        &lt;a href="#"&gt;Contact&lt;/a&gt;</w:t>
      </w:r>
    </w:p>
    <w:p w14:paraId="4E7AFC73" w14:textId="77777777" w:rsidR="003E680B" w:rsidRDefault="003E680B" w:rsidP="003E680B">
      <w:pPr>
        <w:tabs>
          <w:tab w:val="left" w:pos="2649"/>
        </w:tabs>
      </w:pPr>
      <w:r>
        <w:t xml:space="preserve">    &lt;/nav&gt;</w:t>
      </w:r>
    </w:p>
    <w:p w14:paraId="5F339D1E" w14:textId="77777777" w:rsidR="003E680B" w:rsidRDefault="003E680B" w:rsidP="003E680B">
      <w:pPr>
        <w:tabs>
          <w:tab w:val="left" w:pos="2649"/>
        </w:tabs>
      </w:pPr>
    </w:p>
    <w:p w14:paraId="5A1F83D4" w14:textId="77777777" w:rsidR="003E680B" w:rsidRDefault="003E680B" w:rsidP="003E680B">
      <w:pPr>
        <w:tabs>
          <w:tab w:val="left" w:pos="2649"/>
        </w:tabs>
      </w:pPr>
      <w:r>
        <w:t xml:space="preserve">    &lt;main&gt;</w:t>
      </w:r>
    </w:p>
    <w:p w14:paraId="0611467E" w14:textId="77777777" w:rsidR="003E680B" w:rsidRDefault="003E680B" w:rsidP="003E680B">
      <w:pPr>
        <w:tabs>
          <w:tab w:val="left" w:pos="2649"/>
        </w:tabs>
      </w:pPr>
      <w:r>
        <w:t xml:space="preserve">        &lt;h2&gt;About This Site&lt;/h2&gt;</w:t>
      </w:r>
    </w:p>
    <w:p w14:paraId="5FCA0785" w14:textId="77777777" w:rsidR="003E680B" w:rsidRDefault="003E680B" w:rsidP="003E680B">
      <w:pPr>
        <w:tabs>
          <w:tab w:val="left" w:pos="2649"/>
        </w:tabs>
      </w:pPr>
      <w:r>
        <w:t xml:space="preserve">        &lt;p&gt;This is an example of how to use an external CSS file to style a webpage.&lt;/p&gt;</w:t>
      </w:r>
    </w:p>
    <w:p w14:paraId="648F588C" w14:textId="77777777" w:rsidR="003E680B" w:rsidRDefault="003E680B" w:rsidP="003E680B">
      <w:pPr>
        <w:tabs>
          <w:tab w:val="left" w:pos="2649"/>
        </w:tabs>
      </w:pPr>
      <w:r>
        <w:t xml:space="preserve">    &lt;/main&gt;</w:t>
      </w:r>
    </w:p>
    <w:p w14:paraId="71672768" w14:textId="6646CC42" w:rsidR="003E680B" w:rsidRDefault="003E680B" w:rsidP="003E680B">
      <w:pPr>
        <w:tabs>
          <w:tab w:val="left" w:pos="2649"/>
        </w:tabs>
      </w:pPr>
      <w:r>
        <w:t>&lt;footer&gt;</w:t>
      </w:r>
    </w:p>
    <w:p w14:paraId="1D5FA9FC" w14:textId="77777777" w:rsidR="003E680B" w:rsidRDefault="003E680B" w:rsidP="003E680B">
      <w:pPr>
        <w:tabs>
          <w:tab w:val="left" w:pos="2649"/>
        </w:tabs>
      </w:pPr>
      <w:r>
        <w:t xml:space="preserve">        &amp;copy; 2025 My Website</w:t>
      </w:r>
    </w:p>
    <w:p w14:paraId="7A08DCEB" w14:textId="77777777" w:rsidR="003E680B" w:rsidRDefault="003E680B" w:rsidP="003E680B">
      <w:pPr>
        <w:tabs>
          <w:tab w:val="left" w:pos="2649"/>
        </w:tabs>
      </w:pPr>
      <w:r>
        <w:t xml:space="preserve">    &lt;/footer&gt;</w:t>
      </w:r>
    </w:p>
    <w:p w14:paraId="4110224D" w14:textId="77777777" w:rsidR="003E680B" w:rsidRDefault="003E680B" w:rsidP="003E680B">
      <w:pPr>
        <w:tabs>
          <w:tab w:val="left" w:pos="2649"/>
        </w:tabs>
      </w:pPr>
      <w:r>
        <w:t>&lt;/body&gt;</w:t>
      </w:r>
    </w:p>
    <w:p w14:paraId="58497606" w14:textId="2941D147" w:rsidR="003E680B" w:rsidRDefault="003E680B" w:rsidP="003E680B">
      <w:pPr>
        <w:tabs>
          <w:tab w:val="left" w:pos="2649"/>
        </w:tabs>
      </w:pPr>
      <w:r>
        <w:t>&lt;/html&gt;</w:t>
      </w:r>
    </w:p>
    <w:p w14:paraId="5D0662FD" w14:textId="2EBC670C" w:rsidR="003E680B" w:rsidRDefault="003E680B" w:rsidP="003E680B">
      <w:pPr>
        <w:tabs>
          <w:tab w:val="left" w:pos="2649"/>
        </w:tabs>
      </w:pPr>
      <w:r>
        <w:t>Output:</w:t>
      </w:r>
    </w:p>
    <w:p w14:paraId="11ED45CF" w14:textId="0CCA10C1" w:rsidR="003E680B" w:rsidRDefault="003E680B" w:rsidP="003E680B">
      <w:pPr>
        <w:tabs>
          <w:tab w:val="left" w:pos="2649"/>
        </w:tabs>
      </w:pPr>
      <w:r w:rsidRPr="003E680B">
        <w:rPr>
          <w:noProof/>
          <w:lang w:eastAsia="en-IN"/>
        </w:rPr>
        <w:drawing>
          <wp:inline distT="0" distB="0" distL="0" distR="0" wp14:anchorId="1BEA9FD2" wp14:editId="1301F79C">
            <wp:extent cx="4781550" cy="2638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2224" cy="2638797"/>
                    </a:xfrm>
                    <a:prstGeom prst="rect">
                      <a:avLst/>
                    </a:prstGeom>
                  </pic:spPr>
                </pic:pic>
              </a:graphicData>
            </a:graphic>
          </wp:inline>
        </w:drawing>
      </w:r>
    </w:p>
    <w:p w14:paraId="3EF163FA" w14:textId="3786D23F" w:rsidR="003E680B" w:rsidRDefault="003E680B" w:rsidP="003E680B">
      <w:pPr>
        <w:tabs>
          <w:tab w:val="left" w:pos="2649"/>
        </w:tabs>
        <w:jc w:val="center"/>
      </w:pPr>
      <w:r>
        <w:t>Project-64</w:t>
      </w:r>
    </w:p>
    <w:p w14:paraId="4A3C8D3C" w14:textId="37DE77A9" w:rsidR="003E680B" w:rsidRDefault="003E680B" w:rsidP="003E680B">
      <w:pPr>
        <w:tabs>
          <w:tab w:val="left" w:pos="2649"/>
        </w:tabs>
      </w:pPr>
      <w:r>
        <w:t>64. Design a web page implementing the usage of CSS background property</w:t>
      </w:r>
    </w:p>
    <w:p w14:paraId="098B2C6D" w14:textId="77777777" w:rsidR="003E680B" w:rsidRDefault="003E680B" w:rsidP="003E680B">
      <w:pPr>
        <w:tabs>
          <w:tab w:val="left" w:pos="2649"/>
        </w:tabs>
      </w:pPr>
      <w:r>
        <w:t>&lt;!DOCTYPE html&gt;</w:t>
      </w:r>
    </w:p>
    <w:p w14:paraId="3B34152F" w14:textId="77777777" w:rsidR="003E680B" w:rsidRDefault="003E680B" w:rsidP="003E680B">
      <w:pPr>
        <w:tabs>
          <w:tab w:val="left" w:pos="2649"/>
        </w:tabs>
      </w:pPr>
      <w:r>
        <w:t>&lt;html lang="en"&gt;</w:t>
      </w:r>
    </w:p>
    <w:p w14:paraId="581D7FC5" w14:textId="77777777" w:rsidR="003E680B" w:rsidRDefault="003E680B" w:rsidP="003E680B">
      <w:pPr>
        <w:tabs>
          <w:tab w:val="left" w:pos="2649"/>
        </w:tabs>
      </w:pPr>
      <w:r>
        <w:t>&lt;head&gt;</w:t>
      </w:r>
    </w:p>
    <w:p w14:paraId="7EBB7E48" w14:textId="77777777" w:rsidR="003E680B" w:rsidRDefault="003E680B" w:rsidP="003E680B">
      <w:pPr>
        <w:tabs>
          <w:tab w:val="left" w:pos="2649"/>
        </w:tabs>
      </w:pPr>
      <w:r>
        <w:t xml:space="preserve">    &lt;meta charset="UTF-8"&gt;</w:t>
      </w:r>
    </w:p>
    <w:p w14:paraId="79E88890" w14:textId="77777777" w:rsidR="003E680B" w:rsidRDefault="003E680B" w:rsidP="003E680B">
      <w:pPr>
        <w:tabs>
          <w:tab w:val="left" w:pos="2649"/>
        </w:tabs>
      </w:pPr>
      <w:r>
        <w:t xml:space="preserve">    &lt;title&gt;CSS Background Property Demo&lt;/title&gt;</w:t>
      </w:r>
    </w:p>
    <w:p w14:paraId="68CBF89E" w14:textId="77777777" w:rsidR="003E680B" w:rsidRDefault="003E680B" w:rsidP="003E680B">
      <w:pPr>
        <w:tabs>
          <w:tab w:val="left" w:pos="2649"/>
        </w:tabs>
      </w:pPr>
      <w:r>
        <w:t xml:space="preserve">    &lt;style&gt;</w:t>
      </w:r>
    </w:p>
    <w:p w14:paraId="740DAC6C" w14:textId="77777777" w:rsidR="003E680B" w:rsidRDefault="003E680B" w:rsidP="003E680B">
      <w:pPr>
        <w:tabs>
          <w:tab w:val="left" w:pos="2649"/>
        </w:tabs>
      </w:pPr>
      <w:r>
        <w:t xml:space="preserve">        body {</w:t>
      </w:r>
    </w:p>
    <w:p w14:paraId="4B9CA212" w14:textId="77777777" w:rsidR="003E680B" w:rsidRDefault="003E680B" w:rsidP="003E680B">
      <w:pPr>
        <w:tabs>
          <w:tab w:val="left" w:pos="2649"/>
        </w:tabs>
      </w:pPr>
      <w:r>
        <w:t xml:space="preserve">            margin: 0;</w:t>
      </w:r>
    </w:p>
    <w:p w14:paraId="530269AD" w14:textId="77777777" w:rsidR="003E680B" w:rsidRDefault="003E680B" w:rsidP="003E680B">
      <w:pPr>
        <w:tabs>
          <w:tab w:val="left" w:pos="2649"/>
        </w:tabs>
      </w:pPr>
      <w:r>
        <w:t xml:space="preserve">            font-family: Arial, sans-serif;</w:t>
      </w:r>
    </w:p>
    <w:p w14:paraId="1E9CE339" w14:textId="77777777" w:rsidR="003E680B" w:rsidRDefault="003E680B" w:rsidP="003E680B">
      <w:pPr>
        <w:tabs>
          <w:tab w:val="left" w:pos="2649"/>
        </w:tabs>
      </w:pPr>
      <w:r>
        <w:t xml:space="preserve">        }</w:t>
      </w:r>
    </w:p>
    <w:p w14:paraId="03C5BF3A" w14:textId="77777777" w:rsidR="003E680B" w:rsidRDefault="003E680B" w:rsidP="003E680B">
      <w:pPr>
        <w:tabs>
          <w:tab w:val="left" w:pos="2649"/>
        </w:tabs>
      </w:pPr>
    </w:p>
    <w:p w14:paraId="5445CC6A" w14:textId="77777777" w:rsidR="003E680B" w:rsidRDefault="003E680B" w:rsidP="003E680B">
      <w:pPr>
        <w:tabs>
          <w:tab w:val="left" w:pos="2649"/>
        </w:tabs>
      </w:pPr>
      <w:r>
        <w:t xml:space="preserve">        /* Entire body background */</w:t>
      </w:r>
    </w:p>
    <w:p w14:paraId="14BFEF21" w14:textId="77777777" w:rsidR="003E680B" w:rsidRDefault="003E680B" w:rsidP="003E680B">
      <w:pPr>
        <w:tabs>
          <w:tab w:val="left" w:pos="2649"/>
        </w:tabs>
      </w:pPr>
      <w:r>
        <w:t xml:space="preserve">        body {</w:t>
      </w:r>
    </w:p>
    <w:p w14:paraId="224578B1" w14:textId="77777777" w:rsidR="003E680B" w:rsidRDefault="003E680B" w:rsidP="003E680B">
      <w:pPr>
        <w:tabs>
          <w:tab w:val="left" w:pos="2649"/>
        </w:tabs>
      </w:pPr>
      <w:r>
        <w:t xml:space="preserve">            background-color: #e0f7fa;</w:t>
      </w:r>
    </w:p>
    <w:p w14:paraId="5E33DE83" w14:textId="77777777" w:rsidR="003E680B" w:rsidRDefault="003E680B" w:rsidP="003E680B">
      <w:pPr>
        <w:tabs>
          <w:tab w:val="left" w:pos="2649"/>
        </w:tabs>
      </w:pPr>
      <w:r>
        <w:t xml:space="preserve">        }</w:t>
      </w:r>
    </w:p>
    <w:p w14:paraId="06EC3AFC" w14:textId="77777777" w:rsidR="003E680B" w:rsidRDefault="003E680B" w:rsidP="003E680B">
      <w:pPr>
        <w:tabs>
          <w:tab w:val="left" w:pos="2649"/>
        </w:tabs>
      </w:pPr>
    </w:p>
    <w:p w14:paraId="2F9F7E89" w14:textId="77777777" w:rsidR="003E680B" w:rsidRDefault="003E680B" w:rsidP="003E680B">
      <w:pPr>
        <w:tabs>
          <w:tab w:val="left" w:pos="2649"/>
        </w:tabs>
      </w:pPr>
      <w:r>
        <w:t xml:space="preserve">        .hero-section {</w:t>
      </w:r>
    </w:p>
    <w:p w14:paraId="14C60EF6" w14:textId="77777777" w:rsidR="003E680B" w:rsidRDefault="003E680B" w:rsidP="003E680B">
      <w:pPr>
        <w:tabs>
          <w:tab w:val="left" w:pos="2649"/>
        </w:tabs>
      </w:pPr>
      <w:r>
        <w:t xml:space="preserve">            background-image: url('https://via.placeholder.com/1200x400'); /* Replace with your image URL */</w:t>
      </w:r>
    </w:p>
    <w:p w14:paraId="0D38A7E5" w14:textId="77777777" w:rsidR="003E680B" w:rsidRDefault="003E680B" w:rsidP="003E680B">
      <w:pPr>
        <w:tabs>
          <w:tab w:val="left" w:pos="2649"/>
        </w:tabs>
      </w:pPr>
      <w:r>
        <w:t xml:space="preserve">            background-repeat: no-repeat;</w:t>
      </w:r>
    </w:p>
    <w:p w14:paraId="518DBC54" w14:textId="77777777" w:rsidR="003E680B" w:rsidRDefault="003E680B" w:rsidP="003E680B">
      <w:pPr>
        <w:tabs>
          <w:tab w:val="left" w:pos="2649"/>
        </w:tabs>
      </w:pPr>
      <w:r>
        <w:t xml:space="preserve">            background-size: cover;</w:t>
      </w:r>
    </w:p>
    <w:p w14:paraId="457ECEF0" w14:textId="77777777" w:rsidR="003E680B" w:rsidRDefault="003E680B" w:rsidP="003E680B">
      <w:pPr>
        <w:tabs>
          <w:tab w:val="left" w:pos="2649"/>
        </w:tabs>
      </w:pPr>
      <w:r>
        <w:t xml:space="preserve">            background-position: center;</w:t>
      </w:r>
    </w:p>
    <w:p w14:paraId="2CD5A0A9" w14:textId="77777777" w:rsidR="003E680B" w:rsidRDefault="003E680B" w:rsidP="003E680B">
      <w:pPr>
        <w:tabs>
          <w:tab w:val="left" w:pos="2649"/>
        </w:tabs>
      </w:pPr>
      <w:r>
        <w:t xml:space="preserve">            height: 400px;</w:t>
      </w:r>
    </w:p>
    <w:p w14:paraId="1A813436" w14:textId="77777777" w:rsidR="003E680B" w:rsidRDefault="003E680B" w:rsidP="003E680B">
      <w:pPr>
        <w:tabs>
          <w:tab w:val="left" w:pos="2649"/>
        </w:tabs>
      </w:pPr>
      <w:r>
        <w:t xml:space="preserve">            color: white;</w:t>
      </w:r>
    </w:p>
    <w:p w14:paraId="69BCB3A9" w14:textId="77777777" w:rsidR="003E680B" w:rsidRDefault="003E680B" w:rsidP="003E680B">
      <w:pPr>
        <w:tabs>
          <w:tab w:val="left" w:pos="2649"/>
        </w:tabs>
      </w:pPr>
      <w:r>
        <w:t xml:space="preserve">            text-align: center;</w:t>
      </w:r>
    </w:p>
    <w:p w14:paraId="07455581" w14:textId="77777777" w:rsidR="003E680B" w:rsidRDefault="003E680B" w:rsidP="003E680B">
      <w:pPr>
        <w:tabs>
          <w:tab w:val="left" w:pos="2649"/>
        </w:tabs>
      </w:pPr>
      <w:r>
        <w:t xml:space="preserve">            padding-top: 150px;</w:t>
      </w:r>
    </w:p>
    <w:p w14:paraId="09EDFA0D" w14:textId="77777777" w:rsidR="003E680B" w:rsidRDefault="003E680B" w:rsidP="003E680B">
      <w:pPr>
        <w:tabs>
          <w:tab w:val="left" w:pos="2649"/>
        </w:tabs>
      </w:pPr>
      <w:r>
        <w:t xml:space="preserve">        }</w:t>
      </w:r>
    </w:p>
    <w:p w14:paraId="099E8371" w14:textId="77777777" w:rsidR="003E680B" w:rsidRDefault="003E680B" w:rsidP="003E680B">
      <w:pPr>
        <w:tabs>
          <w:tab w:val="left" w:pos="2649"/>
        </w:tabs>
      </w:pPr>
    </w:p>
    <w:p w14:paraId="21253ACD" w14:textId="77777777" w:rsidR="003E680B" w:rsidRDefault="003E680B" w:rsidP="003E680B">
      <w:pPr>
        <w:tabs>
          <w:tab w:val="left" w:pos="2649"/>
        </w:tabs>
      </w:pPr>
      <w:r>
        <w:t xml:space="preserve">        .content {</w:t>
      </w:r>
    </w:p>
    <w:p w14:paraId="2C4D9F85" w14:textId="77777777" w:rsidR="003E680B" w:rsidRDefault="003E680B" w:rsidP="003E680B">
      <w:pPr>
        <w:tabs>
          <w:tab w:val="left" w:pos="2649"/>
        </w:tabs>
      </w:pPr>
      <w:r>
        <w:t xml:space="preserve">            background-color: #ffffff;</w:t>
      </w:r>
    </w:p>
    <w:p w14:paraId="38ED6B03" w14:textId="77777777" w:rsidR="003E680B" w:rsidRDefault="003E680B" w:rsidP="003E680B">
      <w:pPr>
        <w:tabs>
          <w:tab w:val="left" w:pos="2649"/>
        </w:tabs>
      </w:pPr>
      <w:r>
        <w:t xml:space="preserve">            padding: 20px;</w:t>
      </w:r>
    </w:p>
    <w:p w14:paraId="072F26B0" w14:textId="77777777" w:rsidR="003E680B" w:rsidRDefault="003E680B" w:rsidP="003E680B">
      <w:pPr>
        <w:tabs>
          <w:tab w:val="left" w:pos="2649"/>
        </w:tabs>
      </w:pPr>
      <w:r>
        <w:t xml:space="preserve">            text-align: center;</w:t>
      </w:r>
    </w:p>
    <w:p w14:paraId="36EBE430" w14:textId="77777777" w:rsidR="003E680B" w:rsidRDefault="003E680B" w:rsidP="003E680B">
      <w:pPr>
        <w:tabs>
          <w:tab w:val="left" w:pos="2649"/>
        </w:tabs>
      </w:pPr>
      <w:r>
        <w:t xml:space="preserve">        }</w:t>
      </w:r>
    </w:p>
    <w:p w14:paraId="129DCC66" w14:textId="77777777" w:rsidR="003E680B" w:rsidRDefault="003E680B" w:rsidP="003E680B">
      <w:pPr>
        <w:tabs>
          <w:tab w:val="left" w:pos="2649"/>
        </w:tabs>
      </w:pPr>
    </w:p>
    <w:p w14:paraId="4AB7190E" w14:textId="77777777" w:rsidR="003E680B" w:rsidRDefault="003E680B" w:rsidP="003E680B">
      <w:pPr>
        <w:tabs>
          <w:tab w:val="left" w:pos="2649"/>
        </w:tabs>
      </w:pPr>
      <w:r>
        <w:t xml:space="preserve">        .pattern-box {</w:t>
      </w:r>
    </w:p>
    <w:p w14:paraId="6D490A2C" w14:textId="77777777" w:rsidR="003E680B" w:rsidRDefault="003E680B" w:rsidP="003E680B">
      <w:pPr>
        <w:tabs>
          <w:tab w:val="left" w:pos="2649"/>
        </w:tabs>
      </w:pPr>
      <w:r>
        <w:t xml:space="preserve">            background-image: url('https://www.transparenttextures.com/patterns/checkered-pattern.png');</w:t>
      </w:r>
    </w:p>
    <w:p w14:paraId="26181CE4" w14:textId="77777777" w:rsidR="003E680B" w:rsidRDefault="003E680B" w:rsidP="003E680B">
      <w:pPr>
        <w:tabs>
          <w:tab w:val="left" w:pos="2649"/>
        </w:tabs>
      </w:pPr>
      <w:r>
        <w:t xml:space="preserve">            background-repeat: repeat;</w:t>
      </w:r>
    </w:p>
    <w:p w14:paraId="061927AE" w14:textId="77777777" w:rsidR="003E680B" w:rsidRDefault="003E680B" w:rsidP="003E680B">
      <w:pPr>
        <w:tabs>
          <w:tab w:val="left" w:pos="2649"/>
        </w:tabs>
      </w:pPr>
      <w:r>
        <w:t xml:space="preserve">            background-size: auto;</w:t>
      </w:r>
    </w:p>
    <w:p w14:paraId="0E13F151" w14:textId="77777777" w:rsidR="003E680B" w:rsidRDefault="003E680B" w:rsidP="003E680B">
      <w:pPr>
        <w:tabs>
          <w:tab w:val="left" w:pos="2649"/>
        </w:tabs>
      </w:pPr>
      <w:r>
        <w:t xml:space="preserve">            padding: 40px;</w:t>
      </w:r>
    </w:p>
    <w:p w14:paraId="2E1D5F42" w14:textId="77777777" w:rsidR="003E680B" w:rsidRDefault="003E680B" w:rsidP="003E680B">
      <w:pPr>
        <w:tabs>
          <w:tab w:val="left" w:pos="2649"/>
        </w:tabs>
      </w:pPr>
      <w:r>
        <w:t xml:space="preserve">            margin: 20px auto;</w:t>
      </w:r>
    </w:p>
    <w:p w14:paraId="37DC2E9C" w14:textId="77777777" w:rsidR="003E680B" w:rsidRDefault="003E680B" w:rsidP="003E680B">
      <w:pPr>
        <w:tabs>
          <w:tab w:val="left" w:pos="2649"/>
        </w:tabs>
      </w:pPr>
      <w:r>
        <w:t xml:space="preserve">            width: 80%;</w:t>
      </w:r>
    </w:p>
    <w:p w14:paraId="14F4E307" w14:textId="77777777" w:rsidR="003E680B" w:rsidRDefault="003E680B" w:rsidP="003E680B">
      <w:pPr>
        <w:tabs>
          <w:tab w:val="left" w:pos="2649"/>
        </w:tabs>
      </w:pPr>
      <w:r>
        <w:t xml:space="preserve">            border: 1px solid #ccc;</w:t>
      </w:r>
    </w:p>
    <w:p w14:paraId="11B63A8B" w14:textId="77777777" w:rsidR="003E680B" w:rsidRDefault="003E680B" w:rsidP="003E680B">
      <w:pPr>
        <w:tabs>
          <w:tab w:val="left" w:pos="2649"/>
        </w:tabs>
      </w:pPr>
      <w:r>
        <w:t xml:space="preserve">        }</w:t>
      </w:r>
    </w:p>
    <w:p w14:paraId="16F0A66A" w14:textId="77777777" w:rsidR="003E680B" w:rsidRDefault="003E680B" w:rsidP="003E680B">
      <w:pPr>
        <w:tabs>
          <w:tab w:val="left" w:pos="2649"/>
        </w:tabs>
      </w:pPr>
    </w:p>
    <w:p w14:paraId="292CE1AA" w14:textId="77777777" w:rsidR="003E680B" w:rsidRDefault="003E680B" w:rsidP="003E680B">
      <w:pPr>
        <w:tabs>
          <w:tab w:val="left" w:pos="2649"/>
        </w:tabs>
      </w:pPr>
      <w:r>
        <w:t xml:space="preserve">        .fixed-background {</w:t>
      </w:r>
    </w:p>
    <w:p w14:paraId="39D9F03B" w14:textId="77777777" w:rsidR="003E680B" w:rsidRDefault="003E680B" w:rsidP="003E680B">
      <w:pPr>
        <w:tabs>
          <w:tab w:val="left" w:pos="2649"/>
        </w:tabs>
      </w:pPr>
      <w:r>
        <w:t xml:space="preserve">            background-image: url('https://via.placeholder.com/1200x800');</w:t>
      </w:r>
    </w:p>
    <w:p w14:paraId="78E1C71F" w14:textId="77777777" w:rsidR="003E680B" w:rsidRDefault="003E680B" w:rsidP="003E680B">
      <w:pPr>
        <w:tabs>
          <w:tab w:val="left" w:pos="2649"/>
        </w:tabs>
      </w:pPr>
      <w:r>
        <w:t xml:space="preserve">            background-attachment: fixed;</w:t>
      </w:r>
    </w:p>
    <w:p w14:paraId="08A0D93D" w14:textId="77777777" w:rsidR="003E680B" w:rsidRDefault="003E680B" w:rsidP="003E680B">
      <w:pPr>
        <w:tabs>
          <w:tab w:val="left" w:pos="2649"/>
        </w:tabs>
      </w:pPr>
      <w:r>
        <w:t xml:space="preserve">            background-size: cover;</w:t>
      </w:r>
    </w:p>
    <w:p w14:paraId="1DBABF12" w14:textId="77777777" w:rsidR="003E680B" w:rsidRDefault="003E680B" w:rsidP="003E680B">
      <w:pPr>
        <w:tabs>
          <w:tab w:val="left" w:pos="2649"/>
        </w:tabs>
      </w:pPr>
      <w:r>
        <w:t xml:space="preserve">            background-position: center;</w:t>
      </w:r>
    </w:p>
    <w:p w14:paraId="2040DB13" w14:textId="77777777" w:rsidR="003E680B" w:rsidRDefault="003E680B" w:rsidP="003E680B">
      <w:pPr>
        <w:tabs>
          <w:tab w:val="left" w:pos="2649"/>
        </w:tabs>
      </w:pPr>
      <w:r>
        <w:t xml:space="preserve">            height: 300px;</w:t>
      </w:r>
    </w:p>
    <w:p w14:paraId="732130F4" w14:textId="77777777" w:rsidR="003E680B" w:rsidRDefault="003E680B" w:rsidP="003E680B">
      <w:pPr>
        <w:tabs>
          <w:tab w:val="left" w:pos="2649"/>
        </w:tabs>
      </w:pPr>
      <w:r>
        <w:t xml:space="preserve">            color: white;</w:t>
      </w:r>
    </w:p>
    <w:p w14:paraId="5B6004AA" w14:textId="77777777" w:rsidR="003E680B" w:rsidRDefault="003E680B" w:rsidP="003E680B">
      <w:pPr>
        <w:tabs>
          <w:tab w:val="left" w:pos="2649"/>
        </w:tabs>
      </w:pPr>
      <w:r>
        <w:t xml:space="preserve">            text-align: center;</w:t>
      </w:r>
    </w:p>
    <w:p w14:paraId="0D9FC9B3" w14:textId="77777777" w:rsidR="003E680B" w:rsidRDefault="003E680B" w:rsidP="003E680B">
      <w:pPr>
        <w:tabs>
          <w:tab w:val="left" w:pos="2649"/>
        </w:tabs>
      </w:pPr>
      <w:r>
        <w:t xml:space="preserve">            padding-top: 120px;</w:t>
      </w:r>
    </w:p>
    <w:p w14:paraId="460986A2" w14:textId="77777777" w:rsidR="003E680B" w:rsidRDefault="003E680B" w:rsidP="003E680B">
      <w:pPr>
        <w:tabs>
          <w:tab w:val="left" w:pos="2649"/>
        </w:tabs>
      </w:pPr>
      <w:r>
        <w:t xml:space="preserve">            margin-top: 40px;</w:t>
      </w:r>
    </w:p>
    <w:p w14:paraId="767ECDF0" w14:textId="77777777" w:rsidR="003E680B" w:rsidRDefault="003E680B" w:rsidP="003E680B">
      <w:pPr>
        <w:tabs>
          <w:tab w:val="left" w:pos="2649"/>
        </w:tabs>
      </w:pPr>
      <w:r>
        <w:t xml:space="preserve">        }</w:t>
      </w:r>
    </w:p>
    <w:p w14:paraId="79AF6F43" w14:textId="77777777" w:rsidR="003E680B" w:rsidRDefault="003E680B" w:rsidP="003E680B">
      <w:pPr>
        <w:tabs>
          <w:tab w:val="left" w:pos="2649"/>
        </w:tabs>
      </w:pPr>
    </w:p>
    <w:p w14:paraId="5A4C5FF0" w14:textId="77777777" w:rsidR="003E680B" w:rsidRDefault="003E680B" w:rsidP="003E680B">
      <w:pPr>
        <w:tabs>
          <w:tab w:val="left" w:pos="2649"/>
        </w:tabs>
      </w:pPr>
      <w:r>
        <w:t xml:space="preserve">        footer {</w:t>
      </w:r>
    </w:p>
    <w:p w14:paraId="3F096B1B" w14:textId="77777777" w:rsidR="003E680B" w:rsidRDefault="003E680B" w:rsidP="003E680B">
      <w:pPr>
        <w:tabs>
          <w:tab w:val="left" w:pos="2649"/>
        </w:tabs>
      </w:pPr>
      <w:r>
        <w:t xml:space="preserve">            background-color: #00796b;</w:t>
      </w:r>
    </w:p>
    <w:p w14:paraId="675EBA61" w14:textId="77777777" w:rsidR="003E680B" w:rsidRDefault="003E680B" w:rsidP="003E680B">
      <w:pPr>
        <w:tabs>
          <w:tab w:val="left" w:pos="2649"/>
        </w:tabs>
      </w:pPr>
      <w:r>
        <w:t xml:space="preserve">            color: white;</w:t>
      </w:r>
    </w:p>
    <w:p w14:paraId="382117B2" w14:textId="77777777" w:rsidR="003E680B" w:rsidRDefault="003E680B" w:rsidP="003E680B">
      <w:pPr>
        <w:tabs>
          <w:tab w:val="left" w:pos="2649"/>
        </w:tabs>
      </w:pPr>
      <w:r>
        <w:t xml:space="preserve">            text-align: center;</w:t>
      </w:r>
    </w:p>
    <w:p w14:paraId="6896D630" w14:textId="77777777" w:rsidR="003E680B" w:rsidRDefault="003E680B" w:rsidP="003E680B">
      <w:pPr>
        <w:tabs>
          <w:tab w:val="left" w:pos="2649"/>
        </w:tabs>
      </w:pPr>
      <w:r>
        <w:t xml:space="preserve">            padding: 15px;</w:t>
      </w:r>
    </w:p>
    <w:p w14:paraId="7DA3D70F" w14:textId="77777777" w:rsidR="003E680B" w:rsidRDefault="003E680B" w:rsidP="003E680B">
      <w:pPr>
        <w:tabs>
          <w:tab w:val="left" w:pos="2649"/>
        </w:tabs>
      </w:pPr>
      <w:r>
        <w:t xml:space="preserve">        }</w:t>
      </w:r>
    </w:p>
    <w:p w14:paraId="117E62AC" w14:textId="77777777" w:rsidR="003E680B" w:rsidRDefault="003E680B" w:rsidP="003E680B">
      <w:pPr>
        <w:tabs>
          <w:tab w:val="left" w:pos="2649"/>
        </w:tabs>
      </w:pPr>
      <w:r>
        <w:t xml:space="preserve">    &lt;/style&gt;</w:t>
      </w:r>
    </w:p>
    <w:p w14:paraId="389C1CA7" w14:textId="77777777" w:rsidR="003E680B" w:rsidRDefault="003E680B" w:rsidP="003E680B">
      <w:pPr>
        <w:tabs>
          <w:tab w:val="left" w:pos="2649"/>
        </w:tabs>
      </w:pPr>
      <w:r>
        <w:t>&lt;/head&gt;</w:t>
      </w:r>
    </w:p>
    <w:p w14:paraId="58040709" w14:textId="77777777" w:rsidR="003E680B" w:rsidRDefault="003E680B" w:rsidP="003E680B">
      <w:pPr>
        <w:tabs>
          <w:tab w:val="left" w:pos="2649"/>
        </w:tabs>
      </w:pPr>
      <w:r>
        <w:t>&lt;body&gt;</w:t>
      </w:r>
    </w:p>
    <w:p w14:paraId="2D8ED257" w14:textId="77777777" w:rsidR="003E680B" w:rsidRDefault="003E680B" w:rsidP="003E680B">
      <w:pPr>
        <w:tabs>
          <w:tab w:val="left" w:pos="2649"/>
        </w:tabs>
      </w:pPr>
    </w:p>
    <w:p w14:paraId="5B2826ED" w14:textId="77777777" w:rsidR="003E680B" w:rsidRDefault="003E680B" w:rsidP="003E680B">
      <w:pPr>
        <w:tabs>
          <w:tab w:val="left" w:pos="2649"/>
        </w:tabs>
      </w:pPr>
      <w:r>
        <w:t xml:space="preserve">    &lt;div class="hero-section"&gt;</w:t>
      </w:r>
    </w:p>
    <w:p w14:paraId="2E6A2B57" w14:textId="77777777" w:rsidR="003E680B" w:rsidRDefault="003E680B" w:rsidP="003E680B">
      <w:pPr>
        <w:tabs>
          <w:tab w:val="left" w:pos="2649"/>
        </w:tabs>
      </w:pPr>
      <w:r>
        <w:t xml:space="preserve">        &lt;h1&gt;CSS Background Property&lt;/h1&gt;</w:t>
      </w:r>
    </w:p>
    <w:p w14:paraId="3A0D68E5" w14:textId="77777777" w:rsidR="003E680B" w:rsidRDefault="003E680B" w:rsidP="003E680B">
      <w:pPr>
        <w:tabs>
          <w:tab w:val="left" w:pos="2649"/>
        </w:tabs>
      </w:pPr>
      <w:r>
        <w:t xml:space="preserve">        &lt;p&gt;Using images, colors, and fixed effects&lt;/p&gt;</w:t>
      </w:r>
    </w:p>
    <w:p w14:paraId="2F7DED30" w14:textId="77777777" w:rsidR="003E680B" w:rsidRDefault="003E680B" w:rsidP="003E680B">
      <w:pPr>
        <w:tabs>
          <w:tab w:val="left" w:pos="2649"/>
        </w:tabs>
      </w:pPr>
      <w:r>
        <w:t xml:space="preserve">    &lt;/div&gt;</w:t>
      </w:r>
    </w:p>
    <w:p w14:paraId="0D0115AB" w14:textId="77777777" w:rsidR="003E680B" w:rsidRDefault="003E680B" w:rsidP="003E680B">
      <w:pPr>
        <w:tabs>
          <w:tab w:val="left" w:pos="2649"/>
        </w:tabs>
      </w:pPr>
    </w:p>
    <w:p w14:paraId="7DA902AE" w14:textId="77777777" w:rsidR="003E680B" w:rsidRDefault="003E680B" w:rsidP="003E680B">
      <w:pPr>
        <w:tabs>
          <w:tab w:val="left" w:pos="2649"/>
        </w:tabs>
      </w:pPr>
      <w:r>
        <w:t xml:space="preserve">    &lt;div class="content"&gt;</w:t>
      </w:r>
    </w:p>
    <w:p w14:paraId="57D8CAF1" w14:textId="77777777" w:rsidR="003E680B" w:rsidRDefault="003E680B" w:rsidP="003E680B">
      <w:pPr>
        <w:tabs>
          <w:tab w:val="left" w:pos="2649"/>
        </w:tabs>
      </w:pPr>
      <w:r>
        <w:t xml:space="preserve">        &lt;h2&gt;Section with Solid Background&lt;/h2&gt;</w:t>
      </w:r>
    </w:p>
    <w:p w14:paraId="32EE5199" w14:textId="77777777" w:rsidR="003E680B" w:rsidRDefault="003E680B" w:rsidP="003E680B">
      <w:pPr>
        <w:tabs>
          <w:tab w:val="left" w:pos="2649"/>
        </w:tabs>
      </w:pPr>
      <w:r>
        <w:t xml:space="preserve">        &lt;p&gt;This section uses a solid background color.&lt;/p&gt;</w:t>
      </w:r>
    </w:p>
    <w:p w14:paraId="7BBD3072" w14:textId="77777777" w:rsidR="003E680B" w:rsidRDefault="003E680B" w:rsidP="003E680B">
      <w:pPr>
        <w:tabs>
          <w:tab w:val="left" w:pos="2649"/>
        </w:tabs>
      </w:pPr>
      <w:r>
        <w:t xml:space="preserve">    &lt;/div&gt;</w:t>
      </w:r>
    </w:p>
    <w:p w14:paraId="23F88BC3" w14:textId="77777777" w:rsidR="003E680B" w:rsidRDefault="003E680B" w:rsidP="003E680B">
      <w:pPr>
        <w:tabs>
          <w:tab w:val="left" w:pos="2649"/>
        </w:tabs>
      </w:pPr>
    </w:p>
    <w:p w14:paraId="1116858B" w14:textId="77777777" w:rsidR="003E680B" w:rsidRDefault="003E680B" w:rsidP="003E680B">
      <w:pPr>
        <w:tabs>
          <w:tab w:val="left" w:pos="2649"/>
        </w:tabs>
      </w:pPr>
      <w:r>
        <w:t xml:space="preserve">    &lt;div class="pattern-box"&gt;</w:t>
      </w:r>
    </w:p>
    <w:p w14:paraId="280DE6D6" w14:textId="77777777" w:rsidR="003E680B" w:rsidRDefault="003E680B" w:rsidP="003E680B">
      <w:pPr>
        <w:tabs>
          <w:tab w:val="left" w:pos="2649"/>
        </w:tabs>
      </w:pPr>
      <w:r>
        <w:t xml:space="preserve">        &lt;h3&gt;Pattern Background&lt;/h3&gt;</w:t>
      </w:r>
    </w:p>
    <w:p w14:paraId="385D6234" w14:textId="77777777" w:rsidR="003E680B" w:rsidRDefault="003E680B" w:rsidP="003E680B">
      <w:pPr>
        <w:tabs>
          <w:tab w:val="left" w:pos="2649"/>
        </w:tabs>
      </w:pPr>
      <w:r>
        <w:t xml:space="preserve">        &lt;p&gt;This box uses a repeating pattern as its background image.&lt;/p&gt;</w:t>
      </w:r>
    </w:p>
    <w:p w14:paraId="718D4326" w14:textId="77777777" w:rsidR="003E680B" w:rsidRDefault="003E680B" w:rsidP="003E680B">
      <w:pPr>
        <w:tabs>
          <w:tab w:val="left" w:pos="2649"/>
        </w:tabs>
      </w:pPr>
      <w:r>
        <w:t xml:space="preserve">    &lt;/div&gt;</w:t>
      </w:r>
    </w:p>
    <w:p w14:paraId="5355F5F9" w14:textId="77777777" w:rsidR="003E680B" w:rsidRDefault="003E680B" w:rsidP="003E680B">
      <w:pPr>
        <w:tabs>
          <w:tab w:val="left" w:pos="2649"/>
        </w:tabs>
      </w:pPr>
    </w:p>
    <w:p w14:paraId="23CA4453" w14:textId="77777777" w:rsidR="003E680B" w:rsidRDefault="003E680B" w:rsidP="003E680B">
      <w:pPr>
        <w:tabs>
          <w:tab w:val="left" w:pos="2649"/>
        </w:tabs>
      </w:pPr>
      <w:r>
        <w:t xml:space="preserve">    &lt;div class="fixed-background"&gt;</w:t>
      </w:r>
    </w:p>
    <w:p w14:paraId="21ABE917" w14:textId="77777777" w:rsidR="003E680B" w:rsidRDefault="003E680B" w:rsidP="003E680B">
      <w:pPr>
        <w:tabs>
          <w:tab w:val="left" w:pos="2649"/>
        </w:tabs>
      </w:pPr>
      <w:r>
        <w:t xml:space="preserve">        &lt;h2&gt;Fixed Background&lt;/h2&gt;</w:t>
      </w:r>
    </w:p>
    <w:p w14:paraId="5B19CF07" w14:textId="77777777" w:rsidR="003E680B" w:rsidRDefault="003E680B" w:rsidP="003E680B">
      <w:pPr>
        <w:tabs>
          <w:tab w:val="left" w:pos="2649"/>
        </w:tabs>
      </w:pPr>
      <w:r>
        <w:t xml:space="preserve">        &lt;p&gt;This background stays fixed while scrolling.&lt;/p&gt;</w:t>
      </w:r>
    </w:p>
    <w:p w14:paraId="082817D0" w14:textId="77777777" w:rsidR="003E680B" w:rsidRDefault="003E680B" w:rsidP="003E680B">
      <w:pPr>
        <w:tabs>
          <w:tab w:val="left" w:pos="2649"/>
        </w:tabs>
      </w:pPr>
      <w:r>
        <w:t xml:space="preserve">    &lt;/div&gt;</w:t>
      </w:r>
    </w:p>
    <w:p w14:paraId="052638FE" w14:textId="77777777" w:rsidR="003E680B" w:rsidRDefault="003E680B" w:rsidP="003E680B">
      <w:pPr>
        <w:tabs>
          <w:tab w:val="left" w:pos="2649"/>
        </w:tabs>
      </w:pPr>
    </w:p>
    <w:p w14:paraId="2665251E" w14:textId="77777777" w:rsidR="003E680B" w:rsidRDefault="003E680B" w:rsidP="003E680B">
      <w:pPr>
        <w:tabs>
          <w:tab w:val="left" w:pos="2649"/>
        </w:tabs>
      </w:pPr>
      <w:r>
        <w:t xml:space="preserve">    &lt;footer&gt;</w:t>
      </w:r>
    </w:p>
    <w:p w14:paraId="114DB642" w14:textId="77777777" w:rsidR="003E680B" w:rsidRDefault="003E680B" w:rsidP="003E680B">
      <w:pPr>
        <w:tabs>
          <w:tab w:val="left" w:pos="2649"/>
        </w:tabs>
      </w:pPr>
      <w:r>
        <w:t xml:space="preserve">        &amp;copy; 2025 Background CSS Demo</w:t>
      </w:r>
    </w:p>
    <w:p w14:paraId="6D55CAF4" w14:textId="77777777" w:rsidR="003E680B" w:rsidRDefault="003E680B" w:rsidP="003E680B">
      <w:pPr>
        <w:tabs>
          <w:tab w:val="left" w:pos="2649"/>
        </w:tabs>
      </w:pPr>
      <w:r>
        <w:t xml:space="preserve">    &lt;/footer&gt;</w:t>
      </w:r>
    </w:p>
    <w:p w14:paraId="0F57EFB3" w14:textId="77777777" w:rsidR="003E680B" w:rsidRDefault="003E680B" w:rsidP="003E680B">
      <w:pPr>
        <w:tabs>
          <w:tab w:val="left" w:pos="2649"/>
        </w:tabs>
      </w:pPr>
    </w:p>
    <w:p w14:paraId="3B935FA6" w14:textId="77777777" w:rsidR="003E680B" w:rsidRDefault="003E680B" w:rsidP="003E680B">
      <w:pPr>
        <w:tabs>
          <w:tab w:val="left" w:pos="2649"/>
        </w:tabs>
      </w:pPr>
      <w:r>
        <w:t>&lt;/body&gt;</w:t>
      </w:r>
    </w:p>
    <w:p w14:paraId="6CA158F2" w14:textId="0466FB33" w:rsidR="003E680B" w:rsidRDefault="003E680B" w:rsidP="003E680B">
      <w:pPr>
        <w:tabs>
          <w:tab w:val="left" w:pos="2649"/>
        </w:tabs>
      </w:pPr>
      <w:r>
        <w:t>&lt;/html&gt;</w:t>
      </w:r>
    </w:p>
    <w:p w14:paraId="7DBF73BE" w14:textId="1BA8CEA3" w:rsidR="003E680B" w:rsidRDefault="003E680B" w:rsidP="003E680B">
      <w:pPr>
        <w:tabs>
          <w:tab w:val="left" w:pos="2649"/>
        </w:tabs>
      </w:pPr>
      <w:r>
        <w:t>Output:</w:t>
      </w:r>
    </w:p>
    <w:p w14:paraId="360C030E" w14:textId="2D017F54" w:rsidR="003E680B" w:rsidRDefault="003E680B" w:rsidP="003E680B">
      <w:pPr>
        <w:tabs>
          <w:tab w:val="left" w:pos="2649"/>
        </w:tabs>
      </w:pPr>
      <w:r w:rsidRPr="003E680B">
        <w:rPr>
          <w:noProof/>
          <w:lang w:eastAsia="en-IN"/>
        </w:rPr>
        <w:drawing>
          <wp:inline distT="0" distB="0" distL="0" distR="0" wp14:anchorId="2D7E7ADB" wp14:editId="38B2FA91">
            <wp:extent cx="5731510" cy="26860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86050"/>
                    </a:xfrm>
                    <a:prstGeom prst="rect">
                      <a:avLst/>
                    </a:prstGeom>
                  </pic:spPr>
                </pic:pic>
              </a:graphicData>
            </a:graphic>
          </wp:inline>
        </w:drawing>
      </w:r>
    </w:p>
    <w:p w14:paraId="4D26BB60" w14:textId="4543556F" w:rsidR="003E680B" w:rsidRDefault="003E680B" w:rsidP="003E680B">
      <w:pPr>
        <w:tabs>
          <w:tab w:val="left" w:pos="2649"/>
        </w:tabs>
      </w:pPr>
    </w:p>
    <w:p w14:paraId="43315C1D" w14:textId="5F9DC6EB" w:rsidR="003E680B" w:rsidRDefault="003E680B" w:rsidP="003E680B">
      <w:pPr>
        <w:tabs>
          <w:tab w:val="left" w:pos="2649"/>
        </w:tabs>
        <w:jc w:val="center"/>
      </w:pPr>
      <w:r>
        <w:t>Project-65</w:t>
      </w:r>
    </w:p>
    <w:p w14:paraId="42E4FD0A" w14:textId="38A4CD53" w:rsidR="003E680B" w:rsidRDefault="003E680B" w:rsidP="003E680B">
      <w:pPr>
        <w:tabs>
          <w:tab w:val="left" w:pos="2649"/>
        </w:tabs>
      </w:pPr>
      <w:r>
        <w:t>Design a web page implementing the usage of CSS borders property</w:t>
      </w:r>
    </w:p>
    <w:p w14:paraId="7AFADA42" w14:textId="77777777" w:rsidR="003E680B" w:rsidRDefault="003E680B" w:rsidP="003E680B">
      <w:pPr>
        <w:tabs>
          <w:tab w:val="left" w:pos="2649"/>
        </w:tabs>
      </w:pPr>
      <w:r>
        <w:t>&lt;!DOCTYPE html&gt;</w:t>
      </w:r>
    </w:p>
    <w:p w14:paraId="04940925" w14:textId="77777777" w:rsidR="003E680B" w:rsidRDefault="003E680B" w:rsidP="003E680B">
      <w:pPr>
        <w:tabs>
          <w:tab w:val="left" w:pos="2649"/>
        </w:tabs>
      </w:pPr>
      <w:r>
        <w:t>&lt;html lang="en"&gt;</w:t>
      </w:r>
    </w:p>
    <w:p w14:paraId="3E2F8AF6" w14:textId="77777777" w:rsidR="003E680B" w:rsidRDefault="003E680B" w:rsidP="003E680B">
      <w:pPr>
        <w:tabs>
          <w:tab w:val="left" w:pos="2649"/>
        </w:tabs>
      </w:pPr>
      <w:r>
        <w:t>&lt;head&gt;</w:t>
      </w:r>
    </w:p>
    <w:p w14:paraId="40F2D3E3" w14:textId="77777777" w:rsidR="003E680B" w:rsidRDefault="003E680B" w:rsidP="003E680B">
      <w:pPr>
        <w:tabs>
          <w:tab w:val="left" w:pos="2649"/>
        </w:tabs>
      </w:pPr>
      <w:r>
        <w:t xml:space="preserve">    &lt;meta charset="UTF-8"&gt;</w:t>
      </w:r>
    </w:p>
    <w:p w14:paraId="3EB7811C" w14:textId="77777777" w:rsidR="003E680B" w:rsidRDefault="003E680B" w:rsidP="003E680B">
      <w:pPr>
        <w:tabs>
          <w:tab w:val="left" w:pos="2649"/>
        </w:tabs>
      </w:pPr>
      <w:r>
        <w:t xml:space="preserve">    &lt;title&gt;CSS Border Property Demo&lt;/title&gt;</w:t>
      </w:r>
    </w:p>
    <w:p w14:paraId="20E0DA41" w14:textId="77777777" w:rsidR="003E680B" w:rsidRDefault="003E680B" w:rsidP="003E680B">
      <w:pPr>
        <w:tabs>
          <w:tab w:val="left" w:pos="2649"/>
        </w:tabs>
      </w:pPr>
      <w:r>
        <w:t xml:space="preserve">    &lt;style&gt;</w:t>
      </w:r>
    </w:p>
    <w:p w14:paraId="6D21A33D" w14:textId="77777777" w:rsidR="003E680B" w:rsidRDefault="003E680B" w:rsidP="003E680B">
      <w:pPr>
        <w:tabs>
          <w:tab w:val="left" w:pos="2649"/>
        </w:tabs>
      </w:pPr>
      <w:r>
        <w:t xml:space="preserve">        body {</w:t>
      </w:r>
    </w:p>
    <w:p w14:paraId="3E803AC5" w14:textId="77777777" w:rsidR="003E680B" w:rsidRDefault="003E680B" w:rsidP="003E680B">
      <w:pPr>
        <w:tabs>
          <w:tab w:val="left" w:pos="2649"/>
        </w:tabs>
      </w:pPr>
      <w:r>
        <w:t xml:space="preserve">            font-family: Arial, sans-serif;</w:t>
      </w:r>
    </w:p>
    <w:p w14:paraId="585B68B6" w14:textId="77777777" w:rsidR="003E680B" w:rsidRDefault="003E680B" w:rsidP="003E680B">
      <w:pPr>
        <w:tabs>
          <w:tab w:val="left" w:pos="2649"/>
        </w:tabs>
      </w:pPr>
      <w:r>
        <w:t xml:space="preserve">            background-color: #f9f9f9;</w:t>
      </w:r>
    </w:p>
    <w:p w14:paraId="45CD0374" w14:textId="77777777" w:rsidR="003E680B" w:rsidRDefault="003E680B" w:rsidP="003E680B">
      <w:pPr>
        <w:tabs>
          <w:tab w:val="left" w:pos="2649"/>
        </w:tabs>
      </w:pPr>
      <w:r>
        <w:t xml:space="preserve">            padding: 20px;</w:t>
      </w:r>
    </w:p>
    <w:p w14:paraId="650A6436" w14:textId="77777777" w:rsidR="003E680B" w:rsidRDefault="003E680B" w:rsidP="003E680B">
      <w:pPr>
        <w:tabs>
          <w:tab w:val="left" w:pos="2649"/>
        </w:tabs>
      </w:pPr>
      <w:r>
        <w:t xml:space="preserve">        }</w:t>
      </w:r>
    </w:p>
    <w:p w14:paraId="5AB35B1C" w14:textId="77777777" w:rsidR="003E680B" w:rsidRDefault="003E680B" w:rsidP="003E680B">
      <w:pPr>
        <w:tabs>
          <w:tab w:val="left" w:pos="2649"/>
        </w:tabs>
      </w:pPr>
    </w:p>
    <w:p w14:paraId="2DBB25CD" w14:textId="77777777" w:rsidR="003E680B" w:rsidRDefault="003E680B" w:rsidP="003E680B">
      <w:pPr>
        <w:tabs>
          <w:tab w:val="left" w:pos="2649"/>
        </w:tabs>
      </w:pPr>
      <w:r>
        <w:t xml:space="preserve">        h1 {</w:t>
      </w:r>
    </w:p>
    <w:p w14:paraId="7FA60123" w14:textId="77777777" w:rsidR="003E680B" w:rsidRDefault="003E680B" w:rsidP="003E680B">
      <w:pPr>
        <w:tabs>
          <w:tab w:val="left" w:pos="2649"/>
        </w:tabs>
      </w:pPr>
      <w:r>
        <w:t xml:space="preserve">            text-align: center;</w:t>
      </w:r>
    </w:p>
    <w:p w14:paraId="1E86897D" w14:textId="77777777" w:rsidR="003E680B" w:rsidRDefault="003E680B" w:rsidP="003E680B">
      <w:pPr>
        <w:tabs>
          <w:tab w:val="left" w:pos="2649"/>
        </w:tabs>
      </w:pPr>
      <w:r>
        <w:t xml:space="preserve">            color: #333;</w:t>
      </w:r>
    </w:p>
    <w:p w14:paraId="2A5537EF" w14:textId="77777777" w:rsidR="003E680B" w:rsidRDefault="003E680B" w:rsidP="003E680B">
      <w:pPr>
        <w:tabs>
          <w:tab w:val="left" w:pos="2649"/>
        </w:tabs>
      </w:pPr>
      <w:r>
        <w:t xml:space="preserve">        }</w:t>
      </w:r>
    </w:p>
    <w:p w14:paraId="224F9628" w14:textId="77777777" w:rsidR="003E680B" w:rsidRDefault="003E680B" w:rsidP="003E680B">
      <w:pPr>
        <w:tabs>
          <w:tab w:val="left" w:pos="2649"/>
        </w:tabs>
      </w:pPr>
    </w:p>
    <w:p w14:paraId="62403733" w14:textId="77777777" w:rsidR="003E680B" w:rsidRDefault="003E680B" w:rsidP="003E680B">
      <w:pPr>
        <w:tabs>
          <w:tab w:val="left" w:pos="2649"/>
        </w:tabs>
      </w:pPr>
      <w:r>
        <w:t xml:space="preserve">        .box {</w:t>
      </w:r>
    </w:p>
    <w:p w14:paraId="549281FB" w14:textId="77777777" w:rsidR="003E680B" w:rsidRDefault="003E680B" w:rsidP="003E680B">
      <w:pPr>
        <w:tabs>
          <w:tab w:val="left" w:pos="2649"/>
        </w:tabs>
      </w:pPr>
      <w:r>
        <w:t xml:space="preserve">            margin: 20px auto;</w:t>
      </w:r>
    </w:p>
    <w:p w14:paraId="13916DF3" w14:textId="77777777" w:rsidR="003E680B" w:rsidRDefault="003E680B" w:rsidP="003E680B">
      <w:pPr>
        <w:tabs>
          <w:tab w:val="left" w:pos="2649"/>
        </w:tabs>
      </w:pPr>
      <w:r>
        <w:t xml:space="preserve">            padding: 20px;</w:t>
      </w:r>
    </w:p>
    <w:p w14:paraId="4D33CF1B" w14:textId="77777777" w:rsidR="003E680B" w:rsidRDefault="003E680B" w:rsidP="003E680B">
      <w:pPr>
        <w:tabs>
          <w:tab w:val="left" w:pos="2649"/>
        </w:tabs>
      </w:pPr>
      <w:r>
        <w:t xml:space="preserve">            width: 300px;</w:t>
      </w:r>
    </w:p>
    <w:p w14:paraId="579D11C1" w14:textId="77777777" w:rsidR="003E680B" w:rsidRDefault="003E680B" w:rsidP="003E680B">
      <w:pPr>
        <w:tabs>
          <w:tab w:val="left" w:pos="2649"/>
        </w:tabs>
      </w:pPr>
      <w:r>
        <w:t xml:space="preserve">            text-align: center;</w:t>
      </w:r>
    </w:p>
    <w:p w14:paraId="3FBEF5E0" w14:textId="77777777" w:rsidR="003E680B" w:rsidRDefault="003E680B" w:rsidP="003E680B">
      <w:pPr>
        <w:tabs>
          <w:tab w:val="left" w:pos="2649"/>
        </w:tabs>
      </w:pPr>
      <w:r>
        <w:t xml:space="preserve">            background-color: #fff;</w:t>
      </w:r>
    </w:p>
    <w:p w14:paraId="1BEB6745" w14:textId="77777777" w:rsidR="003E680B" w:rsidRDefault="003E680B" w:rsidP="003E680B">
      <w:pPr>
        <w:tabs>
          <w:tab w:val="left" w:pos="2649"/>
        </w:tabs>
      </w:pPr>
      <w:r>
        <w:t xml:space="preserve">        }</w:t>
      </w:r>
    </w:p>
    <w:p w14:paraId="30E59430" w14:textId="77777777" w:rsidR="003E680B" w:rsidRDefault="003E680B" w:rsidP="003E680B">
      <w:pPr>
        <w:tabs>
          <w:tab w:val="left" w:pos="2649"/>
        </w:tabs>
      </w:pPr>
    </w:p>
    <w:p w14:paraId="7272D245" w14:textId="77777777" w:rsidR="003E680B" w:rsidRDefault="003E680B" w:rsidP="003E680B">
      <w:pPr>
        <w:tabs>
          <w:tab w:val="left" w:pos="2649"/>
        </w:tabs>
      </w:pPr>
      <w:r>
        <w:t xml:space="preserve">        .solid-border {</w:t>
      </w:r>
    </w:p>
    <w:p w14:paraId="39F9A34B" w14:textId="77777777" w:rsidR="003E680B" w:rsidRDefault="003E680B" w:rsidP="003E680B">
      <w:pPr>
        <w:tabs>
          <w:tab w:val="left" w:pos="2649"/>
        </w:tabs>
      </w:pPr>
      <w:r>
        <w:t xml:space="preserve">            border: 3px solid #4CAF50;</w:t>
      </w:r>
    </w:p>
    <w:p w14:paraId="38FA4266" w14:textId="77777777" w:rsidR="003E680B" w:rsidRDefault="003E680B" w:rsidP="003E680B">
      <w:pPr>
        <w:tabs>
          <w:tab w:val="left" w:pos="2649"/>
        </w:tabs>
      </w:pPr>
      <w:r>
        <w:t xml:space="preserve">        }</w:t>
      </w:r>
    </w:p>
    <w:p w14:paraId="73D207D6" w14:textId="77777777" w:rsidR="003E680B" w:rsidRDefault="003E680B" w:rsidP="003E680B">
      <w:pPr>
        <w:tabs>
          <w:tab w:val="left" w:pos="2649"/>
        </w:tabs>
      </w:pPr>
    </w:p>
    <w:p w14:paraId="5B839334" w14:textId="77777777" w:rsidR="003E680B" w:rsidRDefault="003E680B" w:rsidP="003E680B">
      <w:pPr>
        <w:tabs>
          <w:tab w:val="left" w:pos="2649"/>
        </w:tabs>
      </w:pPr>
      <w:r>
        <w:t xml:space="preserve">        .dotted-border {</w:t>
      </w:r>
    </w:p>
    <w:p w14:paraId="61B31279" w14:textId="77777777" w:rsidR="003E680B" w:rsidRDefault="003E680B" w:rsidP="003E680B">
      <w:pPr>
        <w:tabs>
          <w:tab w:val="left" w:pos="2649"/>
        </w:tabs>
      </w:pPr>
      <w:r>
        <w:t xml:space="preserve">            border: 3px dotted #FF5722;</w:t>
      </w:r>
    </w:p>
    <w:p w14:paraId="2DD88AF8" w14:textId="77777777" w:rsidR="003E680B" w:rsidRDefault="003E680B" w:rsidP="003E680B">
      <w:pPr>
        <w:tabs>
          <w:tab w:val="left" w:pos="2649"/>
        </w:tabs>
      </w:pPr>
      <w:r>
        <w:t xml:space="preserve">        }</w:t>
      </w:r>
    </w:p>
    <w:p w14:paraId="67580BDB" w14:textId="77777777" w:rsidR="003E680B" w:rsidRDefault="003E680B" w:rsidP="003E680B">
      <w:pPr>
        <w:tabs>
          <w:tab w:val="left" w:pos="2649"/>
        </w:tabs>
      </w:pPr>
    </w:p>
    <w:p w14:paraId="37CBC081" w14:textId="77777777" w:rsidR="003E680B" w:rsidRDefault="003E680B" w:rsidP="003E680B">
      <w:pPr>
        <w:tabs>
          <w:tab w:val="left" w:pos="2649"/>
        </w:tabs>
      </w:pPr>
      <w:r>
        <w:t xml:space="preserve">        .dashed-border {</w:t>
      </w:r>
    </w:p>
    <w:p w14:paraId="1EA4D694" w14:textId="77777777" w:rsidR="003E680B" w:rsidRDefault="003E680B" w:rsidP="003E680B">
      <w:pPr>
        <w:tabs>
          <w:tab w:val="left" w:pos="2649"/>
        </w:tabs>
      </w:pPr>
      <w:r>
        <w:t xml:space="preserve">            border: 3px dashed #2196F3;</w:t>
      </w:r>
    </w:p>
    <w:p w14:paraId="34C8AAB5" w14:textId="77777777" w:rsidR="003E680B" w:rsidRDefault="003E680B" w:rsidP="003E680B">
      <w:pPr>
        <w:tabs>
          <w:tab w:val="left" w:pos="2649"/>
        </w:tabs>
      </w:pPr>
      <w:r>
        <w:t xml:space="preserve">        }</w:t>
      </w:r>
    </w:p>
    <w:p w14:paraId="1149AB69" w14:textId="77777777" w:rsidR="003E680B" w:rsidRDefault="003E680B" w:rsidP="003E680B">
      <w:pPr>
        <w:tabs>
          <w:tab w:val="left" w:pos="2649"/>
        </w:tabs>
      </w:pPr>
    </w:p>
    <w:p w14:paraId="5241A3D3" w14:textId="77777777" w:rsidR="003E680B" w:rsidRDefault="003E680B" w:rsidP="003E680B">
      <w:pPr>
        <w:tabs>
          <w:tab w:val="left" w:pos="2649"/>
        </w:tabs>
      </w:pPr>
      <w:r>
        <w:t xml:space="preserve">        .double-border {</w:t>
      </w:r>
    </w:p>
    <w:p w14:paraId="3B36B6D6" w14:textId="77777777" w:rsidR="003E680B" w:rsidRDefault="003E680B" w:rsidP="003E680B">
      <w:pPr>
        <w:tabs>
          <w:tab w:val="left" w:pos="2649"/>
        </w:tabs>
      </w:pPr>
      <w:r>
        <w:t xml:space="preserve">            border: 5px double #9C27B0;</w:t>
      </w:r>
    </w:p>
    <w:p w14:paraId="3D10F9C6" w14:textId="77777777" w:rsidR="003E680B" w:rsidRDefault="003E680B" w:rsidP="003E680B">
      <w:pPr>
        <w:tabs>
          <w:tab w:val="left" w:pos="2649"/>
        </w:tabs>
      </w:pPr>
      <w:r>
        <w:t xml:space="preserve">        }</w:t>
      </w:r>
    </w:p>
    <w:p w14:paraId="4F4AE617" w14:textId="77777777" w:rsidR="003E680B" w:rsidRDefault="003E680B" w:rsidP="003E680B">
      <w:pPr>
        <w:tabs>
          <w:tab w:val="left" w:pos="2649"/>
        </w:tabs>
      </w:pPr>
    </w:p>
    <w:p w14:paraId="0769CCF0" w14:textId="77777777" w:rsidR="003E680B" w:rsidRDefault="003E680B" w:rsidP="003E680B">
      <w:pPr>
        <w:tabs>
          <w:tab w:val="left" w:pos="2649"/>
        </w:tabs>
      </w:pPr>
      <w:r>
        <w:t xml:space="preserve">        .rounded-border {</w:t>
      </w:r>
    </w:p>
    <w:p w14:paraId="00E7B8BB" w14:textId="77777777" w:rsidR="003E680B" w:rsidRDefault="003E680B" w:rsidP="003E680B">
      <w:pPr>
        <w:tabs>
          <w:tab w:val="left" w:pos="2649"/>
        </w:tabs>
      </w:pPr>
      <w:r>
        <w:t xml:space="preserve">            border: 2px solid #333;</w:t>
      </w:r>
    </w:p>
    <w:p w14:paraId="54A6917C" w14:textId="77777777" w:rsidR="003E680B" w:rsidRDefault="003E680B" w:rsidP="003E680B">
      <w:pPr>
        <w:tabs>
          <w:tab w:val="left" w:pos="2649"/>
        </w:tabs>
      </w:pPr>
      <w:r>
        <w:t xml:space="preserve">            border-radius: 15px;</w:t>
      </w:r>
    </w:p>
    <w:p w14:paraId="15281AB1" w14:textId="77777777" w:rsidR="003E680B" w:rsidRDefault="003E680B" w:rsidP="003E680B">
      <w:pPr>
        <w:tabs>
          <w:tab w:val="left" w:pos="2649"/>
        </w:tabs>
      </w:pPr>
      <w:r>
        <w:t xml:space="preserve">        }</w:t>
      </w:r>
    </w:p>
    <w:p w14:paraId="3E94B2AC" w14:textId="77777777" w:rsidR="003E680B" w:rsidRDefault="003E680B" w:rsidP="003E680B">
      <w:pPr>
        <w:tabs>
          <w:tab w:val="left" w:pos="2649"/>
        </w:tabs>
      </w:pPr>
    </w:p>
    <w:p w14:paraId="69973711" w14:textId="77777777" w:rsidR="003E680B" w:rsidRDefault="003E680B" w:rsidP="003E680B">
      <w:pPr>
        <w:tabs>
          <w:tab w:val="left" w:pos="2649"/>
        </w:tabs>
      </w:pPr>
      <w:r>
        <w:t xml:space="preserve">        .mixed-border {</w:t>
      </w:r>
    </w:p>
    <w:p w14:paraId="6928650F" w14:textId="77777777" w:rsidR="003E680B" w:rsidRDefault="003E680B" w:rsidP="003E680B">
      <w:pPr>
        <w:tabs>
          <w:tab w:val="left" w:pos="2649"/>
        </w:tabs>
      </w:pPr>
      <w:r>
        <w:t xml:space="preserve">            border-top: 4px solid red;</w:t>
      </w:r>
    </w:p>
    <w:p w14:paraId="4DB9E124" w14:textId="77777777" w:rsidR="003E680B" w:rsidRDefault="003E680B" w:rsidP="003E680B">
      <w:pPr>
        <w:tabs>
          <w:tab w:val="left" w:pos="2649"/>
        </w:tabs>
      </w:pPr>
      <w:r>
        <w:t xml:space="preserve">            border-right: 4px dashed green;</w:t>
      </w:r>
    </w:p>
    <w:p w14:paraId="6EFF031C" w14:textId="77777777" w:rsidR="003E680B" w:rsidRDefault="003E680B" w:rsidP="003E680B">
      <w:pPr>
        <w:tabs>
          <w:tab w:val="left" w:pos="2649"/>
        </w:tabs>
      </w:pPr>
      <w:r>
        <w:t xml:space="preserve">            border-bottom: 4px dotted blue;</w:t>
      </w:r>
    </w:p>
    <w:p w14:paraId="48272BA1" w14:textId="77777777" w:rsidR="003E680B" w:rsidRDefault="003E680B" w:rsidP="003E680B">
      <w:pPr>
        <w:tabs>
          <w:tab w:val="left" w:pos="2649"/>
        </w:tabs>
      </w:pPr>
      <w:r>
        <w:t xml:space="preserve">            border-left: 4px double orange;</w:t>
      </w:r>
    </w:p>
    <w:p w14:paraId="21C18D0B" w14:textId="77777777" w:rsidR="003E680B" w:rsidRDefault="003E680B" w:rsidP="003E680B">
      <w:pPr>
        <w:tabs>
          <w:tab w:val="left" w:pos="2649"/>
        </w:tabs>
      </w:pPr>
      <w:r>
        <w:t xml:space="preserve">        }</w:t>
      </w:r>
    </w:p>
    <w:p w14:paraId="194C9266" w14:textId="77777777" w:rsidR="003E680B" w:rsidRDefault="003E680B" w:rsidP="003E680B">
      <w:pPr>
        <w:tabs>
          <w:tab w:val="left" w:pos="2649"/>
        </w:tabs>
      </w:pPr>
      <w:r>
        <w:t xml:space="preserve">    &lt;/style&gt;</w:t>
      </w:r>
    </w:p>
    <w:p w14:paraId="29991DC3" w14:textId="77777777" w:rsidR="003E680B" w:rsidRDefault="003E680B" w:rsidP="003E680B">
      <w:pPr>
        <w:tabs>
          <w:tab w:val="left" w:pos="2649"/>
        </w:tabs>
      </w:pPr>
      <w:r>
        <w:t>&lt;/head&gt;</w:t>
      </w:r>
    </w:p>
    <w:p w14:paraId="721778FC" w14:textId="77777777" w:rsidR="003E680B" w:rsidRDefault="003E680B" w:rsidP="003E680B">
      <w:pPr>
        <w:tabs>
          <w:tab w:val="left" w:pos="2649"/>
        </w:tabs>
      </w:pPr>
      <w:r>
        <w:t>&lt;body&gt;</w:t>
      </w:r>
    </w:p>
    <w:p w14:paraId="09894FC4" w14:textId="77777777" w:rsidR="003E680B" w:rsidRDefault="003E680B" w:rsidP="003E680B">
      <w:pPr>
        <w:tabs>
          <w:tab w:val="left" w:pos="2649"/>
        </w:tabs>
      </w:pPr>
    </w:p>
    <w:p w14:paraId="73C5BB30" w14:textId="77777777" w:rsidR="003E680B" w:rsidRDefault="003E680B" w:rsidP="003E680B">
      <w:pPr>
        <w:tabs>
          <w:tab w:val="left" w:pos="2649"/>
        </w:tabs>
      </w:pPr>
      <w:r>
        <w:t xml:space="preserve">    &lt;h1&gt;CSS Border Property Examples&lt;/h1&gt;</w:t>
      </w:r>
    </w:p>
    <w:p w14:paraId="03AB07FE" w14:textId="77777777" w:rsidR="003E680B" w:rsidRDefault="003E680B" w:rsidP="003E680B">
      <w:pPr>
        <w:tabs>
          <w:tab w:val="left" w:pos="2649"/>
        </w:tabs>
      </w:pPr>
    </w:p>
    <w:p w14:paraId="535E4FF2" w14:textId="77777777" w:rsidR="003E680B" w:rsidRDefault="003E680B" w:rsidP="003E680B">
      <w:pPr>
        <w:tabs>
          <w:tab w:val="left" w:pos="2649"/>
        </w:tabs>
      </w:pPr>
      <w:r>
        <w:t xml:space="preserve">    &lt;div class="box solid-border"&gt;</w:t>
      </w:r>
    </w:p>
    <w:p w14:paraId="642DEB5A" w14:textId="77777777" w:rsidR="003E680B" w:rsidRDefault="003E680B" w:rsidP="003E680B">
      <w:pPr>
        <w:tabs>
          <w:tab w:val="left" w:pos="2649"/>
        </w:tabs>
      </w:pPr>
      <w:r>
        <w:t xml:space="preserve">        &lt;p&gt;&lt;strong&gt;Solid Border&lt;/strong&gt;&lt;/p&gt;</w:t>
      </w:r>
    </w:p>
    <w:p w14:paraId="50AABFE0" w14:textId="77777777" w:rsidR="003E680B" w:rsidRDefault="003E680B" w:rsidP="003E680B">
      <w:pPr>
        <w:tabs>
          <w:tab w:val="left" w:pos="2649"/>
        </w:tabs>
      </w:pPr>
      <w:r>
        <w:t xml:space="preserve">    &lt;/div&gt;</w:t>
      </w:r>
    </w:p>
    <w:p w14:paraId="418FC898" w14:textId="77777777" w:rsidR="003E680B" w:rsidRDefault="003E680B" w:rsidP="003E680B">
      <w:pPr>
        <w:tabs>
          <w:tab w:val="left" w:pos="2649"/>
        </w:tabs>
      </w:pPr>
    </w:p>
    <w:p w14:paraId="440F4F5A" w14:textId="77777777" w:rsidR="003E680B" w:rsidRDefault="003E680B" w:rsidP="003E680B">
      <w:pPr>
        <w:tabs>
          <w:tab w:val="left" w:pos="2649"/>
        </w:tabs>
      </w:pPr>
      <w:r>
        <w:t xml:space="preserve">    &lt;div class="box dotted-border"&gt;</w:t>
      </w:r>
    </w:p>
    <w:p w14:paraId="1A640B43" w14:textId="77777777" w:rsidR="003E680B" w:rsidRDefault="003E680B" w:rsidP="003E680B">
      <w:pPr>
        <w:tabs>
          <w:tab w:val="left" w:pos="2649"/>
        </w:tabs>
      </w:pPr>
      <w:r>
        <w:t xml:space="preserve">        &lt;p&gt;&lt;strong&gt;Dotted Border&lt;/strong&gt;&lt;/p&gt;</w:t>
      </w:r>
    </w:p>
    <w:p w14:paraId="0B10BB78" w14:textId="77777777" w:rsidR="003E680B" w:rsidRDefault="003E680B" w:rsidP="003E680B">
      <w:pPr>
        <w:tabs>
          <w:tab w:val="left" w:pos="2649"/>
        </w:tabs>
      </w:pPr>
      <w:r>
        <w:t xml:space="preserve">    &lt;/div&gt;</w:t>
      </w:r>
    </w:p>
    <w:p w14:paraId="1BF4B1EE" w14:textId="77777777" w:rsidR="003E680B" w:rsidRDefault="003E680B" w:rsidP="003E680B">
      <w:pPr>
        <w:tabs>
          <w:tab w:val="left" w:pos="2649"/>
        </w:tabs>
      </w:pPr>
    </w:p>
    <w:p w14:paraId="155AA7F1" w14:textId="77777777" w:rsidR="003E680B" w:rsidRDefault="003E680B" w:rsidP="003E680B">
      <w:pPr>
        <w:tabs>
          <w:tab w:val="left" w:pos="2649"/>
        </w:tabs>
      </w:pPr>
      <w:r>
        <w:t xml:space="preserve">    &lt;div class="box dashed-border"&gt;</w:t>
      </w:r>
    </w:p>
    <w:p w14:paraId="51E99008" w14:textId="77777777" w:rsidR="003E680B" w:rsidRDefault="003E680B" w:rsidP="003E680B">
      <w:pPr>
        <w:tabs>
          <w:tab w:val="left" w:pos="2649"/>
        </w:tabs>
      </w:pPr>
      <w:r>
        <w:t xml:space="preserve">        &lt;p&gt;&lt;strong&gt;Dashed Border&lt;/strong&gt;&lt;/p&gt;</w:t>
      </w:r>
    </w:p>
    <w:p w14:paraId="084767B0" w14:textId="77777777" w:rsidR="003E680B" w:rsidRDefault="003E680B" w:rsidP="003E680B">
      <w:pPr>
        <w:tabs>
          <w:tab w:val="left" w:pos="2649"/>
        </w:tabs>
      </w:pPr>
      <w:r>
        <w:t xml:space="preserve">    &lt;/div&gt;</w:t>
      </w:r>
    </w:p>
    <w:p w14:paraId="36618A2E" w14:textId="77777777" w:rsidR="003E680B" w:rsidRDefault="003E680B" w:rsidP="003E680B">
      <w:pPr>
        <w:tabs>
          <w:tab w:val="left" w:pos="2649"/>
        </w:tabs>
      </w:pPr>
    </w:p>
    <w:p w14:paraId="56FEC5E0" w14:textId="77777777" w:rsidR="003E680B" w:rsidRDefault="003E680B" w:rsidP="003E680B">
      <w:pPr>
        <w:tabs>
          <w:tab w:val="left" w:pos="2649"/>
        </w:tabs>
      </w:pPr>
      <w:r>
        <w:t xml:space="preserve">    &lt;div class="box double-border"&gt;</w:t>
      </w:r>
    </w:p>
    <w:p w14:paraId="06FA00F0" w14:textId="77777777" w:rsidR="003E680B" w:rsidRDefault="003E680B" w:rsidP="003E680B">
      <w:pPr>
        <w:tabs>
          <w:tab w:val="left" w:pos="2649"/>
        </w:tabs>
      </w:pPr>
      <w:r>
        <w:t xml:space="preserve">        &lt;p&gt;&lt;strong&gt;Double Border&lt;/strong&gt;&lt;/p&gt;</w:t>
      </w:r>
    </w:p>
    <w:p w14:paraId="4002B381" w14:textId="77777777" w:rsidR="003E680B" w:rsidRDefault="003E680B" w:rsidP="003E680B">
      <w:pPr>
        <w:tabs>
          <w:tab w:val="left" w:pos="2649"/>
        </w:tabs>
      </w:pPr>
      <w:r>
        <w:t xml:space="preserve">    &lt;/div&gt;</w:t>
      </w:r>
    </w:p>
    <w:p w14:paraId="42AD3E2B" w14:textId="77777777" w:rsidR="003E680B" w:rsidRDefault="003E680B" w:rsidP="003E680B">
      <w:pPr>
        <w:tabs>
          <w:tab w:val="left" w:pos="2649"/>
        </w:tabs>
      </w:pPr>
    </w:p>
    <w:p w14:paraId="0B36DD74" w14:textId="77777777" w:rsidR="003E680B" w:rsidRDefault="003E680B" w:rsidP="003E680B">
      <w:pPr>
        <w:tabs>
          <w:tab w:val="left" w:pos="2649"/>
        </w:tabs>
      </w:pPr>
      <w:r>
        <w:t xml:space="preserve">    &lt;div class="box rounded-border"&gt;</w:t>
      </w:r>
    </w:p>
    <w:p w14:paraId="52DA58D9" w14:textId="77777777" w:rsidR="003E680B" w:rsidRDefault="003E680B" w:rsidP="003E680B">
      <w:pPr>
        <w:tabs>
          <w:tab w:val="left" w:pos="2649"/>
        </w:tabs>
      </w:pPr>
      <w:r>
        <w:t xml:space="preserve">        &lt;p&gt;&lt;strong&gt;Rounded Border&lt;/strong&gt;&lt;/p&gt;</w:t>
      </w:r>
    </w:p>
    <w:p w14:paraId="1D8F4F08" w14:textId="77777777" w:rsidR="003E680B" w:rsidRDefault="003E680B" w:rsidP="003E680B">
      <w:pPr>
        <w:tabs>
          <w:tab w:val="left" w:pos="2649"/>
        </w:tabs>
      </w:pPr>
      <w:r>
        <w:t xml:space="preserve">    &lt;/div&gt;</w:t>
      </w:r>
    </w:p>
    <w:p w14:paraId="1DD7A35A" w14:textId="77777777" w:rsidR="003E680B" w:rsidRDefault="003E680B" w:rsidP="003E680B">
      <w:pPr>
        <w:tabs>
          <w:tab w:val="left" w:pos="2649"/>
        </w:tabs>
      </w:pPr>
    </w:p>
    <w:p w14:paraId="74A26512" w14:textId="77777777" w:rsidR="003E680B" w:rsidRDefault="003E680B" w:rsidP="003E680B">
      <w:pPr>
        <w:tabs>
          <w:tab w:val="left" w:pos="2649"/>
        </w:tabs>
      </w:pPr>
      <w:r>
        <w:t xml:space="preserve">    &lt;div class="box mixed-border"&gt;</w:t>
      </w:r>
    </w:p>
    <w:p w14:paraId="150C5848" w14:textId="77777777" w:rsidR="003E680B" w:rsidRDefault="003E680B" w:rsidP="003E680B">
      <w:pPr>
        <w:tabs>
          <w:tab w:val="left" w:pos="2649"/>
        </w:tabs>
      </w:pPr>
      <w:r>
        <w:t xml:space="preserve">        &lt;p&gt;&lt;strong&gt;Mixed Border&lt;/strong&gt;&lt;/p&gt;</w:t>
      </w:r>
    </w:p>
    <w:p w14:paraId="15A375A3" w14:textId="77777777" w:rsidR="003E680B" w:rsidRDefault="003E680B" w:rsidP="003E680B">
      <w:pPr>
        <w:tabs>
          <w:tab w:val="left" w:pos="2649"/>
        </w:tabs>
      </w:pPr>
      <w:r>
        <w:t xml:space="preserve">    &lt;/div&gt;</w:t>
      </w:r>
    </w:p>
    <w:p w14:paraId="3AE49986" w14:textId="77777777" w:rsidR="003E680B" w:rsidRDefault="003E680B" w:rsidP="003E680B">
      <w:pPr>
        <w:tabs>
          <w:tab w:val="left" w:pos="2649"/>
        </w:tabs>
      </w:pPr>
    </w:p>
    <w:p w14:paraId="6EE28311" w14:textId="77777777" w:rsidR="003E680B" w:rsidRDefault="003E680B" w:rsidP="003E680B">
      <w:pPr>
        <w:tabs>
          <w:tab w:val="left" w:pos="2649"/>
        </w:tabs>
      </w:pPr>
      <w:r>
        <w:t>&lt;/body&gt;</w:t>
      </w:r>
    </w:p>
    <w:p w14:paraId="2565B821" w14:textId="445B85F5" w:rsidR="003E680B" w:rsidRDefault="003E680B" w:rsidP="003E680B">
      <w:pPr>
        <w:tabs>
          <w:tab w:val="left" w:pos="2649"/>
        </w:tabs>
      </w:pPr>
      <w:r>
        <w:t>&lt;/html&gt;</w:t>
      </w:r>
    </w:p>
    <w:p w14:paraId="3B48691C" w14:textId="4CFB1DF3" w:rsidR="003E680B" w:rsidRDefault="003E680B" w:rsidP="003E680B">
      <w:pPr>
        <w:tabs>
          <w:tab w:val="left" w:pos="2649"/>
        </w:tabs>
      </w:pPr>
      <w:r>
        <w:t>Output:</w:t>
      </w:r>
    </w:p>
    <w:p w14:paraId="58B8D9EE" w14:textId="661F0A3A" w:rsidR="003E680B" w:rsidRDefault="003E680B" w:rsidP="003E680B">
      <w:pPr>
        <w:tabs>
          <w:tab w:val="left" w:pos="2649"/>
        </w:tabs>
      </w:pPr>
      <w:r w:rsidRPr="003E680B">
        <w:rPr>
          <w:noProof/>
          <w:lang w:eastAsia="en-IN"/>
        </w:rPr>
        <w:drawing>
          <wp:inline distT="0" distB="0" distL="0" distR="0" wp14:anchorId="163F5A32" wp14:editId="3CBAD235">
            <wp:extent cx="3924300" cy="3581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4300" cy="3581400"/>
                    </a:xfrm>
                    <a:prstGeom prst="rect">
                      <a:avLst/>
                    </a:prstGeom>
                  </pic:spPr>
                </pic:pic>
              </a:graphicData>
            </a:graphic>
          </wp:inline>
        </w:drawing>
      </w:r>
    </w:p>
    <w:p w14:paraId="4FD83E24" w14:textId="0FCE872F" w:rsidR="003E680B" w:rsidRDefault="003E680B" w:rsidP="003E680B">
      <w:pPr>
        <w:tabs>
          <w:tab w:val="left" w:pos="2649"/>
        </w:tabs>
        <w:jc w:val="center"/>
      </w:pPr>
      <w:r>
        <w:t>Project-66</w:t>
      </w:r>
    </w:p>
    <w:p w14:paraId="0124D4CB" w14:textId="5FE3F008" w:rsidR="003E680B" w:rsidRDefault="003E680B" w:rsidP="003E680B">
      <w:pPr>
        <w:tabs>
          <w:tab w:val="left" w:pos="2649"/>
        </w:tabs>
      </w:pPr>
      <w:r>
        <w:t>. Design a web page implementing the usage of CSS text property</w:t>
      </w:r>
    </w:p>
    <w:p w14:paraId="0D0F03B1" w14:textId="77777777" w:rsidR="003E680B" w:rsidRDefault="003E680B" w:rsidP="003E680B">
      <w:pPr>
        <w:tabs>
          <w:tab w:val="left" w:pos="2649"/>
        </w:tabs>
      </w:pPr>
      <w:r>
        <w:t>&lt;!DOCTYPE html&gt;</w:t>
      </w:r>
    </w:p>
    <w:p w14:paraId="140D4B16" w14:textId="77777777" w:rsidR="003E680B" w:rsidRDefault="003E680B" w:rsidP="003E680B">
      <w:pPr>
        <w:tabs>
          <w:tab w:val="left" w:pos="2649"/>
        </w:tabs>
      </w:pPr>
      <w:r>
        <w:t>&lt;html lang="en"&gt;</w:t>
      </w:r>
    </w:p>
    <w:p w14:paraId="5D063DCB" w14:textId="77777777" w:rsidR="003E680B" w:rsidRDefault="003E680B" w:rsidP="003E680B">
      <w:pPr>
        <w:tabs>
          <w:tab w:val="left" w:pos="2649"/>
        </w:tabs>
      </w:pPr>
      <w:r>
        <w:t>&lt;head&gt;</w:t>
      </w:r>
    </w:p>
    <w:p w14:paraId="537D746E" w14:textId="77777777" w:rsidR="003E680B" w:rsidRDefault="003E680B" w:rsidP="003E680B">
      <w:pPr>
        <w:tabs>
          <w:tab w:val="left" w:pos="2649"/>
        </w:tabs>
      </w:pPr>
      <w:r>
        <w:t xml:space="preserve">    &lt;meta charset="UTF-8"&gt;</w:t>
      </w:r>
    </w:p>
    <w:p w14:paraId="0EE87814" w14:textId="77777777" w:rsidR="003E680B" w:rsidRDefault="003E680B" w:rsidP="003E680B">
      <w:pPr>
        <w:tabs>
          <w:tab w:val="left" w:pos="2649"/>
        </w:tabs>
      </w:pPr>
      <w:r>
        <w:t xml:space="preserve">    &lt;title&gt;CSS Text Property Demo&lt;/title&gt;</w:t>
      </w:r>
    </w:p>
    <w:p w14:paraId="0753621F" w14:textId="77777777" w:rsidR="003E680B" w:rsidRDefault="003E680B" w:rsidP="003E680B">
      <w:pPr>
        <w:tabs>
          <w:tab w:val="left" w:pos="2649"/>
        </w:tabs>
      </w:pPr>
      <w:r>
        <w:t xml:space="preserve">    &lt;style&gt;</w:t>
      </w:r>
    </w:p>
    <w:p w14:paraId="24E80459" w14:textId="77777777" w:rsidR="003E680B" w:rsidRDefault="003E680B" w:rsidP="003E680B">
      <w:pPr>
        <w:tabs>
          <w:tab w:val="left" w:pos="2649"/>
        </w:tabs>
      </w:pPr>
      <w:r>
        <w:t xml:space="preserve">        body {</w:t>
      </w:r>
    </w:p>
    <w:p w14:paraId="73FB8FF0" w14:textId="77777777" w:rsidR="003E680B" w:rsidRDefault="003E680B" w:rsidP="003E680B">
      <w:pPr>
        <w:tabs>
          <w:tab w:val="left" w:pos="2649"/>
        </w:tabs>
      </w:pPr>
      <w:r>
        <w:t xml:space="preserve">            font-family: 'Segoe UI', Tahoma, Geneva, Verdana, sans-serif;</w:t>
      </w:r>
    </w:p>
    <w:p w14:paraId="14CDE094" w14:textId="77777777" w:rsidR="003E680B" w:rsidRDefault="003E680B" w:rsidP="003E680B">
      <w:pPr>
        <w:tabs>
          <w:tab w:val="left" w:pos="2649"/>
        </w:tabs>
      </w:pPr>
      <w:r>
        <w:t xml:space="preserve">            background-color: #f4f4f4;</w:t>
      </w:r>
    </w:p>
    <w:p w14:paraId="392D40F1" w14:textId="77777777" w:rsidR="003E680B" w:rsidRDefault="003E680B" w:rsidP="003E680B">
      <w:pPr>
        <w:tabs>
          <w:tab w:val="left" w:pos="2649"/>
        </w:tabs>
      </w:pPr>
      <w:r>
        <w:t xml:space="preserve">            padding: 30px;</w:t>
      </w:r>
    </w:p>
    <w:p w14:paraId="182139B7" w14:textId="77777777" w:rsidR="003E680B" w:rsidRDefault="003E680B" w:rsidP="003E680B">
      <w:pPr>
        <w:tabs>
          <w:tab w:val="left" w:pos="2649"/>
        </w:tabs>
      </w:pPr>
      <w:r>
        <w:t xml:space="preserve">            color: #333;</w:t>
      </w:r>
    </w:p>
    <w:p w14:paraId="4DAFE4FE" w14:textId="77777777" w:rsidR="003E680B" w:rsidRDefault="003E680B" w:rsidP="003E680B">
      <w:pPr>
        <w:tabs>
          <w:tab w:val="left" w:pos="2649"/>
        </w:tabs>
      </w:pPr>
      <w:r>
        <w:t xml:space="preserve">        }</w:t>
      </w:r>
    </w:p>
    <w:p w14:paraId="6FF0B0FF" w14:textId="77777777" w:rsidR="003E680B" w:rsidRDefault="003E680B" w:rsidP="003E680B">
      <w:pPr>
        <w:tabs>
          <w:tab w:val="left" w:pos="2649"/>
        </w:tabs>
      </w:pPr>
    </w:p>
    <w:p w14:paraId="7FC326D6" w14:textId="77777777" w:rsidR="003E680B" w:rsidRDefault="003E680B" w:rsidP="003E680B">
      <w:pPr>
        <w:tabs>
          <w:tab w:val="left" w:pos="2649"/>
        </w:tabs>
      </w:pPr>
      <w:r>
        <w:t xml:space="preserve">        h1 {</w:t>
      </w:r>
    </w:p>
    <w:p w14:paraId="7CB5D7D9" w14:textId="77777777" w:rsidR="003E680B" w:rsidRDefault="003E680B" w:rsidP="003E680B">
      <w:pPr>
        <w:tabs>
          <w:tab w:val="left" w:pos="2649"/>
        </w:tabs>
      </w:pPr>
      <w:r>
        <w:t xml:space="preserve">            text-align: center;</w:t>
      </w:r>
    </w:p>
    <w:p w14:paraId="6726A6A0" w14:textId="77777777" w:rsidR="003E680B" w:rsidRDefault="003E680B" w:rsidP="003E680B">
      <w:pPr>
        <w:tabs>
          <w:tab w:val="left" w:pos="2649"/>
        </w:tabs>
      </w:pPr>
      <w:r>
        <w:t xml:space="preserve">            text-transform: uppercase;</w:t>
      </w:r>
    </w:p>
    <w:p w14:paraId="50D33FA3" w14:textId="77777777" w:rsidR="003E680B" w:rsidRDefault="003E680B" w:rsidP="003E680B">
      <w:pPr>
        <w:tabs>
          <w:tab w:val="left" w:pos="2649"/>
        </w:tabs>
      </w:pPr>
      <w:r>
        <w:t xml:space="preserve">            text-shadow: 2px 2px 5px rgba(0,0,0,0.2);</w:t>
      </w:r>
    </w:p>
    <w:p w14:paraId="533D1F30" w14:textId="77777777" w:rsidR="003E680B" w:rsidRDefault="003E680B" w:rsidP="003E680B">
      <w:pPr>
        <w:tabs>
          <w:tab w:val="left" w:pos="2649"/>
        </w:tabs>
      </w:pPr>
      <w:r>
        <w:t xml:space="preserve">            color: #2c3e50;</w:t>
      </w:r>
    </w:p>
    <w:p w14:paraId="6AE25F82" w14:textId="77777777" w:rsidR="003E680B" w:rsidRDefault="003E680B" w:rsidP="003E680B">
      <w:pPr>
        <w:tabs>
          <w:tab w:val="left" w:pos="2649"/>
        </w:tabs>
      </w:pPr>
      <w:r>
        <w:t xml:space="preserve">        }</w:t>
      </w:r>
    </w:p>
    <w:p w14:paraId="0976EDB9" w14:textId="77777777" w:rsidR="003E680B" w:rsidRDefault="003E680B" w:rsidP="003E680B">
      <w:pPr>
        <w:tabs>
          <w:tab w:val="left" w:pos="2649"/>
        </w:tabs>
      </w:pPr>
    </w:p>
    <w:p w14:paraId="328A9079" w14:textId="77777777" w:rsidR="003E680B" w:rsidRDefault="003E680B" w:rsidP="003E680B">
      <w:pPr>
        <w:tabs>
          <w:tab w:val="left" w:pos="2649"/>
        </w:tabs>
      </w:pPr>
      <w:r>
        <w:t xml:space="preserve">        .center-text {</w:t>
      </w:r>
    </w:p>
    <w:p w14:paraId="08D549A0" w14:textId="77777777" w:rsidR="003E680B" w:rsidRDefault="003E680B" w:rsidP="003E680B">
      <w:pPr>
        <w:tabs>
          <w:tab w:val="left" w:pos="2649"/>
        </w:tabs>
      </w:pPr>
      <w:r>
        <w:t xml:space="preserve">            text-align: center;</w:t>
      </w:r>
    </w:p>
    <w:p w14:paraId="79764687" w14:textId="77777777" w:rsidR="003E680B" w:rsidRDefault="003E680B" w:rsidP="003E680B">
      <w:pPr>
        <w:tabs>
          <w:tab w:val="left" w:pos="2649"/>
        </w:tabs>
      </w:pPr>
      <w:r>
        <w:t xml:space="preserve">        }</w:t>
      </w:r>
    </w:p>
    <w:p w14:paraId="497CAD37" w14:textId="77777777" w:rsidR="003E680B" w:rsidRDefault="003E680B" w:rsidP="003E680B">
      <w:pPr>
        <w:tabs>
          <w:tab w:val="left" w:pos="2649"/>
        </w:tabs>
      </w:pPr>
    </w:p>
    <w:p w14:paraId="4F0E00B4" w14:textId="77777777" w:rsidR="003E680B" w:rsidRDefault="003E680B" w:rsidP="003E680B">
      <w:pPr>
        <w:tabs>
          <w:tab w:val="left" w:pos="2649"/>
        </w:tabs>
      </w:pPr>
      <w:r>
        <w:t xml:space="preserve">        .right-text {</w:t>
      </w:r>
    </w:p>
    <w:p w14:paraId="673DDE8B" w14:textId="77777777" w:rsidR="003E680B" w:rsidRDefault="003E680B" w:rsidP="003E680B">
      <w:pPr>
        <w:tabs>
          <w:tab w:val="left" w:pos="2649"/>
        </w:tabs>
      </w:pPr>
      <w:r>
        <w:t xml:space="preserve">            text-align: right;</w:t>
      </w:r>
    </w:p>
    <w:p w14:paraId="4B8F5C94" w14:textId="77777777" w:rsidR="003E680B" w:rsidRDefault="003E680B" w:rsidP="003E680B">
      <w:pPr>
        <w:tabs>
          <w:tab w:val="left" w:pos="2649"/>
        </w:tabs>
      </w:pPr>
      <w:r>
        <w:t xml:space="preserve">        }</w:t>
      </w:r>
    </w:p>
    <w:p w14:paraId="55DF6AB0" w14:textId="77777777" w:rsidR="003E680B" w:rsidRDefault="003E680B" w:rsidP="003E680B">
      <w:pPr>
        <w:tabs>
          <w:tab w:val="left" w:pos="2649"/>
        </w:tabs>
      </w:pPr>
    </w:p>
    <w:p w14:paraId="770CC25E" w14:textId="77777777" w:rsidR="003E680B" w:rsidRDefault="003E680B" w:rsidP="003E680B">
      <w:pPr>
        <w:tabs>
          <w:tab w:val="left" w:pos="2649"/>
        </w:tabs>
      </w:pPr>
      <w:r>
        <w:t xml:space="preserve">        .underline-text {</w:t>
      </w:r>
    </w:p>
    <w:p w14:paraId="3F898796" w14:textId="77777777" w:rsidR="003E680B" w:rsidRDefault="003E680B" w:rsidP="003E680B">
      <w:pPr>
        <w:tabs>
          <w:tab w:val="left" w:pos="2649"/>
        </w:tabs>
      </w:pPr>
      <w:r>
        <w:t xml:space="preserve">            text-decoration: underline;</w:t>
      </w:r>
    </w:p>
    <w:p w14:paraId="1A234DA7" w14:textId="77777777" w:rsidR="003E680B" w:rsidRDefault="003E680B" w:rsidP="003E680B">
      <w:pPr>
        <w:tabs>
          <w:tab w:val="left" w:pos="2649"/>
        </w:tabs>
      </w:pPr>
      <w:r>
        <w:t xml:space="preserve">        }</w:t>
      </w:r>
    </w:p>
    <w:p w14:paraId="5766B012" w14:textId="77777777" w:rsidR="003E680B" w:rsidRDefault="003E680B" w:rsidP="003E680B">
      <w:pPr>
        <w:tabs>
          <w:tab w:val="left" w:pos="2649"/>
        </w:tabs>
      </w:pPr>
    </w:p>
    <w:p w14:paraId="197D896B" w14:textId="77777777" w:rsidR="003E680B" w:rsidRDefault="003E680B" w:rsidP="003E680B">
      <w:pPr>
        <w:tabs>
          <w:tab w:val="left" w:pos="2649"/>
        </w:tabs>
      </w:pPr>
      <w:r>
        <w:t xml:space="preserve">        .line-through {</w:t>
      </w:r>
    </w:p>
    <w:p w14:paraId="000D9069" w14:textId="77777777" w:rsidR="003E680B" w:rsidRDefault="003E680B" w:rsidP="003E680B">
      <w:pPr>
        <w:tabs>
          <w:tab w:val="left" w:pos="2649"/>
        </w:tabs>
      </w:pPr>
      <w:r>
        <w:t xml:space="preserve">            text-decoration: line-through;</w:t>
      </w:r>
    </w:p>
    <w:p w14:paraId="2369CB03" w14:textId="77777777" w:rsidR="003E680B" w:rsidRDefault="003E680B" w:rsidP="003E680B">
      <w:pPr>
        <w:tabs>
          <w:tab w:val="left" w:pos="2649"/>
        </w:tabs>
      </w:pPr>
      <w:r>
        <w:t xml:space="preserve">        }</w:t>
      </w:r>
    </w:p>
    <w:p w14:paraId="2C9DF4C7" w14:textId="77777777" w:rsidR="003E680B" w:rsidRDefault="003E680B" w:rsidP="003E680B">
      <w:pPr>
        <w:tabs>
          <w:tab w:val="left" w:pos="2649"/>
        </w:tabs>
      </w:pPr>
    </w:p>
    <w:p w14:paraId="42C450BB" w14:textId="77777777" w:rsidR="003E680B" w:rsidRDefault="003E680B" w:rsidP="003E680B">
      <w:pPr>
        <w:tabs>
          <w:tab w:val="left" w:pos="2649"/>
        </w:tabs>
      </w:pPr>
      <w:r>
        <w:t xml:space="preserve">        .capitalize-text {</w:t>
      </w:r>
    </w:p>
    <w:p w14:paraId="0059F8FE" w14:textId="77777777" w:rsidR="003E680B" w:rsidRDefault="003E680B" w:rsidP="003E680B">
      <w:pPr>
        <w:tabs>
          <w:tab w:val="left" w:pos="2649"/>
        </w:tabs>
      </w:pPr>
      <w:r>
        <w:t xml:space="preserve">            text-transform: capitalize;</w:t>
      </w:r>
    </w:p>
    <w:p w14:paraId="16B1E0B3" w14:textId="77777777" w:rsidR="003E680B" w:rsidRDefault="003E680B" w:rsidP="003E680B">
      <w:pPr>
        <w:tabs>
          <w:tab w:val="left" w:pos="2649"/>
        </w:tabs>
      </w:pPr>
      <w:r>
        <w:t xml:space="preserve">        }</w:t>
      </w:r>
    </w:p>
    <w:p w14:paraId="4105DDE3" w14:textId="77777777" w:rsidR="003E680B" w:rsidRDefault="003E680B" w:rsidP="003E680B">
      <w:pPr>
        <w:tabs>
          <w:tab w:val="left" w:pos="2649"/>
        </w:tabs>
      </w:pPr>
    </w:p>
    <w:p w14:paraId="191E31C7" w14:textId="77777777" w:rsidR="003E680B" w:rsidRDefault="003E680B" w:rsidP="003E680B">
      <w:pPr>
        <w:tabs>
          <w:tab w:val="left" w:pos="2649"/>
        </w:tabs>
      </w:pPr>
      <w:r>
        <w:t xml:space="preserve">        .uppercase-text {</w:t>
      </w:r>
    </w:p>
    <w:p w14:paraId="366862F4" w14:textId="77777777" w:rsidR="003E680B" w:rsidRDefault="003E680B" w:rsidP="003E680B">
      <w:pPr>
        <w:tabs>
          <w:tab w:val="left" w:pos="2649"/>
        </w:tabs>
      </w:pPr>
      <w:r>
        <w:t xml:space="preserve">            text-transform: uppercase;</w:t>
      </w:r>
    </w:p>
    <w:p w14:paraId="5DA9054D" w14:textId="77777777" w:rsidR="003E680B" w:rsidRDefault="003E680B" w:rsidP="003E680B">
      <w:pPr>
        <w:tabs>
          <w:tab w:val="left" w:pos="2649"/>
        </w:tabs>
      </w:pPr>
      <w:r>
        <w:t xml:space="preserve">        }</w:t>
      </w:r>
    </w:p>
    <w:p w14:paraId="383D52EF" w14:textId="77777777" w:rsidR="003E680B" w:rsidRDefault="003E680B" w:rsidP="003E680B">
      <w:pPr>
        <w:tabs>
          <w:tab w:val="left" w:pos="2649"/>
        </w:tabs>
      </w:pPr>
    </w:p>
    <w:p w14:paraId="23A36D3F" w14:textId="77777777" w:rsidR="003E680B" w:rsidRDefault="003E680B" w:rsidP="003E680B">
      <w:pPr>
        <w:tabs>
          <w:tab w:val="left" w:pos="2649"/>
        </w:tabs>
      </w:pPr>
      <w:r>
        <w:t xml:space="preserve">        .spacing {</w:t>
      </w:r>
    </w:p>
    <w:p w14:paraId="4FA2DC3B" w14:textId="77777777" w:rsidR="003E680B" w:rsidRDefault="003E680B" w:rsidP="003E680B">
      <w:pPr>
        <w:tabs>
          <w:tab w:val="left" w:pos="2649"/>
        </w:tabs>
      </w:pPr>
      <w:r>
        <w:t xml:space="preserve">            letter-spacing: 3px;</w:t>
      </w:r>
    </w:p>
    <w:p w14:paraId="35E7B52D" w14:textId="77777777" w:rsidR="003E680B" w:rsidRDefault="003E680B" w:rsidP="003E680B">
      <w:pPr>
        <w:tabs>
          <w:tab w:val="left" w:pos="2649"/>
        </w:tabs>
      </w:pPr>
      <w:r>
        <w:t xml:space="preserve">            word-spacing: 10px;</w:t>
      </w:r>
    </w:p>
    <w:p w14:paraId="151E4ED9" w14:textId="77777777" w:rsidR="003E680B" w:rsidRDefault="003E680B" w:rsidP="003E680B">
      <w:pPr>
        <w:tabs>
          <w:tab w:val="left" w:pos="2649"/>
        </w:tabs>
      </w:pPr>
      <w:r>
        <w:t xml:space="preserve">        }</w:t>
      </w:r>
    </w:p>
    <w:p w14:paraId="46C3A9F5" w14:textId="77777777" w:rsidR="003E680B" w:rsidRDefault="003E680B" w:rsidP="003E680B">
      <w:pPr>
        <w:tabs>
          <w:tab w:val="left" w:pos="2649"/>
        </w:tabs>
      </w:pPr>
    </w:p>
    <w:p w14:paraId="5B5BEEA6" w14:textId="77777777" w:rsidR="003E680B" w:rsidRDefault="003E680B" w:rsidP="003E680B">
      <w:pPr>
        <w:tabs>
          <w:tab w:val="left" w:pos="2649"/>
        </w:tabs>
      </w:pPr>
      <w:r>
        <w:t xml:space="preserve">        .line-height {</w:t>
      </w:r>
    </w:p>
    <w:p w14:paraId="70DF3D8E" w14:textId="77777777" w:rsidR="003E680B" w:rsidRDefault="003E680B" w:rsidP="003E680B">
      <w:pPr>
        <w:tabs>
          <w:tab w:val="left" w:pos="2649"/>
        </w:tabs>
      </w:pPr>
      <w:r>
        <w:t xml:space="preserve">            line-height: 2;</w:t>
      </w:r>
    </w:p>
    <w:p w14:paraId="3F4955F7" w14:textId="77777777" w:rsidR="003E680B" w:rsidRDefault="003E680B" w:rsidP="003E680B">
      <w:pPr>
        <w:tabs>
          <w:tab w:val="left" w:pos="2649"/>
        </w:tabs>
      </w:pPr>
      <w:r>
        <w:t xml:space="preserve">        }</w:t>
      </w:r>
    </w:p>
    <w:p w14:paraId="7B73B56D" w14:textId="77777777" w:rsidR="003E680B" w:rsidRDefault="003E680B" w:rsidP="003E680B">
      <w:pPr>
        <w:tabs>
          <w:tab w:val="left" w:pos="2649"/>
        </w:tabs>
      </w:pPr>
    </w:p>
    <w:p w14:paraId="2104087E" w14:textId="77777777" w:rsidR="003E680B" w:rsidRDefault="003E680B" w:rsidP="003E680B">
      <w:pPr>
        <w:tabs>
          <w:tab w:val="left" w:pos="2649"/>
        </w:tabs>
      </w:pPr>
      <w:r>
        <w:t xml:space="preserve">        .rtl-text {</w:t>
      </w:r>
    </w:p>
    <w:p w14:paraId="32C680D9" w14:textId="77777777" w:rsidR="003E680B" w:rsidRDefault="003E680B" w:rsidP="003E680B">
      <w:pPr>
        <w:tabs>
          <w:tab w:val="left" w:pos="2649"/>
        </w:tabs>
      </w:pPr>
      <w:r>
        <w:t xml:space="preserve">            direction: rtl;</w:t>
      </w:r>
    </w:p>
    <w:p w14:paraId="0449CBB8" w14:textId="77777777" w:rsidR="003E680B" w:rsidRDefault="003E680B" w:rsidP="003E680B">
      <w:pPr>
        <w:tabs>
          <w:tab w:val="left" w:pos="2649"/>
        </w:tabs>
      </w:pPr>
      <w:r>
        <w:t xml:space="preserve">        }</w:t>
      </w:r>
    </w:p>
    <w:p w14:paraId="1E18FEE1" w14:textId="77777777" w:rsidR="003E680B" w:rsidRDefault="003E680B" w:rsidP="003E680B">
      <w:pPr>
        <w:tabs>
          <w:tab w:val="left" w:pos="2649"/>
        </w:tabs>
      </w:pPr>
    </w:p>
    <w:p w14:paraId="3FF6B795" w14:textId="77777777" w:rsidR="003E680B" w:rsidRDefault="003E680B" w:rsidP="003E680B">
      <w:pPr>
        <w:tabs>
          <w:tab w:val="left" w:pos="2649"/>
        </w:tabs>
      </w:pPr>
      <w:r>
        <w:t xml:space="preserve">        .demo-box {</w:t>
      </w:r>
    </w:p>
    <w:p w14:paraId="76EDB1A8" w14:textId="77777777" w:rsidR="003E680B" w:rsidRDefault="003E680B" w:rsidP="003E680B">
      <w:pPr>
        <w:tabs>
          <w:tab w:val="left" w:pos="2649"/>
        </w:tabs>
      </w:pPr>
      <w:r>
        <w:t xml:space="preserve">            background-color: #fff;</w:t>
      </w:r>
    </w:p>
    <w:p w14:paraId="17C574C4" w14:textId="77777777" w:rsidR="003E680B" w:rsidRDefault="003E680B" w:rsidP="003E680B">
      <w:pPr>
        <w:tabs>
          <w:tab w:val="left" w:pos="2649"/>
        </w:tabs>
      </w:pPr>
      <w:r>
        <w:t xml:space="preserve">            border: 1px solid #ccc;</w:t>
      </w:r>
    </w:p>
    <w:p w14:paraId="0D1D4B10" w14:textId="77777777" w:rsidR="003E680B" w:rsidRDefault="003E680B" w:rsidP="003E680B">
      <w:pPr>
        <w:tabs>
          <w:tab w:val="left" w:pos="2649"/>
        </w:tabs>
      </w:pPr>
      <w:r>
        <w:t xml:space="preserve">            padding: 15px;</w:t>
      </w:r>
    </w:p>
    <w:p w14:paraId="37D55FB5" w14:textId="77777777" w:rsidR="003E680B" w:rsidRDefault="003E680B" w:rsidP="003E680B">
      <w:pPr>
        <w:tabs>
          <w:tab w:val="left" w:pos="2649"/>
        </w:tabs>
      </w:pPr>
      <w:r>
        <w:t xml:space="preserve">            margin-bottom: 20px;</w:t>
      </w:r>
    </w:p>
    <w:p w14:paraId="0FC573C1" w14:textId="77777777" w:rsidR="003E680B" w:rsidRDefault="003E680B" w:rsidP="003E680B">
      <w:pPr>
        <w:tabs>
          <w:tab w:val="left" w:pos="2649"/>
        </w:tabs>
      </w:pPr>
      <w:r>
        <w:t xml:space="preserve">            border-radius: 5px;</w:t>
      </w:r>
    </w:p>
    <w:p w14:paraId="24F67427" w14:textId="77777777" w:rsidR="003E680B" w:rsidRDefault="003E680B" w:rsidP="003E680B">
      <w:pPr>
        <w:tabs>
          <w:tab w:val="left" w:pos="2649"/>
        </w:tabs>
      </w:pPr>
      <w:r>
        <w:t xml:space="preserve">        }</w:t>
      </w:r>
    </w:p>
    <w:p w14:paraId="1DD2C91F" w14:textId="77777777" w:rsidR="003E680B" w:rsidRDefault="003E680B" w:rsidP="003E680B">
      <w:pPr>
        <w:tabs>
          <w:tab w:val="left" w:pos="2649"/>
        </w:tabs>
      </w:pPr>
      <w:r>
        <w:t xml:space="preserve">    &lt;/style&gt;</w:t>
      </w:r>
    </w:p>
    <w:p w14:paraId="3A7A72A5" w14:textId="77777777" w:rsidR="003E680B" w:rsidRDefault="003E680B" w:rsidP="003E680B">
      <w:pPr>
        <w:tabs>
          <w:tab w:val="left" w:pos="2649"/>
        </w:tabs>
      </w:pPr>
      <w:r>
        <w:t>&lt;/head&gt;</w:t>
      </w:r>
    </w:p>
    <w:p w14:paraId="068CE941" w14:textId="77777777" w:rsidR="003E680B" w:rsidRDefault="003E680B" w:rsidP="003E680B">
      <w:pPr>
        <w:tabs>
          <w:tab w:val="left" w:pos="2649"/>
        </w:tabs>
      </w:pPr>
      <w:r>
        <w:t>&lt;body&gt;</w:t>
      </w:r>
    </w:p>
    <w:p w14:paraId="66DD16C3" w14:textId="77777777" w:rsidR="003E680B" w:rsidRDefault="003E680B" w:rsidP="003E680B">
      <w:pPr>
        <w:tabs>
          <w:tab w:val="left" w:pos="2649"/>
        </w:tabs>
      </w:pPr>
    </w:p>
    <w:p w14:paraId="4ABF20DD" w14:textId="77777777" w:rsidR="003E680B" w:rsidRDefault="003E680B" w:rsidP="003E680B">
      <w:pPr>
        <w:tabs>
          <w:tab w:val="left" w:pos="2649"/>
        </w:tabs>
      </w:pPr>
      <w:r>
        <w:t xml:space="preserve">    &lt;h1&gt;CSS Text Properties&lt;/h1&gt;</w:t>
      </w:r>
    </w:p>
    <w:p w14:paraId="215C98F3" w14:textId="77777777" w:rsidR="003E680B" w:rsidRDefault="003E680B" w:rsidP="003E680B">
      <w:pPr>
        <w:tabs>
          <w:tab w:val="left" w:pos="2649"/>
        </w:tabs>
      </w:pPr>
    </w:p>
    <w:p w14:paraId="786473DF" w14:textId="77777777" w:rsidR="003E680B" w:rsidRDefault="003E680B" w:rsidP="003E680B">
      <w:pPr>
        <w:tabs>
          <w:tab w:val="left" w:pos="2649"/>
        </w:tabs>
      </w:pPr>
      <w:r>
        <w:t xml:space="preserve">    &lt;div class="demo-box center-text"&gt;</w:t>
      </w:r>
    </w:p>
    <w:p w14:paraId="40BE2ACC" w14:textId="77777777" w:rsidR="003E680B" w:rsidRDefault="003E680B" w:rsidP="003E680B">
      <w:pPr>
        <w:tabs>
          <w:tab w:val="left" w:pos="2649"/>
        </w:tabs>
      </w:pPr>
      <w:r>
        <w:t xml:space="preserve">        &lt;p&gt;This paragraph is &lt;strong&gt;center-aligned&lt;/strong&gt; using &lt;code&gt;text-align: center&lt;/code&gt;.&lt;/p&gt;</w:t>
      </w:r>
    </w:p>
    <w:p w14:paraId="5A7CA674" w14:textId="77777777" w:rsidR="003E680B" w:rsidRDefault="003E680B" w:rsidP="003E680B">
      <w:pPr>
        <w:tabs>
          <w:tab w:val="left" w:pos="2649"/>
        </w:tabs>
      </w:pPr>
      <w:r>
        <w:t xml:space="preserve">    &lt;/div&gt;</w:t>
      </w:r>
    </w:p>
    <w:p w14:paraId="7B0AA1E1" w14:textId="77777777" w:rsidR="003E680B" w:rsidRDefault="003E680B" w:rsidP="003E680B">
      <w:pPr>
        <w:tabs>
          <w:tab w:val="left" w:pos="2649"/>
        </w:tabs>
      </w:pPr>
    </w:p>
    <w:p w14:paraId="61F12A99" w14:textId="77777777" w:rsidR="003E680B" w:rsidRDefault="003E680B" w:rsidP="003E680B">
      <w:pPr>
        <w:tabs>
          <w:tab w:val="left" w:pos="2649"/>
        </w:tabs>
      </w:pPr>
      <w:r>
        <w:t xml:space="preserve">    &lt;div class="demo-box right-text"&gt;</w:t>
      </w:r>
    </w:p>
    <w:p w14:paraId="7BFC2524" w14:textId="77777777" w:rsidR="003E680B" w:rsidRDefault="003E680B" w:rsidP="003E680B">
      <w:pPr>
        <w:tabs>
          <w:tab w:val="left" w:pos="2649"/>
        </w:tabs>
      </w:pPr>
      <w:r>
        <w:t xml:space="preserve">        &lt;p&gt;This paragraph is &lt;strong&gt;right-aligned&lt;/strong&gt; using &lt;code&gt;text-align: right&lt;/code&gt;.&lt;/p&gt;</w:t>
      </w:r>
    </w:p>
    <w:p w14:paraId="1329D60F" w14:textId="77777777" w:rsidR="003E680B" w:rsidRDefault="003E680B" w:rsidP="003E680B">
      <w:pPr>
        <w:tabs>
          <w:tab w:val="left" w:pos="2649"/>
        </w:tabs>
      </w:pPr>
      <w:r>
        <w:t xml:space="preserve">    &lt;/div&gt;</w:t>
      </w:r>
    </w:p>
    <w:p w14:paraId="4705BA37" w14:textId="77777777" w:rsidR="003E680B" w:rsidRDefault="003E680B" w:rsidP="003E680B">
      <w:pPr>
        <w:tabs>
          <w:tab w:val="left" w:pos="2649"/>
        </w:tabs>
      </w:pPr>
    </w:p>
    <w:p w14:paraId="41C5B5BC" w14:textId="77777777" w:rsidR="003E680B" w:rsidRDefault="003E680B" w:rsidP="003E680B">
      <w:pPr>
        <w:tabs>
          <w:tab w:val="left" w:pos="2649"/>
        </w:tabs>
      </w:pPr>
      <w:r>
        <w:t xml:space="preserve">    &lt;div class="demo-box underline-text"&gt;</w:t>
      </w:r>
    </w:p>
    <w:p w14:paraId="58D9BA66" w14:textId="77777777" w:rsidR="003E680B" w:rsidRDefault="003E680B" w:rsidP="003E680B">
      <w:pPr>
        <w:tabs>
          <w:tab w:val="left" w:pos="2649"/>
        </w:tabs>
      </w:pPr>
      <w:r>
        <w:t xml:space="preserve">        &lt;p&gt;This text is &lt;strong&gt;underlined&lt;/strong&gt; using &lt;code&gt;text-decoration: underline&lt;/code&gt;.&lt;/p&gt;</w:t>
      </w:r>
    </w:p>
    <w:p w14:paraId="33D0B160" w14:textId="77777777" w:rsidR="003E680B" w:rsidRDefault="003E680B" w:rsidP="003E680B">
      <w:pPr>
        <w:tabs>
          <w:tab w:val="left" w:pos="2649"/>
        </w:tabs>
      </w:pPr>
      <w:r>
        <w:t xml:space="preserve">    &lt;/div&gt;</w:t>
      </w:r>
    </w:p>
    <w:p w14:paraId="68316CF0" w14:textId="77777777" w:rsidR="003E680B" w:rsidRDefault="003E680B" w:rsidP="003E680B">
      <w:pPr>
        <w:tabs>
          <w:tab w:val="left" w:pos="2649"/>
        </w:tabs>
      </w:pPr>
    </w:p>
    <w:p w14:paraId="4B2D34D0" w14:textId="77777777" w:rsidR="003E680B" w:rsidRDefault="003E680B" w:rsidP="003E680B">
      <w:pPr>
        <w:tabs>
          <w:tab w:val="left" w:pos="2649"/>
        </w:tabs>
      </w:pPr>
      <w:r>
        <w:t xml:space="preserve">    &lt;div class="demo-box line-through"&gt;</w:t>
      </w:r>
    </w:p>
    <w:p w14:paraId="204FF28C" w14:textId="77777777" w:rsidR="003E680B" w:rsidRDefault="003E680B" w:rsidP="003E680B">
      <w:pPr>
        <w:tabs>
          <w:tab w:val="left" w:pos="2649"/>
        </w:tabs>
      </w:pPr>
      <w:r>
        <w:t xml:space="preserve">        &lt;p&gt;This text has a &lt;strong&gt;line-through&lt;/strong&gt; using &lt;code&gt;text-decoration: line-through&lt;/code&gt;.&lt;/p&gt;</w:t>
      </w:r>
    </w:p>
    <w:p w14:paraId="36189650" w14:textId="77777777" w:rsidR="003E680B" w:rsidRDefault="003E680B" w:rsidP="003E680B">
      <w:pPr>
        <w:tabs>
          <w:tab w:val="left" w:pos="2649"/>
        </w:tabs>
      </w:pPr>
      <w:r>
        <w:t xml:space="preserve">    &lt;/div&gt;</w:t>
      </w:r>
    </w:p>
    <w:p w14:paraId="684B5067" w14:textId="77777777" w:rsidR="003E680B" w:rsidRDefault="003E680B" w:rsidP="003E680B">
      <w:pPr>
        <w:tabs>
          <w:tab w:val="left" w:pos="2649"/>
        </w:tabs>
      </w:pPr>
    </w:p>
    <w:p w14:paraId="2C587B5A" w14:textId="77777777" w:rsidR="003E680B" w:rsidRDefault="003E680B" w:rsidP="003E680B">
      <w:pPr>
        <w:tabs>
          <w:tab w:val="left" w:pos="2649"/>
        </w:tabs>
      </w:pPr>
      <w:r>
        <w:t xml:space="preserve">    &lt;div class="demo-box capitalize-text"&gt;</w:t>
      </w:r>
    </w:p>
    <w:p w14:paraId="5980EFCE" w14:textId="77777777" w:rsidR="003E680B" w:rsidRDefault="003E680B" w:rsidP="003E680B">
      <w:pPr>
        <w:tabs>
          <w:tab w:val="left" w:pos="2649"/>
        </w:tabs>
      </w:pPr>
      <w:r>
        <w:t xml:space="preserve">        &lt;p&gt;this sentence uses &lt;strong&gt;capitalize&lt;/strong&gt; text-transform.&lt;/p&gt;</w:t>
      </w:r>
    </w:p>
    <w:p w14:paraId="427C8FF2" w14:textId="77777777" w:rsidR="003E680B" w:rsidRDefault="003E680B" w:rsidP="003E680B">
      <w:pPr>
        <w:tabs>
          <w:tab w:val="left" w:pos="2649"/>
        </w:tabs>
      </w:pPr>
      <w:r>
        <w:t xml:space="preserve">    &lt;/div&gt;</w:t>
      </w:r>
    </w:p>
    <w:p w14:paraId="3FAB1626" w14:textId="77777777" w:rsidR="003E680B" w:rsidRDefault="003E680B" w:rsidP="003E680B">
      <w:pPr>
        <w:tabs>
          <w:tab w:val="left" w:pos="2649"/>
        </w:tabs>
      </w:pPr>
    </w:p>
    <w:p w14:paraId="217D847A" w14:textId="77777777" w:rsidR="003E680B" w:rsidRDefault="003E680B" w:rsidP="003E680B">
      <w:pPr>
        <w:tabs>
          <w:tab w:val="left" w:pos="2649"/>
        </w:tabs>
      </w:pPr>
      <w:r>
        <w:t xml:space="preserve">    &lt;div class="demo-box uppercase-text"&gt;</w:t>
      </w:r>
    </w:p>
    <w:p w14:paraId="674FF989" w14:textId="77777777" w:rsidR="003E680B" w:rsidRDefault="003E680B" w:rsidP="003E680B">
      <w:pPr>
        <w:tabs>
          <w:tab w:val="left" w:pos="2649"/>
        </w:tabs>
      </w:pPr>
      <w:r>
        <w:t xml:space="preserve">        &lt;p&gt;this sentence uses &lt;strong&gt;uppercase&lt;/strong&gt; text-transform.&lt;/p&gt;</w:t>
      </w:r>
    </w:p>
    <w:p w14:paraId="0224E5F9" w14:textId="77777777" w:rsidR="003E680B" w:rsidRDefault="003E680B" w:rsidP="003E680B">
      <w:pPr>
        <w:tabs>
          <w:tab w:val="left" w:pos="2649"/>
        </w:tabs>
      </w:pPr>
      <w:r>
        <w:t xml:space="preserve">    &lt;/div&gt;</w:t>
      </w:r>
    </w:p>
    <w:p w14:paraId="5C9735D5" w14:textId="77777777" w:rsidR="003E680B" w:rsidRDefault="003E680B" w:rsidP="003E680B">
      <w:pPr>
        <w:tabs>
          <w:tab w:val="left" w:pos="2649"/>
        </w:tabs>
      </w:pPr>
    </w:p>
    <w:p w14:paraId="2FF904F3" w14:textId="77777777" w:rsidR="003E680B" w:rsidRDefault="003E680B" w:rsidP="003E680B">
      <w:pPr>
        <w:tabs>
          <w:tab w:val="left" w:pos="2649"/>
        </w:tabs>
      </w:pPr>
      <w:r>
        <w:t xml:space="preserve">    &lt;div class="demo-box spacing"&gt;</w:t>
      </w:r>
    </w:p>
    <w:p w14:paraId="7F3F9D37" w14:textId="77777777" w:rsidR="003E680B" w:rsidRDefault="003E680B" w:rsidP="003E680B">
      <w:pPr>
        <w:tabs>
          <w:tab w:val="left" w:pos="2649"/>
        </w:tabs>
      </w:pPr>
      <w:r>
        <w:t xml:space="preserve">        &lt;p&gt;This text has &lt;strong&gt;letter-spacing&lt;/strong&gt; and &lt;strong&gt;word-spacing&lt;/strong&gt;.&lt;/p&gt;</w:t>
      </w:r>
    </w:p>
    <w:p w14:paraId="467F3700" w14:textId="77777777" w:rsidR="003E680B" w:rsidRDefault="003E680B" w:rsidP="003E680B">
      <w:pPr>
        <w:tabs>
          <w:tab w:val="left" w:pos="2649"/>
        </w:tabs>
      </w:pPr>
      <w:r>
        <w:t xml:space="preserve">    &lt;/div&gt;</w:t>
      </w:r>
    </w:p>
    <w:p w14:paraId="196DC3C2" w14:textId="77777777" w:rsidR="003E680B" w:rsidRDefault="003E680B" w:rsidP="003E680B">
      <w:pPr>
        <w:tabs>
          <w:tab w:val="left" w:pos="2649"/>
        </w:tabs>
      </w:pPr>
    </w:p>
    <w:p w14:paraId="22FBAB44" w14:textId="77777777" w:rsidR="003E680B" w:rsidRDefault="003E680B" w:rsidP="003E680B">
      <w:pPr>
        <w:tabs>
          <w:tab w:val="left" w:pos="2649"/>
        </w:tabs>
      </w:pPr>
      <w:r>
        <w:t xml:space="preserve">    &lt;div class="demo-box line-height"&gt;</w:t>
      </w:r>
    </w:p>
    <w:p w14:paraId="2BE6159D" w14:textId="77777777" w:rsidR="003E680B" w:rsidRDefault="003E680B" w:rsidP="003E680B">
      <w:pPr>
        <w:tabs>
          <w:tab w:val="left" w:pos="2649"/>
        </w:tabs>
      </w:pPr>
      <w:r>
        <w:t xml:space="preserve">        &lt;p&gt;This paragraph uses increased &lt;strong&gt;line-height&lt;/strong&gt; for better readability. Lorem ipsum dolor sit amet, consectetur adipiscing elit. Integer nec odio. Praesent libero. Sed cursus ante dapibus diam.&lt;/p&gt;</w:t>
      </w:r>
    </w:p>
    <w:p w14:paraId="34D7ED92" w14:textId="77777777" w:rsidR="003E680B" w:rsidRDefault="003E680B" w:rsidP="003E680B">
      <w:pPr>
        <w:tabs>
          <w:tab w:val="left" w:pos="2649"/>
        </w:tabs>
      </w:pPr>
      <w:r>
        <w:t xml:space="preserve">    &lt;/div&gt;</w:t>
      </w:r>
    </w:p>
    <w:p w14:paraId="5AC1C318" w14:textId="77777777" w:rsidR="003E680B" w:rsidRDefault="003E680B" w:rsidP="003E680B">
      <w:pPr>
        <w:tabs>
          <w:tab w:val="left" w:pos="2649"/>
        </w:tabs>
      </w:pPr>
    </w:p>
    <w:p w14:paraId="56664D61" w14:textId="77777777" w:rsidR="003E680B" w:rsidRDefault="003E680B" w:rsidP="003E680B">
      <w:pPr>
        <w:tabs>
          <w:tab w:val="left" w:pos="2649"/>
        </w:tabs>
      </w:pPr>
      <w:r>
        <w:t xml:space="preserve">    &lt;div class="demo-box rtl-text"&gt;</w:t>
      </w:r>
    </w:p>
    <w:p w14:paraId="2DB35E07" w14:textId="77777777" w:rsidR="003E680B" w:rsidRDefault="003E680B" w:rsidP="003E680B">
      <w:pPr>
        <w:tabs>
          <w:tab w:val="left" w:pos="2649"/>
        </w:tabs>
      </w:pPr>
      <w:r>
        <w:t xml:space="preserve">        &lt;p&gt;هذا النص يستخدم &lt;strong&gt;اتجاه من اليمين إلى اليسار&lt;/strong&gt; باستخدام &lt;code&gt;direction: rtl&lt;/code&gt;.&lt;/p&gt;</w:t>
      </w:r>
    </w:p>
    <w:p w14:paraId="552AF993" w14:textId="77777777" w:rsidR="003E680B" w:rsidRDefault="003E680B" w:rsidP="003E680B">
      <w:pPr>
        <w:tabs>
          <w:tab w:val="left" w:pos="2649"/>
        </w:tabs>
      </w:pPr>
      <w:r>
        <w:t xml:space="preserve">    &lt;/div&gt;</w:t>
      </w:r>
    </w:p>
    <w:p w14:paraId="6CB55DBB" w14:textId="77777777" w:rsidR="003E680B" w:rsidRDefault="003E680B" w:rsidP="003E680B">
      <w:pPr>
        <w:tabs>
          <w:tab w:val="left" w:pos="2649"/>
        </w:tabs>
      </w:pPr>
    </w:p>
    <w:p w14:paraId="04D9CD44" w14:textId="77777777" w:rsidR="003E680B" w:rsidRDefault="003E680B" w:rsidP="003E680B">
      <w:pPr>
        <w:tabs>
          <w:tab w:val="left" w:pos="2649"/>
        </w:tabs>
      </w:pPr>
      <w:r>
        <w:t>&lt;/body&gt;</w:t>
      </w:r>
    </w:p>
    <w:p w14:paraId="467C57DF" w14:textId="68076ED4" w:rsidR="003E680B" w:rsidRDefault="003E680B" w:rsidP="003E680B">
      <w:pPr>
        <w:tabs>
          <w:tab w:val="left" w:pos="2649"/>
        </w:tabs>
      </w:pPr>
      <w:r>
        <w:t>&lt;/html&gt;</w:t>
      </w:r>
    </w:p>
    <w:p w14:paraId="00339E00" w14:textId="6C23E4C8" w:rsidR="003E680B" w:rsidRDefault="003E680B" w:rsidP="003E680B">
      <w:pPr>
        <w:tabs>
          <w:tab w:val="left" w:pos="2649"/>
        </w:tabs>
      </w:pPr>
      <w:r>
        <w:t>Output:</w:t>
      </w:r>
    </w:p>
    <w:p w14:paraId="380CB615" w14:textId="6035545A" w:rsidR="003E680B" w:rsidRDefault="003E680B" w:rsidP="003E680B">
      <w:pPr>
        <w:tabs>
          <w:tab w:val="left" w:pos="2649"/>
        </w:tabs>
      </w:pPr>
      <w:r w:rsidRPr="003E680B">
        <w:rPr>
          <w:noProof/>
          <w:lang w:eastAsia="en-IN"/>
        </w:rPr>
        <w:drawing>
          <wp:inline distT="0" distB="0" distL="0" distR="0" wp14:anchorId="78F1DFB4" wp14:editId="530183EE">
            <wp:extent cx="5731510" cy="32385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38500"/>
                    </a:xfrm>
                    <a:prstGeom prst="rect">
                      <a:avLst/>
                    </a:prstGeom>
                  </pic:spPr>
                </pic:pic>
              </a:graphicData>
            </a:graphic>
          </wp:inline>
        </w:drawing>
      </w:r>
    </w:p>
    <w:p w14:paraId="70BCBB70" w14:textId="7C2F1AD9" w:rsidR="00721953" w:rsidRDefault="00721953" w:rsidP="00721953">
      <w:pPr>
        <w:tabs>
          <w:tab w:val="left" w:pos="2649"/>
        </w:tabs>
      </w:pPr>
    </w:p>
    <w:p w14:paraId="3625EB6C" w14:textId="66C012EA" w:rsidR="003E680B" w:rsidRDefault="003E680B" w:rsidP="003E680B">
      <w:pPr>
        <w:tabs>
          <w:tab w:val="left" w:pos="2649"/>
        </w:tabs>
        <w:jc w:val="center"/>
      </w:pPr>
      <w:r>
        <w:t>Project-67</w:t>
      </w:r>
    </w:p>
    <w:p w14:paraId="71A27EF6" w14:textId="6AEC1151" w:rsidR="003E680B" w:rsidRDefault="003E680B" w:rsidP="003E680B">
      <w:pPr>
        <w:tabs>
          <w:tab w:val="left" w:pos="2649"/>
        </w:tabs>
      </w:pPr>
      <w:r>
        <w:t>Design a web page implementing the usage of Box Model</w:t>
      </w:r>
    </w:p>
    <w:p w14:paraId="66E6D68D" w14:textId="77777777" w:rsidR="003E680B" w:rsidRDefault="003E680B" w:rsidP="003E680B">
      <w:pPr>
        <w:tabs>
          <w:tab w:val="left" w:pos="2649"/>
        </w:tabs>
      </w:pPr>
      <w:r>
        <w:t>&lt;!DOCTYPE html&gt;</w:t>
      </w:r>
    </w:p>
    <w:p w14:paraId="40C1BBE9" w14:textId="77777777" w:rsidR="003E680B" w:rsidRDefault="003E680B" w:rsidP="003E680B">
      <w:pPr>
        <w:tabs>
          <w:tab w:val="left" w:pos="2649"/>
        </w:tabs>
      </w:pPr>
      <w:r>
        <w:t>&lt;html lang="en"&gt;</w:t>
      </w:r>
    </w:p>
    <w:p w14:paraId="6352A791" w14:textId="77777777" w:rsidR="003E680B" w:rsidRDefault="003E680B" w:rsidP="003E680B">
      <w:pPr>
        <w:tabs>
          <w:tab w:val="left" w:pos="2649"/>
        </w:tabs>
      </w:pPr>
      <w:r>
        <w:t>&lt;head&gt;</w:t>
      </w:r>
    </w:p>
    <w:p w14:paraId="74F36247" w14:textId="77777777" w:rsidR="003E680B" w:rsidRDefault="003E680B" w:rsidP="003E680B">
      <w:pPr>
        <w:tabs>
          <w:tab w:val="left" w:pos="2649"/>
        </w:tabs>
      </w:pPr>
      <w:r>
        <w:t xml:space="preserve">    &lt;meta charset="UTF-8"&gt;</w:t>
      </w:r>
    </w:p>
    <w:p w14:paraId="380E409E" w14:textId="77777777" w:rsidR="003E680B" w:rsidRDefault="003E680B" w:rsidP="003E680B">
      <w:pPr>
        <w:tabs>
          <w:tab w:val="left" w:pos="2649"/>
        </w:tabs>
      </w:pPr>
      <w:r>
        <w:t xml:space="preserve">    &lt;title&gt;CSS Box Model Demo&lt;/title&gt;</w:t>
      </w:r>
    </w:p>
    <w:p w14:paraId="15D1CCEF" w14:textId="77777777" w:rsidR="003E680B" w:rsidRDefault="003E680B" w:rsidP="003E680B">
      <w:pPr>
        <w:tabs>
          <w:tab w:val="left" w:pos="2649"/>
        </w:tabs>
      </w:pPr>
      <w:r>
        <w:t xml:space="preserve">    &lt;style&gt;</w:t>
      </w:r>
    </w:p>
    <w:p w14:paraId="2CAFB701" w14:textId="77777777" w:rsidR="003E680B" w:rsidRDefault="003E680B" w:rsidP="003E680B">
      <w:pPr>
        <w:tabs>
          <w:tab w:val="left" w:pos="2649"/>
        </w:tabs>
      </w:pPr>
      <w:r>
        <w:t xml:space="preserve">        body {</w:t>
      </w:r>
    </w:p>
    <w:p w14:paraId="6C0C7475" w14:textId="77777777" w:rsidR="003E680B" w:rsidRDefault="003E680B" w:rsidP="003E680B">
      <w:pPr>
        <w:tabs>
          <w:tab w:val="left" w:pos="2649"/>
        </w:tabs>
      </w:pPr>
      <w:r>
        <w:t xml:space="preserve">            font-family: Arial, sans-serif;</w:t>
      </w:r>
    </w:p>
    <w:p w14:paraId="34DC9734" w14:textId="77777777" w:rsidR="003E680B" w:rsidRDefault="003E680B" w:rsidP="003E680B">
      <w:pPr>
        <w:tabs>
          <w:tab w:val="left" w:pos="2649"/>
        </w:tabs>
      </w:pPr>
      <w:r>
        <w:t xml:space="preserve">            background-color: #f4f4f4;</w:t>
      </w:r>
    </w:p>
    <w:p w14:paraId="0DA1728C" w14:textId="77777777" w:rsidR="003E680B" w:rsidRDefault="003E680B" w:rsidP="003E680B">
      <w:pPr>
        <w:tabs>
          <w:tab w:val="left" w:pos="2649"/>
        </w:tabs>
      </w:pPr>
      <w:r>
        <w:t xml:space="preserve">            padding: 40px;</w:t>
      </w:r>
    </w:p>
    <w:p w14:paraId="05B4115F" w14:textId="77777777" w:rsidR="003E680B" w:rsidRDefault="003E680B" w:rsidP="003E680B">
      <w:pPr>
        <w:tabs>
          <w:tab w:val="left" w:pos="2649"/>
        </w:tabs>
      </w:pPr>
      <w:r>
        <w:t xml:space="preserve">        }</w:t>
      </w:r>
    </w:p>
    <w:p w14:paraId="680B18F0" w14:textId="77777777" w:rsidR="003E680B" w:rsidRDefault="003E680B" w:rsidP="003E680B">
      <w:pPr>
        <w:tabs>
          <w:tab w:val="left" w:pos="2649"/>
        </w:tabs>
      </w:pPr>
    </w:p>
    <w:p w14:paraId="0CC8AE92" w14:textId="77777777" w:rsidR="003E680B" w:rsidRDefault="003E680B" w:rsidP="003E680B">
      <w:pPr>
        <w:tabs>
          <w:tab w:val="left" w:pos="2649"/>
        </w:tabs>
      </w:pPr>
      <w:r>
        <w:t xml:space="preserve">        h1 {</w:t>
      </w:r>
    </w:p>
    <w:p w14:paraId="09DDC26D" w14:textId="77777777" w:rsidR="003E680B" w:rsidRDefault="003E680B" w:rsidP="003E680B">
      <w:pPr>
        <w:tabs>
          <w:tab w:val="left" w:pos="2649"/>
        </w:tabs>
      </w:pPr>
      <w:r>
        <w:t xml:space="preserve">            text-align: center;</w:t>
      </w:r>
    </w:p>
    <w:p w14:paraId="1B788998" w14:textId="77777777" w:rsidR="003E680B" w:rsidRDefault="003E680B" w:rsidP="003E680B">
      <w:pPr>
        <w:tabs>
          <w:tab w:val="left" w:pos="2649"/>
        </w:tabs>
      </w:pPr>
      <w:r>
        <w:t xml:space="preserve">            color: #333;</w:t>
      </w:r>
    </w:p>
    <w:p w14:paraId="7A435652" w14:textId="77777777" w:rsidR="003E680B" w:rsidRDefault="003E680B" w:rsidP="003E680B">
      <w:pPr>
        <w:tabs>
          <w:tab w:val="left" w:pos="2649"/>
        </w:tabs>
      </w:pPr>
      <w:r>
        <w:t xml:space="preserve">        }</w:t>
      </w:r>
    </w:p>
    <w:p w14:paraId="04537A49" w14:textId="77777777" w:rsidR="003E680B" w:rsidRDefault="003E680B" w:rsidP="003E680B">
      <w:pPr>
        <w:tabs>
          <w:tab w:val="left" w:pos="2649"/>
        </w:tabs>
      </w:pPr>
    </w:p>
    <w:p w14:paraId="1186E49D" w14:textId="77777777" w:rsidR="003E680B" w:rsidRDefault="003E680B" w:rsidP="003E680B">
      <w:pPr>
        <w:tabs>
          <w:tab w:val="left" w:pos="2649"/>
        </w:tabs>
      </w:pPr>
      <w:r>
        <w:t xml:space="preserve">        .box {</w:t>
      </w:r>
    </w:p>
    <w:p w14:paraId="7EFD274F" w14:textId="77777777" w:rsidR="003E680B" w:rsidRDefault="003E680B" w:rsidP="003E680B">
      <w:pPr>
        <w:tabs>
          <w:tab w:val="left" w:pos="2649"/>
        </w:tabs>
      </w:pPr>
      <w:r>
        <w:t xml:space="preserve">            width: 300px;</w:t>
      </w:r>
    </w:p>
    <w:p w14:paraId="50D9FE74" w14:textId="77777777" w:rsidR="003E680B" w:rsidRDefault="003E680B" w:rsidP="003E680B">
      <w:pPr>
        <w:tabs>
          <w:tab w:val="left" w:pos="2649"/>
        </w:tabs>
      </w:pPr>
      <w:r>
        <w:t xml:space="preserve">            background-color: #ffffff;</w:t>
      </w:r>
    </w:p>
    <w:p w14:paraId="5603929D" w14:textId="77777777" w:rsidR="003E680B" w:rsidRDefault="003E680B" w:rsidP="003E680B">
      <w:pPr>
        <w:tabs>
          <w:tab w:val="left" w:pos="2649"/>
        </w:tabs>
      </w:pPr>
      <w:r>
        <w:t xml:space="preserve">            color: #333;</w:t>
      </w:r>
    </w:p>
    <w:p w14:paraId="621C6F25" w14:textId="77777777" w:rsidR="003E680B" w:rsidRDefault="003E680B" w:rsidP="003E680B">
      <w:pPr>
        <w:tabs>
          <w:tab w:val="left" w:pos="2649"/>
        </w:tabs>
      </w:pPr>
      <w:r>
        <w:t xml:space="preserve">            margin: 20px auto; /* Margin: space outside the box */</w:t>
      </w:r>
    </w:p>
    <w:p w14:paraId="77E0BDAC" w14:textId="77777777" w:rsidR="003E680B" w:rsidRDefault="003E680B" w:rsidP="003E680B">
      <w:pPr>
        <w:tabs>
          <w:tab w:val="left" w:pos="2649"/>
        </w:tabs>
      </w:pPr>
      <w:r>
        <w:t xml:space="preserve">            padding: 20px;      /* Padding: space inside the box */</w:t>
      </w:r>
    </w:p>
    <w:p w14:paraId="03D96A85" w14:textId="77777777" w:rsidR="003E680B" w:rsidRDefault="003E680B" w:rsidP="003E680B">
      <w:pPr>
        <w:tabs>
          <w:tab w:val="left" w:pos="2649"/>
        </w:tabs>
      </w:pPr>
      <w:r>
        <w:t xml:space="preserve">            border: 5px solid #4CAF50; /* Border: edge of the box */</w:t>
      </w:r>
    </w:p>
    <w:p w14:paraId="46D82DAF" w14:textId="77777777" w:rsidR="003E680B" w:rsidRDefault="003E680B" w:rsidP="003E680B">
      <w:pPr>
        <w:tabs>
          <w:tab w:val="left" w:pos="2649"/>
        </w:tabs>
      </w:pPr>
      <w:r>
        <w:t xml:space="preserve">            box-shadow: 2px 2px 10px rgba(0, 0, 0, 0.1);</w:t>
      </w:r>
    </w:p>
    <w:p w14:paraId="6E5D6358" w14:textId="77777777" w:rsidR="003E680B" w:rsidRDefault="003E680B" w:rsidP="003E680B">
      <w:pPr>
        <w:tabs>
          <w:tab w:val="left" w:pos="2649"/>
        </w:tabs>
      </w:pPr>
      <w:r>
        <w:t xml:space="preserve">        }</w:t>
      </w:r>
    </w:p>
    <w:p w14:paraId="0FB91FD5" w14:textId="77777777" w:rsidR="003E680B" w:rsidRDefault="003E680B" w:rsidP="003E680B">
      <w:pPr>
        <w:tabs>
          <w:tab w:val="left" w:pos="2649"/>
        </w:tabs>
      </w:pPr>
    </w:p>
    <w:p w14:paraId="4C06E168" w14:textId="77777777" w:rsidR="003E680B" w:rsidRDefault="003E680B" w:rsidP="003E680B">
      <w:pPr>
        <w:tabs>
          <w:tab w:val="left" w:pos="2649"/>
        </w:tabs>
      </w:pPr>
      <w:r>
        <w:t xml:space="preserve">        .box-info {</w:t>
      </w:r>
    </w:p>
    <w:p w14:paraId="3F022102" w14:textId="77777777" w:rsidR="003E680B" w:rsidRDefault="003E680B" w:rsidP="003E680B">
      <w:pPr>
        <w:tabs>
          <w:tab w:val="left" w:pos="2649"/>
        </w:tabs>
      </w:pPr>
      <w:r>
        <w:t xml:space="preserve">            width: 300px;</w:t>
      </w:r>
    </w:p>
    <w:p w14:paraId="4FB9157A" w14:textId="77777777" w:rsidR="003E680B" w:rsidRDefault="003E680B" w:rsidP="003E680B">
      <w:pPr>
        <w:tabs>
          <w:tab w:val="left" w:pos="2649"/>
        </w:tabs>
      </w:pPr>
      <w:r>
        <w:t xml:space="preserve">            margin: 10px auto;</w:t>
      </w:r>
    </w:p>
    <w:p w14:paraId="0A79DBAA" w14:textId="77777777" w:rsidR="003E680B" w:rsidRDefault="003E680B" w:rsidP="003E680B">
      <w:pPr>
        <w:tabs>
          <w:tab w:val="left" w:pos="2649"/>
        </w:tabs>
      </w:pPr>
      <w:r>
        <w:t xml:space="preserve">            background-color: #e0f7fa;</w:t>
      </w:r>
    </w:p>
    <w:p w14:paraId="7FECC346" w14:textId="77777777" w:rsidR="003E680B" w:rsidRDefault="003E680B" w:rsidP="003E680B">
      <w:pPr>
        <w:tabs>
          <w:tab w:val="left" w:pos="2649"/>
        </w:tabs>
      </w:pPr>
      <w:r>
        <w:t xml:space="preserve">            padding: 10px;</w:t>
      </w:r>
    </w:p>
    <w:p w14:paraId="390C4F50" w14:textId="77777777" w:rsidR="003E680B" w:rsidRDefault="003E680B" w:rsidP="003E680B">
      <w:pPr>
        <w:tabs>
          <w:tab w:val="left" w:pos="2649"/>
        </w:tabs>
      </w:pPr>
      <w:r>
        <w:t xml:space="preserve">            border: 1px dashed #0097a7;</w:t>
      </w:r>
    </w:p>
    <w:p w14:paraId="284B85B5" w14:textId="77777777" w:rsidR="003E680B" w:rsidRDefault="003E680B" w:rsidP="003E680B">
      <w:pPr>
        <w:tabs>
          <w:tab w:val="left" w:pos="2649"/>
        </w:tabs>
      </w:pPr>
      <w:r>
        <w:t xml:space="preserve">            font-size: 14px;</w:t>
      </w:r>
    </w:p>
    <w:p w14:paraId="74553BD4" w14:textId="77777777" w:rsidR="003E680B" w:rsidRDefault="003E680B" w:rsidP="003E680B">
      <w:pPr>
        <w:tabs>
          <w:tab w:val="left" w:pos="2649"/>
        </w:tabs>
      </w:pPr>
      <w:r>
        <w:t xml:space="preserve">        }</w:t>
      </w:r>
    </w:p>
    <w:p w14:paraId="04E5345F" w14:textId="77777777" w:rsidR="003E680B" w:rsidRDefault="003E680B" w:rsidP="003E680B">
      <w:pPr>
        <w:tabs>
          <w:tab w:val="left" w:pos="2649"/>
        </w:tabs>
      </w:pPr>
      <w:r>
        <w:t xml:space="preserve">    &lt;/style&gt;</w:t>
      </w:r>
    </w:p>
    <w:p w14:paraId="6816D9D4" w14:textId="77777777" w:rsidR="003E680B" w:rsidRDefault="003E680B" w:rsidP="003E680B">
      <w:pPr>
        <w:tabs>
          <w:tab w:val="left" w:pos="2649"/>
        </w:tabs>
      </w:pPr>
      <w:r>
        <w:t>&lt;/head&gt;</w:t>
      </w:r>
    </w:p>
    <w:p w14:paraId="4FAF987E" w14:textId="77777777" w:rsidR="003E680B" w:rsidRDefault="003E680B" w:rsidP="003E680B">
      <w:pPr>
        <w:tabs>
          <w:tab w:val="left" w:pos="2649"/>
        </w:tabs>
      </w:pPr>
      <w:r>
        <w:t>&lt;body&gt;</w:t>
      </w:r>
    </w:p>
    <w:p w14:paraId="1E7A0AFE" w14:textId="77777777" w:rsidR="003E680B" w:rsidRDefault="003E680B" w:rsidP="003E680B">
      <w:pPr>
        <w:tabs>
          <w:tab w:val="left" w:pos="2649"/>
        </w:tabs>
      </w:pPr>
    </w:p>
    <w:p w14:paraId="4B04775B" w14:textId="77777777" w:rsidR="003E680B" w:rsidRDefault="003E680B" w:rsidP="003E680B">
      <w:pPr>
        <w:tabs>
          <w:tab w:val="left" w:pos="2649"/>
        </w:tabs>
      </w:pPr>
      <w:r>
        <w:t xml:space="preserve">    &lt;h1&gt;CSS Box Model&lt;/h1&gt;</w:t>
      </w:r>
    </w:p>
    <w:p w14:paraId="0563CA09" w14:textId="77777777" w:rsidR="003E680B" w:rsidRDefault="003E680B" w:rsidP="003E680B">
      <w:pPr>
        <w:tabs>
          <w:tab w:val="left" w:pos="2649"/>
        </w:tabs>
      </w:pPr>
    </w:p>
    <w:p w14:paraId="604A64EE" w14:textId="77777777" w:rsidR="003E680B" w:rsidRDefault="003E680B" w:rsidP="003E680B">
      <w:pPr>
        <w:tabs>
          <w:tab w:val="left" w:pos="2649"/>
        </w:tabs>
      </w:pPr>
      <w:r>
        <w:t xml:space="preserve">    &lt;div class="box"&gt;</w:t>
      </w:r>
    </w:p>
    <w:p w14:paraId="210ED801" w14:textId="77777777" w:rsidR="003E680B" w:rsidRDefault="003E680B" w:rsidP="003E680B">
      <w:pPr>
        <w:tabs>
          <w:tab w:val="left" w:pos="2649"/>
        </w:tabs>
      </w:pPr>
      <w:r>
        <w:t xml:space="preserve">        &lt;p&gt;This box demonstrates the CSS box model. It has:&lt;/p&gt;</w:t>
      </w:r>
    </w:p>
    <w:p w14:paraId="51815429" w14:textId="77777777" w:rsidR="003E680B" w:rsidRDefault="003E680B" w:rsidP="003E680B">
      <w:pPr>
        <w:tabs>
          <w:tab w:val="left" w:pos="2649"/>
        </w:tabs>
      </w:pPr>
      <w:r>
        <w:t xml:space="preserve">        &lt;ul&gt;</w:t>
      </w:r>
    </w:p>
    <w:p w14:paraId="698692C4" w14:textId="77777777" w:rsidR="003E680B" w:rsidRDefault="003E680B" w:rsidP="003E680B">
      <w:pPr>
        <w:tabs>
          <w:tab w:val="left" w:pos="2649"/>
        </w:tabs>
      </w:pPr>
      <w:r>
        <w:t xml:space="preserve">            &lt;li&gt;&lt;strong&gt;Padding&lt;/strong&gt; around the content&lt;/li&gt;</w:t>
      </w:r>
    </w:p>
    <w:p w14:paraId="6AB95C4A" w14:textId="77777777" w:rsidR="003E680B" w:rsidRDefault="003E680B" w:rsidP="003E680B">
      <w:pPr>
        <w:tabs>
          <w:tab w:val="left" w:pos="2649"/>
        </w:tabs>
      </w:pPr>
      <w:r>
        <w:t xml:space="preserve">            &lt;li&gt;&lt;strong&gt;Border&lt;/strong&gt; outside the padding&lt;/li&gt;</w:t>
      </w:r>
    </w:p>
    <w:p w14:paraId="64168315" w14:textId="77777777" w:rsidR="003E680B" w:rsidRDefault="003E680B" w:rsidP="003E680B">
      <w:pPr>
        <w:tabs>
          <w:tab w:val="left" w:pos="2649"/>
        </w:tabs>
      </w:pPr>
      <w:r>
        <w:t xml:space="preserve">            &lt;li&gt;&lt;strong&gt;Margin&lt;/strong&gt; around the element&lt;/li&gt;</w:t>
      </w:r>
    </w:p>
    <w:p w14:paraId="4EAFB4AA" w14:textId="77777777" w:rsidR="003E680B" w:rsidRDefault="003E680B" w:rsidP="003E680B">
      <w:pPr>
        <w:tabs>
          <w:tab w:val="left" w:pos="2649"/>
        </w:tabs>
      </w:pPr>
      <w:r>
        <w:t xml:space="preserve">        &lt;/ul&gt;</w:t>
      </w:r>
    </w:p>
    <w:p w14:paraId="45B2B726" w14:textId="77777777" w:rsidR="003E680B" w:rsidRDefault="003E680B" w:rsidP="003E680B">
      <w:pPr>
        <w:tabs>
          <w:tab w:val="left" w:pos="2649"/>
        </w:tabs>
      </w:pPr>
      <w:r>
        <w:t xml:space="preserve">    &lt;/div&gt;</w:t>
      </w:r>
    </w:p>
    <w:p w14:paraId="7428FB07" w14:textId="77777777" w:rsidR="003E680B" w:rsidRDefault="003E680B" w:rsidP="003E680B">
      <w:pPr>
        <w:tabs>
          <w:tab w:val="left" w:pos="2649"/>
        </w:tabs>
      </w:pPr>
    </w:p>
    <w:p w14:paraId="63332DA8" w14:textId="77777777" w:rsidR="003E680B" w:rsidRDefault="003E680B" w:rsidP="003E680B">
      <w:pPr>
        <w:tabs>
          <w:tab w:val="left" w:pos="2649"/>
        </w:tabs>
      </w:pPr>
      <w:r>
        <w:t xml:space="preserve">    &lt;div class="box-info"&gt;</w:t>
      </w:r>
    </w:p>
    <w:p w14:paraId="3D6B7872" w14:textId="77777777" w:rsidR="003E680B" w:rsidRDefault="003E680B" w:rsidP="003E680B">
      <w:pPr>
        <w:tabs>
          <w:tab w:val="left" w:pos="2649"/>
        </w:tabs>
      </w:pPr>
      <w:r>
        <w:t xml:space="preserve">        &lt;p&gt;&lt;strong&gt;Width:&lt;/strong&gt; 300px&lt;/p&gt;</w:t>
      </w:r>
    </w:p>
    <w:p w14:paraId="5EF89543" w14:textId="77777777" w:rsidR="003E680B" w:rsidRDefault="003E680B" w:rsidP="003E680B">
      <w:pPr>
        <w:tabs>
          <w:tab w:val="left" w:pos="2649"/>
        </w:tabs>
      </w:pPr>
      <w:r>
        <w:t xml:space="preserve">        &lt;p&gt;&lt;strong&gt;Padding:&lt;/strong&gt; 20px&lt;/p&gt;</w:t>
      </w:r>
    </w:p>
    <w:p w14:paraId="0183221B" w14:textId="77777777" w:rsidR="003E680B" w:rsidRDefault="003E680B" w:rsidP="003E680B">
      <w:pPr>
        <w:tabs>
          <w:tab w:val="left" w:pos="2649"/>
        </w:tabs>
      </w:pPr>
      <w:r>
        <w:t xml:space="preserve">        &lt;p&gt;&lt;strong&gt;Border:&lt;/strong&gt; 5px solid&lt;/p&gt;</w:t>
      </w:r>
    </w:p>
    <w:p w14:paraId="1EC01577" w14:textId="77777777" w:rsidR="003E680B" w:rsidRDefault="003E680B" w:rsidP="003E680B">
      <w:pPr>
        <w:tabs>
          <w:tab w:val="left" w:pos="2649"/>
        </w:tabs>
      </w:pPr>
      <w:r>
        <w:t xml:space="preserve">        &lt;p&gt;&lt;strong&gt;Margin:&lt;/strong&gt; 20px auto&lt;/p&gt;</w:t>
      </w:r>
    </w:p>
    <w:p w14:paraId="4A043DCA" w14:textId="77777777" w:rsidR="003E680B" w:rsidRDefault="003E680B" w:rsidP="003E680B">
      <w:pPr>
        <w:tabs>
          <w:tab w:val="left" w:pos="2649"/>
        </w:tabs>
      </w:pPr>
      <w:r>
        <w:t xml:space="preserve">        &lt;p&gt;Total visible width = 300px + 20*2 (padding) + 5*2 (border) = &lt;strong&gt;350px&lt;/strong&gt;&lt;/p&gt;</w:t>
      </w:r>
    </w:p>
    <w:p w14:paraId="1FC33F45" w14:textId="77777777" w:rsidR="003E680B" w:rsidRDefault="003E680B" w:rsidP="003E680B">
      <w:pPr>
        <w:tabs>
          <w:tab w:val="left" w:pos="2649"/>
        </w:tabs>
      </w:pPr>
      <w:r>
        <w:t xml:space="preserve">    &lt;/div&gt;</w:t>
      </w:r>
    </w:p>
    <w:p w14:paraId="205F03CC" w14:textId="77777777" w:rsidR="003E680B" w:rsidRDefault="003E680B" w:rsidP="003E680B">
      <w:pPr>
        <w:tabs>
          <w:tab w:val="left" w:pos="2649"/>
        </w:tabs>
      </w:pPr>
    </w:p>
    <w:p w14:paraId="782178C1" w14:textId="77777777" w:rsidR="003E680B" w:rsidRDefault="003E680B" w:rsidP="003E680B">
      <w:pPr>
        <w:tabs>
          <w:tab w:val="left" w:pos="2649"/>
        </w:tabs>
      </w:pPr>
      <w:r>
        <w:t>&lt;/body&gt;</w:t>
      </w:r>
    </w:p>
    <w:p w14:paraId="7D614C34" w14:textId="42B683B0" w:rsidR="003E680B" w:rsidRDefault="003E680B" w:rsidP="003E680B">
      <w:pPr>
        <w:tabs>
          <w:tab w:val="left" w:pos="2649"/>
        </w:tabs>
      </w:pPr>
      <w:r>
        <w:t>&lt;/html&gt;</w:t>
      </w:r>
    </w:p>
    <w:p w14:paraId="6EE6C682" w14:textId="0EEC5853" w:rsidR="003E680B" w:rsidRDefault="003E680B" w:rsidP="003E680B">
      <w:pPr>
        <w:tabs>
          <w:tab w:val="left" w:pos="2649"/>
        </w:tabs>
      </w:pPr>
      <w:r>
        <w:t>Output:</w:t>
      </w:r>
    </w:p>
    <w:p w14:paraId="1C051D47" w14:textId="345C0513" w:rsidR="003E680B" w:rsidRDefault="003E680B" w:rsidP="003E680B">
      <w:pPr>
        <w:tabs>
          <w:tab w:val="left" w:pos="2649"/>
        </w:tabs>
      </w:pPr>
      <w:r w:rsidRPr="003E680B">
        <w:rPr>
          <w:noProof/>
          <w:lang w:eastAsia="en-IN"/>
        </w:rPr>
        <w:drawing>
          <wp:inline distT="0" distB="0" distL="0" distR="0" wp14:anchorId="634A837C" wp14:editId="48886A1F">
            <wp:extent cx="5731510" cy="18669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66900"/>
                    </a:xfrm>
                    <a:prstGeom prst="rect">
                      <a:avLst/>
                    </a:prstGeom>
                  </pic:spPr>
                </pic:pic>
              </a:graphicData>
            </a:graphic>
          </wp:inline>
        </w:drawing>
      </w:r>
    </w:p>
    <w:p w14:paraId="493B6D43" w14:textId="3E2FEC1E" w:rsidR="003E680B" w:rsidRDefault="003E680B" w:rsidP="003E680B">
      <w:pPr>
        <w:tabs>
          <w:tab w:val="left" w:pos="2649"/>
        </w:tabs>
      </w:pPr>
    </w:p>
    <w:p w14:paraId="4F820BF8" w14:textId="1F70EED7" w:rsidR="003E680B" w:rsidRDefault="003E680B" w:rsidP="003E680B">
      <w:pPr>
        <w:tabs>
          <w:tab w:val="left" w:pos="2649"/>
        </w:tabs>
        <w:jc w:val="center"/>
      </w:pPr>
      <w:r>
        <w:t>Project-68</w:t>
      </w:r>
    </w:p>
    <w:p w14:paraId="4A876AF2" w14:textId="64AE0FEF" w:rsidR="003E680B" w:rsidRDefault="003E680B" w:rsidP="003E680B">
      <w:pPr>
        <w:tabs>
          <w:tab w:val="left" w:pos="2649"/>
        </w:tabs>
      </w:pPr>
      <w:r>
        <w:t>Design a web page implementing the usage of Grid Layout</w:t>
      </w:r>
    </w:p>
    <w:p w14:paraId="5FEC9A75" w14:textId="77777777" w:rsidR="003E680B" w:rsidRDefault="003E680B" w:rsidP="003E680B">
      <w:pPr>
        <w:tabs>
          <w:tab w:val="left" w:pos="2649"/>
        </w:tabs>
      </w:pPr>
      <w:r>
        <w:t>&lt;!DOCTYPE html&gt;</w:t>
      </w:r>
    </w:p>
    <w:p w14:paraId="12EE65E1" w14:textId="77777777" w:rsidR="003E680B" w:rsidRDefault="003E680B" w:rsidP="003E680B">
      <w:pPr>
        <w:tabs>
          <w:tab w:val="left" w:pos="2649"/>
        </w:tabs>
      </w:pPr>
      <w:r>
        <w:t>&lt;html lang="en"&gt;</w:t>
      </w:r>
    </w:p>
    <w:p w14:paraId="5EC72760" w14:textId="77777777" w:rsidR="003E680B" w:rsidRDefault="003E680B" w:rsidP="003E680B">
      <w:pPr>
        <w:tabs>
          <w:tab w:val="left" w:pos="2649"/>
        </w:tabs>
      </w:pPr>
      <w:r>
        <w:t>&lt;head&gt;</w:t>
      </w:r>
    </w:p>
    <w:p w14:paraId="193E8863" w14:textId="77777777" w:rsidR="003E680B" w:rsidRDefault="003E680B" w:rsidP="003E680B">
      <w:pPr>
        <w:tabs>
          <w:tab w:val="left" w:pos="2649"/>
        </w:tabs>
      </w:pPr>
      <w:r>
        <w:t xml:space="preserve">  &lt;meta charset="UTF-8" /&gt;</w:t>
      </w:r>
    </w:p>
    <w:p w14:paraId="0F02F0C5" w14:textId="77777777" w:rsidR="003E680B" w:rsidRDefault="003E680B" w:rsidP="003E680B">
      <w:pPr>
        <w:tabs>
          <w:tab w:val="left" w:pos="2649"/>
        </w:tabs>
      </w:pPr>
      <w:r>
        <w:t xml:space="preserve">  &lt;meta name="viewport" content="width=device-width, initial-scale=1.0" /&gt;</w:t>
      </w:r>
    </w:p>
    <w:p w14:paraId="7EDB6EE2" w14:textId="77777777" w:rsidR="003E680B" w:rsidRDefault="003E680B" w:rsidP="003E680B">
      <w:pPr>
        <w:tabs>
          <w:tab w:val="left" w:pos="2649"/>
        </w:tabs>
      </w:pPr>
      <w:r>
        <w:t xml:space="preserve">  &lt;title&gt;Grid Layout Example&lt;/title&gt;</w:t>
      </w:r>
    </w:p>
    <w:p w14:paraId="4339D295" w14:textId="77777777" w:rsidR="003E680B" w:rsidRDefault="003E680B" w:rsidP="003E680B">
      <w:pPr>
        <w:tabs>
          <w:tab w:val="left" w:pos="2649"/>
        </w:tabs>
      </w:pPr>
      <w:r>
        <w:t xml:space="preserve">  &lt;style&gt;</w:t>
      </w:r>
    </w:p>
    <w:p w14:paraId="1C5068FC" w14:textId="77777777" w:rsidR="003E680B" w:rsidRDefault="003E680B" w:rsidP="003E680B">
      <w:pPr>
        <w:tabs>
          <w:tab w:val="left" w:pos="2649"/>
        </w:tabs>
      </w:pPr>
      <w:r>
        <w:t xml:space="preserve">    * {</w:t>
      </w:r>
    </w:p>
    <w:p w14:paraId="53D850A1" w14:textId="77777777" w:rsidR="003E680B" w:rsidRDefault="003E680B" w:rsidP="003E680B">
      <w:pPr>
        <w:tabs>
          <w:tab w:val="left" w:pos="2649"/>
        </w:tabs>
      </w:pPr>
      <w:r>
        <w:t xml:space="preserve">      box-sizing: border-box;</w:t>
      </w:r>
    </w:p>
    <w:p w14:paraId="2C9A1C76" w14:textId="77777777" w:rsidR="003E680B" w:rsidRDefault="003E680B" w:rsidP="003E680B">
      <w:pPr>
        <w:tabs>
          <w:tab w:val="left" w:pos="2649"/>
        </w:tabs>
      </w:pPr>
      <w:r>
        <w:t xml:space="preserve">      margin: 0;</w:t>
      </w:r>
    </w:p>
    <w:p w14:paraId="2F42AAE4" w14:textId="77777777" w:rsidR="003E680B" w:rsidRDefault="003E680B" w:rsidP="003E680B">
      <w:pPr>
        <w:tabs>
          <w:tab w:val="left" w:pos="2649"/>
        </w:tabs>
      </w:pPr>
      <w:r>
        <w:t xml:space="preserve">      padding: 0;</w:t>
      </w:r>
    </w:p>
    <w:p w14:paraId="2BA2C65E" w14:textId="77777777" w:rsidR="003E680B" w:rsidRDefault="003E680B" w:rsidP="003E680B">
      <w:pPr>
        <w:tabs>
          <w:tab w:val="left" w:pos="2649"/>
        </w:tabs>
      </w:pPr>
      <w:r>
        <w:t xml:space="preserve">    }</w:t>
      </w:r>
    </w:p>
    <w:p w14:paraId="1EA0E050" w14:textId="77777777" w:rsidR="003E680B" w:rsidRDefault="003E680B" w:rsidP="003E680B">
      <w:pPr>
        <w:tabs>
          <w:tab w:val="left" w:pos="2649"/>
        </w:tabs>
      </w:pPr>
    </w:p>
    <w:p w14:paraId="1CCA2093" w14:textId="77777777" w:rsidR="003E680B" w:rsidRDefault="003E680B" w:rsidP="003E680B">
      <w:pPr>
        <w:tabs>
          <w:tab w:val="left" w:pos="2649"/>
        </w:tabs>
      </w:pPr>
      <w:r>
        <w:t xml:space="preserve">    body {</w:t>
      </w:r>
    </w:p>
    <w:p w14:paraId="11507422" w14:textId="77777777" w:rsidR="003E680B" w:rsidRDefault="003E680B" w:rsidP="003E680B">
      <w:pPr>
        <w:tabs>
          <w:tab w:val="left" w:pos="2649"/>
        </w:tabs>
      </w:pPr>
      <w:r>
        <w:t xml:space="preserve">      font-family: Arial, sans-serif;</w:t>
      </w:r>
    </w:p>
    <w:p w14:paraId="5683EFD4" w14:textId="77777777" w:rsidR="003E680B" w:rsidRDefault="003E680B" w:rsidP="003E680B">
      <w:pPr>
        <w:tabs>
          <w:tab w:val="left" w:pos="2649"/>
        </w:tabs>
      </w:pPr>
      <w:r>
        <w:t xml:space="preserve">      background-color: #f4f4f4;</w:t>
      </w:r>
    </w:p>
    <w:p w14:paraId="1E9469B1" w14:textId="77777777" w:rsidR="003E680B" w:rsidRDefault="003E680B" w:rsidP="003E680B">
      <w:pPr>
        <w:tabs>
          <w:tab w:val="left" w:pos="2649"/>
        </w:tabs>
      </w:pPr>
      <w:r>
        <w:t xml:space="preserve">    }</w:t>
      </w:r>
    </w:p>
    <w:p w14:paraId="3EA75E54" w14:textId="77777777" w:rsidR="003E680B" w:rsidRDefault="003E680B" w:rsidP="003E680B">
      <w:pPr>
        <w:tabs>
          <w:tab w:val="left" w:pos="2649"/>
        </w:tabs>
      </w:pPr>
    </w:p>
    <w:p w14:paraId="35DA8ABE" w14:textId="77777777" w:rsidR="003E680B" w:rsidRDefault="003E680B" w:rsidP="003E680B">
      <w:pPr>
        <w:tabs>
          <w:tab w:val="left" w:pos="2649"/>
        </w:tabs>
      </w:pPr>
      <w:r>
        <w:t xml:space="preserve">    .grid-container {</w:t>
      </w:r>
    </w:p>
    <w:p w14:paraId="1C0966C7" w14:textId="77777777" w:rsidR="003E680B" w:rsidRDefault="003E680B" w:rsidP="003E680B">
      <w:pPr>
        <w:tabs>
          <w:tab w:val="left" w:pos="2649"/>
        </w:tabs>
      </w:pPr>
      <w:r>
        <w:t xml:space="preserve">      display: grid;</w:t>
      </w:r>
    </w:p>
    <w:p w14:paraId="2FB8AC46" w14:textId="77777777" w:rsidR="003E680B" w:rsidRDefault="003E680B" w:rsidP="003E680B">
      <w:pPr>
        <w:tabs>
          <w:tab w:val="left" w:pos="2649"/>
        </w:tabs>
      </w:pPr>
      <w:r>
        <w:t xml:space="preserve">      grid-template-areas:</w:t>
      </w:r>
    </w:p>
    <w:p w14:paraId="5AB5B3F3" w14:textId="77777777" w:rsidR="003E680B" w:rsidRDefault="003E680B" w:rsidP="003E680B">
      <w:pPr>
        <w:tabs>
          <w:tab w:val="left" w:pos="2649"/>
        </w:tabs>
      </w:pPr>
      <w:r>
        <w:t xml:space="preserve">        "header header"</w:t>
      </w:r>
    </w:p>
    <w:p w14:paraId="07C545CD" w14:textId="77777777" w:rsidR="003E680B" w:rsidRDefault="003E680B" w:rsidP="003E680B">
      <w:pPr>
        <w:tabs>
          <w:tab w:val="left" w:pos="2649"/>
        </w:tabs>
      </w:pPr>
      <w:r>
        <w:t xml:space="preserve">        "nav nav"</w:t>
      </w:r>
    </w:p>
    <w:p w14:paraId="361378C1" w14:textId="77777777" w:rsidR="003E680B" w:rsidRDefault="003E680B" w:rsidP="003E680B">
      <w:pPr>
        <w:tabs>
          <w:tab w:val="left" w:pos="2649"/>
        </w:tabs>
      </w:pPr>
      <w:r>
        <w:t xml:space="preserve">        "main sidebar"</w:t>
      </w:r>
    </w:p>
    <w:p w14:paraId="240C4F32" w14:textId="77777777" w:rsidR="003E680B" w:rsidRDefault="003E680B" w:rsidP="003E680B">
      <w:pPr>
        <w:tabs>
          <w:tab w:val="left" w:pos="2649"/>
        </w:tabs>
      </w:pPr>
      <w:r>
        <w:t xml:space="preserve">        "footer footer";</w:t>
      </w:r>
    </w:p>
    <w:p w14:paraId="0746E4CB" w14:textId="77777777" w:rsidR="003E680B" w:rsidRDefault="003E680B" w:rsidP="003E680B">
      <w:pPr>
        <w:tabs>
          <w:tab w:val="left" w:pos="2649"/>
        </w:tabs>
      </w:pPr>
      <w:r>
        <w:t xml:space="preserve">      grid-template-columns: 2fr 1fr;</w:t>
      </w:r>
    </w:p>
    <w:p w14:paraId="45C3F8FE" w14:textId="77777777" w:rsidR="003E680B" w:rsidRDefault="003E680B" w:rsidP="003E680B">
      <w:pPr>
        <w:tabs>
          <w:tab w:val="left" w:pos="2649"/>
        </w:tabs>
      </w:pPr>
      <w:r>
        <w:t xml:space="preserve">      grid-template-rows: auto;</w:t>
      </w:r>
    </w:p>
    <w:p w14:paraId="0A33F96D" w14:textId="77777777" w:rsidR="003E680B" w:rsidRDefault="003E680B" w:rsidP="003E680B">
      <w:pPr>
        <w:tabs>
          <w:tab w:val="left" w:pos="2649"/>
        </w:tabs>
      </w:pPr>
      <w:r>
        <w:t xml:space="preserve">      gap: 20px;</w:t>
      </w:r>
    </w:p>
    <w:p w14:paraId="06F47336" w14:textId="77777777" w:rsidR="003E680B" w:rsidRDefault="003E680B" w:rsidP="003E680B">
      <w:pPr>
        <w:tabs>
          <w:tab w:val="left" w:pos="2649"/>
        </w:tabs>
      </w:pPr>
      <w:r>
        <w:t xml:space="preserve">      padding: 20px;</w:t>
      </w:r>
    </w:p>
    <w:p w14:paraId="6AF4A353" w14:textId="77777777" w:rsidR="003E680B" w:rsidRDefault="003E680B" w:rsidP="003E680B">
      <w:pPr>
        <w:tabs>
          <w:tab w:val="left" w:pos="2649"/>
        </w:tabs>
      </w:pPr>
      <w:r>
        <w:t xml:space="preserve">      max-width: 1200px;</w:t>
      </w:r>
    </w:p>
    <w:p w14:paraId="462A96A5" w14:textId="77777777" w:rsidR="003E680B" w:rsidRDefault="003E680B" w:rsidP="003E680B">
      <w:pPr>
        <w:tabs>
          <w:tab w:val="left" w:pos="2649"/>
        </w:tabs>
      </w:pPr>
      <w:r>
        <w:t xml:space="preserve">      margin: auto;</w:t>
      </w:r>
    </w:p>
    <w:p w14:paraId="6AE21C91" w14:textId="77777777" w:rsidR="003E680B" w:rsidRDefault="003E680B" w:rsidP="003E680B">
      <w:pPr>
        <w:tabs>
          <w:tab w:val="left" w:pos="2649"/>
        </w:tabs>
      </w:pPr>
      <w:r>
        <w:t xml:space="preserve">      background-color: #fff;</w:t>
      </w:r>
    </w:p>
    <w:p w14:paraId="7F6EE4B4" w14:textId="77777777" w:rsidR="003E680B" w:rsidRDefault="003E680B" w:rsidP="003E680B">
      <w:pPr>
        <w:tabs>
          <w:tab w:val="left" w:pos="2649"/>
        </w:tabs>
      </w:pPr>
      <w:r>
        <w:t xml:space="preserve">    }</w:t>
      </w:r>
    </w:p>
    <w:p w14:paraId="5C48BB4F" w14:textId="77777777" w:rsidR="003E680B" w:rsidRDefault="003E680B" w:rsidP="003E680B">
      <w:pPr>
        <w:tabs>
          <w:tab w:val="left" w:pos="2649"/>
        </w:tabs>
      </w:pPr>
    </w:p>
    <w:p w14:paraId="6D46B185" w14:textId="77777777" w:rsidR="003E680B" w:rsidRDefault="003E680B" w:rsidP="003E680B">
      <w:pPr>
        <w:tabs>
          <w:tab w:val="left" w:pos="2649"/>
        </w:tabs>
      </w:pPr>
      <w:r>
        <w:t xml:space="preserve">    header {</w:t>
      </w:r>
    </w:p>
    <w:p w14:paraId="4C1523C4" w14:textId="77777777" w:rsidR="003E680B" w:rsidRDefault="003E680B" w:rsidP="003E680B">
      <w:pPr>
        <w:tabs>
          <w:tab w:val="left" w:pos="2649"/>
        </w:tabs>
      </w:pPr>
      <w:r>
        <w:t xml:space="preserve">      grid-area: header;</w:t>
      </w:r>
    </w:p>
    <w:p w14:paraId="6209F822" w14:textId="77777777" w:rsidR="003E680B" w:rsidRDefault="003E680B" w:rsidP="003E680B">
      <w:pPr>
        <w:tabs>
          <w:tab w:val="left" w:pos="2649"/>
        </w:tabs>
      </w:pPr>
      <w:r>
        <w:t xml:space="preserve">      background-color: #4CAF50;</w:t>
      </w:r>
    </w:p>
    <w:p w14:paraId="338119B4" w14:textId="77777777" w:rsidR="003E680B" w:rsidRDefault="003E680B" w:rsidP="003E680B">
      <w:pPr>
        <w:tabs>
          <w:tab w:val="left" w:pos="2649"/>
        </w:tabs>
      </w:pPr>
      <w:r>
        <w:t xml:space="preserve">      padding: 20px;</w:t>
      </w:r>
    </w:p>
    <w:p w14:paraId="7AC3D0B3" w14:textId="77777777" w:rsidR="003E680B" w:rsidRDefault="003E680B" w:rsidP="003E680B">
      <w:pPr>
        <w:tabs>
          <w:tab w:val="left" w:pos="2649"/>
        </w:tabs>
      </w:pPr>
      <w:r>
        <w:t xml:space="preserve">      color: white;</w:t>
      </w:r>
    </w:p>
    <w:p w14:paraId="452A59B7" w14:textId="77777777" w:rsidR="003E680B" w:rsidRDefault="003E680B" w:rsidP="003E680B">
      <w:pPr>
        <w:tabs>
          <w:tab w:val="left" w:pos="2649"/>
        </w:tabs>
      </w:pPr>
      <w:r>
        <w:t xml:space="preserve">      text-align: center;</w:t>
      </w:r>
    </w:p>
    <w:p w14:paraId="04C09089" w14:textId="77777777" w:rsidR="003E680B" w:rsidRDefault="003E680B" w:rsidP="003E680B">
      <w:pPr>
        <w:tabs>
          <w:tab w:val="left" w:pos="2649"/>
        </w:tabs>
      </w:pPr>
      <w:r>
        <w:t xml:space="preserve">    }</w:t>
      </w:r>
    </w:p>
    <w:p w14:paraId="6A757D15" w14:textId="77777777" w:rsidR="003E680B" w:rsidRDefault="003E680B" w:rsidP="003E680B">
      <w:pPr>
        <w:tabs>
          <w:tab w:val="left" w:pos="2649"/>
        </w:tabs>
      </w:pPr>
    </w:p>
    <w:p w14:paraId="384C7A00" w14:textId="77777777" w:rsidR="003E680B" w:rsidRDefault="003E680B" w:rsidP="003E680B">
      <w:pPr>
        <w:tabs>
          <w:tab w:val="left" w:pos="2649"/>
        </w:tabs>
      </w:pPr>
      <w:r>
        <w:t xml:space="preserve">    nav {</w:t>
      </w:r>
    </w:p>
    <w:p w14:paraId="68F13700" w14:textId="77777777" w:rsidR="003E680B" w:rsidRDefault="003E680B" w:rsidP="003E680B">
      <w:pPr>
        <w:tabs>
          <w:tab w:val="left" w:pos="2649"/>
        </w:tabs>
      </w:pPr>
      <w:r>
        <w:t xml:space="preserve">      grid-area: nav;</w:t>
      </w:r>
    </w:p>
    <w:p w14:paraId="08D7F583" w14:textId="77777777" w:rsidR="003E680B" w:rsidRDefault="003E680B" w:rsidP="003E680B">
      <w:pPr>
        <w:tabs>
          <w:tab w:val="left" w:pos="2649"/>
        </w:tabs>
      </w:pPr>
      <w:r>
        <w:t xml:space="preserve">      background-color: #333;</w:t>
      </w:r>
    </w:p>
    <w:p w14:paraId="5FF25564" w14:textId="77777777" w:rsidR="003E680B" w:rsidRDefault="003E680B" w:rsidP="003E680B">
      <w:pPr>
        <w:tabs>
          <w:tab w:val="left" w:pos="2649"/>
        </w:tabs>
      </w:pPr>
      <w:r>
        <w:t xml:space="preserve">      padding: 15px;</w:t>
      </w:r>
    </w:p>
    <w:p w14:paraId="6EC2BD02" w14:textId="77777777" w:rsidR="003E680B" w:rsidRDefault="003E680B" w:rsidP="003E680B">
      <w:pPr>
        <w:tabs>
          <w:tab w:val="left" w:pos="2649"/>
        </w:tabs>
      </w:pPr>
      <w:r>
        <w:t xml:space="preserve">    }</w:t>
      </w:r>
    </w:p>
    <w:p w14:paraId="3FD9F435" w14:textId="77777777" w:rsidR="003E680B" w:rsidRDefault="003E680B" w:rsidP="003E680B">
      <w:pPr>
        <w:tabs>
          <w:tab w:val="left" w:pos="2649"/>
        </w:tabs>
      </w:pPr>
    </w:p>
    <w:p w14:paraId="277A601C" w14:textId="77777777" w:rsidR="003E680B" w:rsidRDefault="003E680B" w:rsidP="003E680B">
      <w:pPr>
        <w:tabs>
          <w:tab w:val="left" w:pos="2649"/>
        </w:tabs>
      </w:pPr>
      <w:r>
        <w:t xml:space="preserve">    nav a {</w:t>
      </w:r>
    </w:p>
    <w:p w14:paraId="1CC5D742" w14:textId="77777777" w:rsidR="003E680B" w:rsidRDefault="003E680B" w:rsidP="003E680B">
      <w:pPr>
        <w:tabs>
          <w:tab w:val="left" w:pos="2649"/>
        </w:tabs>
      </w:pPr>
      <w:r>
        <w:t xml:space="preserve">      color: white;</w:t>
      </w:r>
    </w:p>
    <w:p w14:paraId="6CDFC495" w14:textId="77777777" w:rsidR="003E680B" w:rsidRDefault="003E680B" w:rsidP="003E680B">
      <w:pPr>
        <w:tabs>
          <w:tab w:val="left" w:pos="2649"/>
        </w:tabs>
      </w:pPr>
      <w:r>
        <w:t xml:space="preserve">      text-decoration: none;</w:t>
      </w:r>
    </w:p>
    <w:p w14:paraId="5F857E84" w14:textId="77777777" w:rsidR="003E680B" w:rsidRDefault="003E680B" w:rsidP="003E680B">
      <w:pPr>
        <w:tabs>
          <w:tab w:val="left" w:pos="2649"/>
        </w:tabs>
      </w:pPr>
      <w:r>
        <w:t xml:space="preserve">      margin-right: 15px;</w:t>
      </w:r>
    </w:p>
    <w:p w14:paraId="1F53677F" w14:textId="77777777" w:rsidR="003E680B" w:rsidRDefault="003E680B" w:rsidP="003E680B">
      <w:pPr>
        <w:tabs>
          <w:tab w:val="left" w:pos="2649"/>
        </w:tabs>
      </w:pPr>
      <w:r>
        <w:t xml:space="preserve">    }</w:t>
      </w:r>
    </w:p>
    <w:p w14:paraId="5DB628EF" w14:textId="77777777" w:rsidR="003E680B" w:rsidRDefault="003E680B" w:rsidP="003E680B">
      <w:pPr>
        <w:tabs>
          <w:tab w:val="left" w:pos="2649"/>
        </w:tabs>
      </w:pPr>
    </w:p>
    <w:p w14:paraId="304D42B3" w14:textId="77777777" w:rsidR="003E680B" w:rsidRDefault="003E680B" w:rsidP="003E680B">
      <w:pPr>
        <w:tabs>
          <w:tab w:val="left" w:pos="2649"/>
        </w:tabs>
      </w:pPr>
      <w:r>
        <w:t xml:space="preserve">    main {</w:t>
      </w:r>
    </w:p>
    <w:p w14:paraId="1F0499C2" w14:textId="77777777" w:rsidR="003E680B" w:rsidRDefault="003E680B" w:rsidP="003E680B">
      <w:pPr>
        <w:tabs>
          <w:tab w:val="left" w:pos="2649"/>
        </w:tabs>
      </w:pPr>
      <w:r>
        <w:t xml:space="preserve">      grid-area: main;</w:t>
      </w:r>
    </w:p>
    <w:p w14:paraId="0E8B5AF5" w14:textId="77777777" w:rsidR="003E680B" w:rsidRDefault="003E680B" w:rsidP="003E680B">
      <w:pPr>
        <w:tabs>
          <w:tab w:val="left" w:pos="2649"/>
        </w:tabs>
      </w:pPr>
      <w:r>
        <w:t xml:space="preserve">      background-color: #e8f5e9;</w:t>
      </w:r>
    </w:p>
    <w:p w14:paraId="132D1451" w14:textId="77777777" w:rsidR="003E680B" w:rsidRDefault="003E680B" w:rsidP="003E680B">
      <w:pPr>
        <w:tabs>
          <w:tab w:val="left" w:pos="2649"/>
        </w:tabs>
      </w:pPr>
      <w:r>
        <w:t xml:space="preserve">      padding: 20px;</w:t>
      </w:r>
    </w:p>
    <w:p w14:paraId="43711A74" w14:textId="77777777" w:rsidR="003E680B" w:rsidRDefault="003E680B" w:rsidP="003E680B">
      <w:pPr>
        <w:tabs>
          <w:tab w:val="left" w:pos="2649"/>
        </w:tabs>
      </w:pPr>
      <w:r>
        <w:t xml:space="preserve">    }</w:t>
      </w:r>
    </w:p>
    <w:p w14:paraId="6510A25D" w14:textId="77777777" w:rsidR="003E680B" w:rsidRDefault="003E680B" w:rsidP="003E680B">
      <w:pPr>
        <w:tabs>
          <w:tab w:val="left" w:pos="2649"/>
        </w:tabs>
      </w:pPr>
    </w:p>
    <w:p w14:paraId="4A31BBE7" w14:textId="77777777" w:rsidR="003E680B" w:rsidRDefault="003E680B" w:rsidP="003E680B">
      <w:pPr>
        <w:tabs>
          <w:tab w:val="left" w:pos="2649"/>
        </w:tabs>
      </w:pPr>
      <w:r>
        <w:t xml:space="preserve">    aside {</w:t>
      </w:r>
    </w:p>
    <w:p w14:paraId="710258E5" w14:textId="77777777" w:rsidR="003E680B" w:rsidRDefault="003E680B" w:rsidP="003E680B">
      <w:pPr>
        <w:tabs>
          <w:tab w:val="left" w:pos="2649"/>
        </w:tabs>
      </w:pPr>
      <w:r>
        <w:t xml:space="preserve">      grid-area: sidebar;</w:t>
      </w:r>
    </w:p>
    <w:p w14:paraId="02192A14" w14:textId="77777777" w:rsidR="003E680B" w:rsidRDefault="003E680B" w:rsidP="003E680B">
      <w:pPr>
        <w:tabs>
          <w:tab w:val="left" w:pos="2649"/>
        </w:tabs>
      </w:pPr>
      <w:r>
        <w:t xml:space="preserve">      background-color: #c8e6c9;</w:t>
      </w:r>
    </w:p>
    <w:p w14:paraId="1A6FEF80" w14:textId="77777777" w:rsidR="003E680B" w:rsidRDefault="003E680B" w:rsidP="003E680B">
      <w:pPr>
        <w:tabs>
          <w:tab w:val="left" w:pos="2649"/>
        </w:tabs>
      </w:pPr>
      <w:r>
        <w:t xml:space="preserve">      padding: 20px;</w:t>
      </w:r>
    </w:p>
    <w:p w14:paraId="5343B7C0" w14:textId="77777777" w:rsidR="003E680B" w:rsidRDefault="003E680B" w:rsidP="003E680B">
      <w:pPr>
        <w:tabs>
          <w:tab w:val="left" w:pos="2649"/>
        </w:tabs>
      </w:pPr>
      <w:r>
        <w:t xml:space="preserve">    }</w:t>
      </w:r>
    </w:p>
    <w:p w14:paraId="67ED1EB5" w14:textId="77777777" w:rsidR="003E680B" w:rsidRDefault="003E680B" w:rsidP="003E680B">
      <w:pPr>
        <w:tabs>
          <w:tab w:val="left" w:pos="2649"/>
        </w:tabs>
      </w:pPr>
    </w:p>
    <w:p w14:paraId="0EBFFD6B" w14:textId="77777777" w:rsidR="003E680B" w:rsidRDefault="003E680B" w:rsidP="003E680B">
      <w:pPr>
        <w:tabs>
          <w:tab w:val="left" w:pos="2649"/>
        </w:tabs>
      </w:pPr>
      <w:r>
        <w:t xml:space="preserve">    footer {</w:t>
      </w:r>
    </w:p>
    <w:p w14:paraId="7669A86A" w14:textId="77777777" w:rsidR="003E680B" w:rsidRDefault="003E680B" w:rsidP="003E680B">
      <w:pPr>
        <w:tabs>
          <w:tab w:val="left" w:pos="2649"/>
        </w:tabs>
      </w:pPr>
      <w:r>
        <w:t xml:space="preserve">      grid-area: footer;</w:t>
      </w:r>
    </w:p>
    <w:p w14:paraId="4E6EF3B3" w14:textId="77777777" w:rsidR="003E680B" w:rsidRDefault="003E680B" w:rsidP="003E680B">
      <w:pPr>
        <w:tabs>
          <w:tab w:val="left" w:pos="2649"/>
        </w:tabs>
      </w:pPr>
      <w:r>
        <w:t xml:space="preserve">      background-color: #2e7d32;</w:t>
      </w:r>
    </w:p>
    <w:p w14:paraId="11880A59" w14:textId="77777777" w:rsidR="003E680B" w:rsidRDefault="003E680B" w:rsidP="003E680B">
      <w:pPr>
        <w:tabs>
          <w:tab w:val="left" w:pos="2649"/>
        </w:tabs>
      </w:pPr>
      <w:r>
        <w:t xml:space="preserve">      padding: 20px;</w:t>
      </w:r>
    </w:p>
    <w:p w14:paraId="2B01B686" w14:textId="77777777" w:rsidR="003E680B" w:rsidRDefault="003E680B" w:rsidP="003E680B">
      <w:pPr>
        <w:tabs>
          <w:tab w:val="left" w:pos="2649"/>
        </w:tabs>
      </w:pPr>
      <w:r>
        <w:t xml:space="preserve">      color: white;</w:t>
      </w:r>
    </w:p>
    <w:p w14:paraId="7BC40360" w14:textId="77777777" w:rsidR="003E680B" w:rsidRDefault="003E680B" w:rsidP="003E680B">
      <w:pPr>
        <w:tabs>
          <w:tab w:val="left" w:pos="2649"/>
        </w:tabs>
      </w:pPr>
      <w:r>
        <w:t xml:space="preserve">      text-align: center;</w:t>
      </w:r>
    </w:p>
    <w:p w14:paraId="29C26BC5" w14:textId="77777777" w:rsidR="003E680B" w:rsidRDefault="003E680B" w:rsidP="003E680B">
      <w:pPr>
        <w:tabs>
          <w:tab w:val="left" w:pos="2649"/>
        </w:tabs>
      </w:pPr>
      <w:r>
        <w:t xml:space="preserve">    }</w:t>
      </w:r>
    </w:p>
    <w:p w14:paraId="22AD1BA4" w14:textId="77777777" w:rsidR="003E680B" w:rsidRDefault="003E680B" w:rsidP="003E680B">
      <w:pPr>
        <w:tabs>
          <w:tab w:val="left" w:pos="2649"/>
        </w:tabs>
      </w:pPr>
    </w:p>
    <w:p w14:paraId="660A2975" w14:textId="77777777" w:rsidR="003E680B" w:rsidRDefault="003E680B" w:rsidP="003E680B">
      <w:pPr>
        <w:tabs>
          <w:tab w:val="left" w:pos="2649"/>
        </w:tabs>
      </w:pPr>
      <w:r>
        <w:t xml:space="preserve">    @media (max-width: 768px) {</w:t>
      </w:r>
    </w:p>
    <w:p w14:paraId="2EE56744" w14:textId="77777777" w:rsidR="003E680B" w:rsidRDefault="003E680B" w:rsidP="003E680B">
      <w:pPr>
        <w:tabs>
          <w:tab w:val="left" w:pos="2649"/>
        </w:tabs>
      </w:pPr>
      <w:r>
        <w:t xml:space="preserve">      .grid-container {</w:t>
      </w:r>
    </w:p>
    <w:p w14:paraId="31B7558D" w14:textId="77777777" w:rsidR="003E680B" w:rsidRDefault="003E680B" w:rsidP="003E680B">
      <w:pPr>
        <w:tabs>
          <w:tab w:val="left" w:pos="2649"/>
        </w:tabs>
      </w:pPr>
      <w:r>
        <w:t xml:space="preserve">        grid-template-areas:</w:t>
      </w:r>
    </w:p>
    <w:p w14:paraId="6159BE63" w14:textId="77777777" w:rsidR="003E680B" w:rsidRDefault="003E680B" w:rsidP="003E680B">
      <w:pPr>
        <w:tabs>
          <w:tab w:val="left" w:pos="2649"/>
        </w:tabs>
      </w:pPr>
      <w:r>
        <w:t xml:space="preserve">          "header"</w:t>
      </w:r>
    </w:p>
    <w:p w14:paraId="4AE9D6B2" w14:textId="77777777" w:rsidR="003E680B" w:rsidRDefault="003E680B" w:rsidP="003E680B">
      <w:pPr>
        <w:tabs>
          <w:tab w:val="left" w:pos="2649"/>
        </w:tabs>
      </w:pPr>
      <w:r>
        <w:t xml:space="preserve">          "nav"</w:t>
      </w:r>
    </w:p>
    <w:p w14:paraId="07DE58BD" w14:textId="77777777" w:rsidR="003E680B" w:rsidRDefault="003E680B" w:rsidP="003E680B">
      <w:pPr>
        <w:tabs>
          <w:tab w:val="left" w:pos="2649"/>
        </w:tabs>
      </w:pPr>
      <w:r>
        <w:t xml:space="preserve">          "main"</w:t>
      </w:r>
    </w:p>
    <w:p w14:paraId="77FEF79D" w14:textId="77777777" w:rsidR="003E680B" w:rsidRDefault="003E680B" w:rsidP="003E680B">
      <w:pPr>
        <w:tabs>
          <w:tab w:val="left" w:pos="2649"/>
        </w:tabs>
      </w:pPr>
      <w:r>
        <w:t xml:space="preserve">          "sidebar"</w:t>
      </w:r>
    </w:p>
    <w:p w14:paraId="0B6E41A4" w14:textId="77777777" w:rsidR="003E680B" w:rsidRDefault="003E680B" w:rsidP="003E680B">
      <w:pPr>
        <w:tabs>
          <w:tab w:val="left" w:pos="2649"/>
        </w:tabs>
      </w:pPr>
      <w:r>
        <w:t xml:space="preserve">          "footer";</w:t>
      </w:r>
    </w:p>
    <w:p w14:paraId="1FD8F0F2" w14:textId="77777777" w:rsidR="003E680B" w:rsidRDefault="003E680B" w:rsidP="003E680B">
      <w:pPr>
        <w:tabs>
          <w:tab w:val="left" w:pos="2649"/>
        </w:tabs>
      </w:pPr>
      <w:r>
        <w:t xml:space="preserve">        grid-template-columns: 1fr;</w:t>
      </w:r>
    </w:p>
    <w:p w14:paraId="60A02883" w14:textId="77777777" w:rsidR="003E680B" w:rsidRDefault="003E680B" w:rsidP="003E680B">
      <w:pPr>
        <w:tabs>
          <w:tab w:val="left" w:pos="2649"/>
        </w:tabs>
      </w:pPr>
      <w:r>
        <w:t xml:space="preserve">      }</w:t>
      </w:r>
    </w:p>
    <w:p w14:paraId="7B3F170F" w14:textId="77777777" w:rsidR="003E680B" w:rsidRDefault="003E680B" w:rsidP="003E680B">
      <w:pPr>
        <w:tabs>
          <w:tab w:val="left" w:pos="2649"/>
        </w:tabs>
      </w:pPr>
      <w:r>
        <w:t xml:space="preserve">    }</w:t>
      </w:r>
    </w:p>
    <w:p w14:paraId="3E6482C0" w14:textId="77777777" w:rsidR="003E680B" w:rsidRDefault="003E680B" w:rsidP="003E680B">
      <w:pPr>
        <w:tabs>
          <w:tab w:val="left" w:pos="2649"/>
        </w:tabs>
      </w:pPr>
      <w:r>
        <w:t xml:space="preserve">  &lt;/style&gt;</w:t>
      </w:r>
    </w:p>
    <w:p w14:paraId="30F8D399" w14:textId="77777777" w:rsidR="003E680B" w:rsidRDefault="003E680B" w:rsidP="003E680B">
      <w:pPr>
        <w:tabs>
          <w:tab w:val="left" w:pos="2649"/>
        </w:tabs>
      </w:pPr>
      <w:r>
        <w:t>&lt;/head&gt;</w:t>
      </w:r>
    </w:p>
    <w:p w14:paraId="54DA51DF" w14:textId="77777777" w:rsidR="003E680B" w:rsidRDefault="003E680B" w:rsidP="003E680B">
      <w:pPr>
        <w:tabs>
          <w:tab w:val="left" w:pos="2649"/>
        </w:tabs>
      </w:pPr>
      <w:r>
        <w:t>&lt;body&gt;</w:t>
      </w:r>
    </w:p>
    <w:p w14:paraId="5683C82E" w14:textId="77777777" w:rsidR="003E680B" w:rsidRDefault="003E680B" w:rsidP="003E680B">
      <w:pPr>
        <w:tabs>
          <w:tab w:val="left" w:pos="2649"/>
        </w:tabs>
      </w:pPr>
      <w:r>
        <w:t xml:space="preserve">  &lt;div class="grid-container"&gt;</w:t>
      </w:r>
    </w:p>
    <w:p w14:paraId="18A36355" w14:textId="77777777" w:rsidR="003E680B" w:rsidRDefault="003E680B" w:rsidP="003E680B">
      <w:pPr>
        <w:tabs>
          <w:tab w:val="left" w:pos="2649"/>
        </w:tabs>
      </w:pPr>
      <w:r>
        <w:t xml:space="preserve">    &lt;header&gt;</w:t>
      </w:r>
    </w:p>
    <w:p w14:paraId="4F266674" w14:textId="77777777" w:rsidR="003E680B" w:rsidRDefault="003E680B" w:rsidP="003E680B">
      <w:pPr>
        <w:tabs>
          <w:tab w:val="left" w:pos="2649"/>
        </w:tabs>
      </w:pPr>
      <w:r>
        <w:t xml:space="preserve">      &lt;h1&gt;My Grid Layout Page&lt;/h1&gt;</w:t>
      </w:r>
    </w:p>
    <w:p w14:paraId="0F356149" w14:textId="77777777" w:rsidR="003E680B" w:rsidRDefault="003E680B" w:rsidP="003E680B">
      <w:pPr>
        <w:tabs>
          <w:tab w:val="left" w:pos="2649"/>
        </w:tabs>
      </w:pPr>
      <w:r>
        <w:t xml:space="preserve">    &lt;/header&gt;</w:t>
      </w:r>
    </w:p>
    <w:p w14:paraId="0DE1EBA3" w14:textId="77777777" w:rsidR="003E680B" w:rsidRDefault="003E680B" w:rsidP="003E680B">
      <w:pPr>
        <w:tabs>
          <w:tab w:val="left" w:pos="2649"/>
        </w:tabs>
      </w:pPr>
    </w:p>
    <w:p w14:paraId="2F1995F2" w14:textId="77777777" w:rsidR="003E680B" w:rsidRDefault="003E680B" w:rsidP="003E680B">
      <w:pPr>
        <w:tabs>
          <w:tab w:val="left" w:pos="2649"/>
        </w:tabs>
      </w:pPr>
      <w:r>
        <w:t xml:space="preserve">    &lt;nav&gt;</w:t>
      </w:r>
    </w:p>
    <w:p w14:paraId="039A3491" w14:textId="77777777" w:rsidR="003E680B" w:rsidRDefault="003E680B" w:rsidP="003E680B">
      <w:pPr>
        <w:tabs>
          <w:tab w:val="left" w:pos="2649"/>
        </w:tabs>
      </w:pPr>
      <w:r>
        <w:t xml:space="preserve">      &lt;a href="#"&gt;Home&lt;/a&gt;</w:t>
      </w:r>
    </w:p>
    <w:p w14:paraId="4DDF555F" w14:textId="77777777" w:rsidR="003E680B" w:rsidRDefault="003E680B" w:rsidP="003E680B">
      <w:pPr>
        <w:tabs>
          <w:tab w:val="left" w:pos="2649"/>
        </w:tabs>
      </w:pPr>
      <w:r>
        <w:t xml:space="preserve">      &lt;a href="#"&gt;About&lt;/a&gt;</w:t>
      </w:r>
    </w:p>
    <w:p w14:paraId="0BDB0E48" w14:textId="77777777" w:rsidR="003E680B" w:rsidRDefault="003E680B" w:rsidP="003E680B">
      <w:pPr>
        <w:tabs>
          <w:tab w:val="left" w:pos="2649"/>
        </w:tabs>
      </w:pPr>
      <w:r>
        <w:t xml:space="preserve">      &lt;a href="#"&gt;Services&lt;/a&gt;</w:t>
      </w:r>
    </w:p>
    <w:p w14:paraId="6DBFA1CA" w14:textId="77777777" w:rsidR="003E680B" w:rsidRDefault="003E680B" w:rsidP="003E680B">
      <w:pPr>
        <w:tabs>
          <w:tab w:val="left" w:pos="2649"/>
        </w:tabs>
      </w:pPr>
      <w:r>
        <w:t xml:space="preserve">      &lt;a href="#"&gt;Contact&lt;/a&gt;</w:t>
      </w:r>
    </w:p>
    <w:p w14:paraId="6BAEC714" w14:textId="77777777" w:rsidR="003E680B" w:rsidRDefault="003E680B" w:rsidP="003E680B">
      <w:pPr>
        <w:tabs>
          <w:tab w:val="left" w:pos="2649"/>
        </w:tabs>
      </w:pPr>
      <w:r>
        <w:t xml:space="preserve">    &lt;/nav&gt;</w:t>
      </w:r>
    </w:p>
    <w:p w14:paraId="2B183E7B" w14:textId="77777777" w:rsidR="003E680B" w:rsidRDefault="003E680B" w:rsidP="003E680B">
      <w:pPr>
        <w:tabs>
          <w:tab w:val="left" w:pos="2649"/>
        </w:tabs>
      </w:pPr>
    </w:p>
    <w:p w14:paraId="5C21C408" w14:textId="77777777" w:rsidR="003E680B" w:rsidRDefault="003E680B" w:rsidP="003E680B">
      <w:pPr>
        <w:tabs>
          <w:tab w:val="left" w:pos="2649"/>
        </w:tabs>
      </w:pPr>
      <w:r>
        <w:t xml:space="preserve">    &lt;main&gt;</w:t>
      </w:r>
    </w:p>
    <w:p w14:paraId="166A4E76" w14:textId="77777777" w:rsidR="003E680B" w:rsidRDefault="003E680B" w:rsidP="003E680B">
      <w:pPr>
        <w:tabs>
          <w:tab w:val="left" w:pos="2649"/>
        </w:tabs>
      </w:pPr>
      <w:r>
        <w:t xml:space="preserve">      &lt;h2&gt;Main Content&lt;/h2&gt;</w:t>
      </w:r>
    </w:p>
    <w:p w14:paraId="0750B965" w14:textId="77777777" w:rsidR="003E680B" w:rsidRDefault="003E680B" w:rsidP="003E680B">
      <w:pPr>
        <w:tabs>
          <w:tab w:val="left" w:pos="2649"/>
        </w:tabs>
      </w:pPr>
      <w:r>
        <w:t xml:space="preserve">      &lt;p&gt;This section contains the main content of the page. Grid makes layout design easier and more responsive.&lt;/p&gt;</w:t>
      </w:r>
    </w:p>
    <w:p w14:paraId="3EE517D5" w14:textId="77777777" w:rsidR="003E680B" w:rsidRDefault="003E680B" w:rsidP="003E680B">
      <w:pPr>
        <w:tabs>
          <w:tab w:val="left" w:pos="2649"/>
        </w:tabs>
      </w:pPr>
      <w:r>
        <w:t xml:space="preserve">    &lt;/main&gt;</w:t>
      </w:r>
    </w:p>
    <w:p w14:paraId="75D00C6F" w14:textId="77777777" w:rsidR="003E680B" w:rsidRDefault="003E680B" w:rsidP="003E680B">
      <w:pPr>
        <w:tabs>
          <w:tab w:val="left" w:pos="2649"/>
        </w:tabs>
      </w:pPr>
    </w:p>
    <w:p w14:paraId="4979F828" w14:textId="77777777" w:rsidR="003E680B" w:rsidRDefault="003E680B" w:rsidP="003E680B">
      <w:pPr>
        <w:tabs>
          <w:tab w:val="left" w:pos="2649"/>
        </w:tabs>
      </w:pPr>
      <w:r>
        <w:t xml:space="preserve">    &lt;aside&gt;</w:t>
      </w:r>
    </w:p>
    <w:p w14:paraId="6731FDDB" w14:textId="77777777" w:rsidR="003E680B" w:rsidRDefault="003E680B" w:rsidP="003E680B">
      <w:pPr>
        <w:tabs>
          <w:tab w:val="left" w:pos="2649"/>
        </w:tabs>
      </w:pPr>
      <w:r>
        <w:t xml:space="preserve">      &lt;h3&gt;Sidebar&lt;/h3&gt;</w:t>
      </w:r>
    </w:p>
    <w:p w14:paraId="03E4A6E9" w14:textId="77777777" w:rsidR="003E680B" w:rsidRDefault="003E680B" w:rsidP="003E680B">
      <w:pPr>
        <w:tabs>
          <w:tab w:val="left" w:pos="2649"/>
        </w:tabs>
      </w:pPr>
      <w:r>
        <w:t xml:space="preserve">      &lt;p&gt;Additional content or links can go here.&lt;/p&gt;</w:t>
      </w:r>
    </w:p>
    <w:p w14:paraId="75E3DEC8" w14:textId="77777777" w:rsidR="003E680B" w:rsidRDefault="003E680B" w:rsidP="003E680B">
      <w:pPr>
        <w:tabs>
          <w:tab w:val="left" w:pos="2649"/>
        </w:tabs>
      </w:pPr>
      <w:r>
        <w:t xml:space="preserve">    &lt;/aside&gt;</w:t>
      </w:r>
    </w:p>
    <w:p w14:paraId="41E689F4" w14:textId="77777777" w:rsidR="003E680B" w:rsidRDefault="003E680B" w:rsidP="003E680B">
      <w:pPr>
        <w:tabs>
          <w:tab w:val="left" w:pos="2649"/>
        </w:tabs>
      </w:pPr>
    </w:p>
    <w:p w14:paraId="444733AD" w14:textId="77777777" w:rsidR="003E680B" w:rsidRDefault="003E680B" w:rsidP="003E680B">
      <w:pPr>
        <w:tabs>
          <w:tab w:val="left" w:pos="2649"/>
        </w:tabs>
      </w:pPr>
      <w:r>
        <w:t xml:space="preserve">    &lt;footer&gt;</w:t>
      </w:r>
    </w:p>
    <w:p w14:paraId="7A964C1C" w14:textId="77777777" w:rsidR="003E680B" w:rsidRDefault="003E680B" w:rsidP="003E680B">
      <w:pPr>
        <w:tabs>
          <w:tab w:val="left" w:pos="2649"/>
        </w:tabs>
      </w:pPr>
      <w:r>
        <w:t xml:space="preserve">      &lt;p&gt;&amp;copy; 2025 My Website&lt;/p&gt;</w:t>
      </w:r>
    </w:p>
    <w:p w14:paraId="72F2CD53" w14:textId="77777777" w:rsidR="003E680B" w:rsidRDefault="003E680B" w:rsidP="003E680B">
      <w:pPr>
        <w:tabs>
          <w:tab w:val="left" w:pos="2649"/>
        </w:tabs>
      </w:pPr>
      <w:r>
        <w:t xml:space="preserve">    &lt;/footer&gt;</w:t>
      </w:r>
    </w:p>
    <w:p w14:paraId="67BBCC6E" w14:textId="77777777" w:rsidR="003E680B" w:rsidRDefault="003E680B" w:rsidP="003E680B">
      <w:pPr>
        <w:tabs>
          <w:tab w:val="left" w:pos="2649"/>
        </w:tabs>
      </w:pPr>
      <w:r>
        <w:t xml:space="preserve">  &lt;/div&gt;</w:t>
      </w:r>
    </w:p>
    <w:p w14:paraId="2A9E8BBA" w14:textId="77777777" w:rsidR="003E680B" w:rsidRDefault="003E680B" w:rsidP="003E680B">
      <w:pPr>
        <w:tabs>
          <w:tab w:val="left" w:pos="2649"/>
        </w:tabs>
      </w:pPr>
      <w:r>
        <w:t>&lt;/body&gt;</w:t>
      </w:r>
    </w:p>
    <w:p w14:paraId="04A629BB" w14:textId="3A5E5E00" w:rsidR="003E680B" w:rsidRDefault="003E680B" w:rsidP="003E680B">
      <w:pPr>
        <w:tabs>
          <w:tab w:val="left" w:pos="2649"/>
        </w:tabs>
      </w:pPr>
      <w:r>
        <w:t>&lt;/html&gt;</w:t>
      </w:r>
    </w:p>
    <w:p w14:paraId="514902C3" w14:textId="183E4D28" w:rsidR="003E680B" w:rsidRDefault="003E680B" w:rsidP="003E680B">
      <w:pPr>
        <w:tabs>
          <w:tab w:val="left" w:pos="2649"/>
        </w:tabs>
      </w:pPr>
      <w:r>
        <w:t>Output:</w:t>
      </w:r>
    </w:p>
    <w:p w14:paraId="2922A889" w14:textId="3CF919B9" w:rsidR="003E680B" w:rsidRDefault="003E680B" w:rsidP="003E680B">
      <w:pPr>
        <w:tabs>
          <w:tab w:val="left" w:pos="2649"/>
        </w:tabs>
      </w:pPr>
      <w:r w:rsidRPr="003E680B">
        <w:rPr>
          <w:noProof/>
          <w:lang w:eastAsia="en-IN"/>
        </w:rPr>
        <w:drawing>
          <wp:inline distT="0" distB="0" distL="0" distR="0" wp14:anchorId="7C064557" wp14:editId="36DFA63C">
            <wp:extent cx="5731510" cy="2627630"/>
            <wp:effectExtent l="0" t="0" r="254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27630"/>
                    </a:xfrm>
                    <a:prstGeom prst="rect">
                      <a:avLst/>
                    </a:prstGeom>
                  </pic:spPr>
                </pic:pic>
              </a:graphicData>
            </a:graphic>
          </wp:inline>
        </w:drawing>
      </w:r>
    </w:p>
    <w:p w14:paraId="3B5CA473" w14:textId="47F0D2A7" w:rsidR="003E680B" w:rsidRDefault="003E680B" w:rsidP="003E680B">
      <w:pPr>
        <w:tabs>
          <w:tab w:val="left" w:pos="2649"/>
        </w:tabs>
      </w:pPr>
    </w:p>
    <w:p w14:paraId="7CCE367E" w14:textId="123C4C40" w:rsidR="003E680B" w:rsidRDefault="003E680B" w:rsidP="003E680B">
      <w:pPr>
        <w:tabs>
          <w:tab w:val="left" w:pos="2649"/>
        </w:tabs>
        <w:jc w:val="center"/>
      </w:pPr>
      <w:r>
        <w:t>Project-69</w:t>
      </w:r>
    </w:p>
    <w:p w14:paraId="2E45F02B" w14:textId="3D10E9EE" w:rsidR="003E680B" w:rsidRDefault="003E680B" w:rsidP="003E680B">
      <w:pPr>
        <w:tabs>
          <w:tab w:val="left" w:pos="2649"/>
        </w:tabs>
      </w:pPr>
      <w:r>
        <w:t>Create a webpage that demonstrates the use of a class selector to style multiple elements</w:t>
      </w:r>
    </w:p>
    <w:p w14:paraId="1CBC8C7D" w14:textId="77777777" w:rsidR="003E680B" w:rsidRDefault="003E680B" w:rsidP="003E680B">
      <w:pPr>
        <w:tabs>
          <w:tab w:val="left" w:pos="2649"/>
        </w:tabs>
      </w:pPr>
      <w:r>
        <w:t>&lt;!DOCTYPE html&gt;</w:t>
      </w:r>
    </w:p>
    <w:p w14:paraId="08664711" w14:textId="77777777" w:rsidR="003E680B" w:rsidRDefault="003E680B" w:rsidP="003E680B">
      <w:pPr>
        <w:tabs>
          <w:tab w:val="left" w:pos="2649"/>
        </w:tabs>
      </w:pPr>
      <w:r>
        <w:t>&lt;html lang="en"&gt;</w:t>
      </w:r>
    </w:p>
    <w:p w14:paraId="56C11EBB" w14:textId="77777777" w:rsidR="003E680B" w:rsidRDefault="003E680B" w:rsidP="003E680B">
      <w:pPr>
        <w:tabs>
          <w:tab w:val="left" w:pos="2649"/>
        </w:tabs>
      </w:pPr>
      <w:r>
        <w:t>&lt;head&gt;</w:t>
      </w:r>
    </w:p>
    <w:p w14:paraId="49C4D7AE" w14:textId="77777777" w:rsidR="003E680B" w:rsidRDefault="003E680B" w:rsidP="003E680B">
      <w:pPr>
        <w:tabs>
          <w:tab w:val="left" w:pos="2649"/>
        </w:tabs>
      </w:pPr>
      <w:r>
        <w:t xml:space="preserve">  &lt;meta charset="UTF-8" /&gt;</w:t>
      </w:r>
    </w:p>
    <w:p w14:paraId="1F930FB2" w14:textId="77777777" w:rsidR="003E680B" w:rsidRDefault="003E680B" w:rsidP="003E680B">
      <w:pPr>
        <w:tabs>
          <w:tab w:val="left" w:pos="2649"/>
        </w:tabs>
      </w:pPr>
      <w:r>
        <w:t xml:space="preserve">  &lt;meta name="viewport" content="width=device-width, initial-scale=1.0"/&gt;</w:t>
      </w:r>
    </w:p>
    <w:p w14:paraId="67CDDF33" w14:textId="77777777" w:rsidR="003E680B" w:rsidRDefault="003E680B" w:rsidP="003E680B">
      <w:pPr>
        <w:tabs>
          <w:tab w:val="left" w:pos="2649"/>
        </w:tabs>
      </w:pPr>
      <w:r>
        <w:t xml:space="preserve">  &lt;title&gt;Class Selector Example&lt;/title&gt;</w:t>
      </w:r>
    </w:p>
    <w:p w14:paraId="5FF8A8ED" w14:textId="77777777" w:rsidR="003E680B" w:rsidRDefault="003E680B" w:rsidP="003E680B">
      <w:pPr>
        <w:tabs>
          <w:tab w:val="left" w:pos="2649"/>
        </w:tabs>
      </w:pPr>
      <w:r>
        <w:t xml:space="preserve">  &lt;style&gt;</w:t>
      </w:r>
    </w:p>
    <w:p w14:paraId="61758089" w14:textId="77777777" w:rsidR="003E680B" w:rsidRDefault="003E680B" w:rsidP="003E680B">
      <w:pPr>
        <w:tabs>
          <w:tab w:val="left" w:pos="2649"/>
        </w:tabs>
      </w:pPr>
      <w:r>
        <w:t xml:space="preserve">    /* Class selector to style multiple elements */</w:t>
      </w:r>
    </w:p>
    <w:p w14:paraId="73D0EBF2" w14:textId="77777777" w:rsidR="003E680B" w:rsidRDefault="003E680B" w:rsidP="003E680B">
      <w:pPr>
        <w:tabs>
          <w:tab w:val="left" w:pos="2649"/>
        </w:tabs>
      </w:pPr>
      <w:r>
        <w:t xml:space="preserve">    .highlight {</w:t>
      </w:r>
    </w:p>
    <w:p w14:paraId="30F89D7F" w14:textId="77777777" w:rsidR="003E680B" w:rsidRDefault="003E680B" w:rsidP="003E680B">
      <w:pPr>
        <w:tabs>
          <w:tab w:val="left" w:pos="2649"/>
        </w:tabs>
      </w:pPr>
      <w:r>
        <w:t xml:space="preserve">      background-color: #ffeb3b;</w:t>
      </w:r>
    </w:p>
    <w:p w14:paraId="4CBEF145" w14:textId="77777777" w:rsidR="003E680B" w:rsidRDefault="003E680B" w:rsidP="003E680B">
      <w:pPr>
        <w:tabs>
          <w:tab w:val="left" w:pos="2649"/>
        </w:tabs>
      </w:pPr>
      <w:r>
        <w:t xml:space="preserve">      color: #333;</w:t>
      </w:r>
    </w:p>
    <w:p w14:paraId="543ABFA1" w14:textId="77777777" w:rsidR="003E680B" w:rsidRDefault="003E680B" w:rsidP="003E680B">
      <w:pPr>
        <w:tabs>
          <w:tab w:val="left" w:pos="2649"/>
        </w:tabs>
      </w:pPr>
      <w:r>
        <w:t xml:space="preserve">      padding: 10px;</w:t>
      </w:r>
    </w:p>
    <w:p w14:paraId="6CD65BFA" w14:textId="77777777" w:rsidR="003E680B" w:rsidRDefault="003E680B" w:rsidP="003E680B">
      <w:pPr>
        <w:tabs>
          <w:tab w:val="left" w:pos="2649"/>
        </w:tabs>
      </w:pPr>
      <w:r>
        <w:t xml:space="preserve">      margin: 10px 0;</w:t>
      </w:r>
    </w:p>
    <w:p w14:paraId="76937383" w14:textId="77777777" w:rsidR="003E680B" w:rsidRDefault="003E680B" w:rsidP="003E680B">
      <w:pPr>
        <w:tabs>
          <w:tab w:val="left" w:pos="2649"/>
        </w:tabs>
      </w:pPr>
      <w:r>
        <w:t xml:space="preserve">      border-left: 5px solid #f57f17;</w:t>
      </w:r>
    </w:p>
    <w:p w14:paraId="11C365CC" w14:textId="77777777" w:rsidR="003E680B" w:rsidRDefault="003E680B" w:rsidP="003E680B">
      <w:pPr>
        <w:tabs>
          <w:tab w:val="left" w:pos="2649"/>
        </w:tabs>
      </w:pPr>
      <w:r>
        <w:t xml:space="preserve">      font-weight: bold;</w:t>
      </w:r>
    </w:p>
    <w:p w14:paraId="10250AAB" w14:textId="77777777" w:rsidR="003E680B" w:rsidRDefault="003E680B" w:rsidP="003E680B">
      <w:pPr>
        <w:tabs>
          <w:tab w:val="left" w:pos="2649"/>
        </w:tabs>
      </w:pPr>
      <w:r>
        <w:t xml:space="preserve">    }</w:t>
      </w:r>
    </w:p>
    <w:p w14:paraId="78170780" w14:textId="77777777" w:rsidR="003E680B" w:rsidRDefault="003E680B" w:rsidP="003E680B">
      <w:pPr>
        <w:tabs>
          <w:tab w:val="left" w:pos="2649"/>
        </w:tabs>
      </w:pPr>
      <w:r>
        <w:t xml:space="preserve">  &lt;/style&gt;</w:t>
      </w:r>
    </w:p>
    <w:p w14:paraId="2687C159" w14:textId="77777777" w:rsidR="003E680B" w:rsidRDefault="003E680B" w:rsidP="003E680B">
      <w:pPr>
        <w:tabs>
          <w:tab w:val="left" w:pos="2649"/>
        </w:tabs>
      </w:pPr>
      <w:r>
        <w:t>&lt;/head&gt;</w:t>
      </w:r>
    </w:p>
    <w:p w14:paraId="411132F2" w14:textId="77777777" w:rsidR="003E680B" w:rsidRDefault="003E680B" w:rsidP="003E680B">
      <w:pPr>
        <w:tabs>
          <w:tab w:val="left" w:pos="2649"/>
        </w:tabs>
      </w:pPr>
      <w:r>
        <w:t>&lt;body&gt;</w:t>
      </w:r>
    </w:p>
    <w:p w14:paraId="4BDC4FEB" w14:textId="77777777" w:rsidR="003E680B" w:rsidRDefault="003E680B" w:rsidP="003E680B">
      <w:pPr>
        <w:tabs>
          <w:tab w:val="left" w:pos="2649"/>
        </w:tabs>
      </w:pPr>
    </w:p>
    <w:p w14:paraId="5DF2DAB0" w14:textId="77777777" w:rsidR="003E680B" w:rsidRDefault="003E680B" w:rsidP="003E680B">
      <w:pPr>
        <w:tabs>
          <w:tab w:val="left" w:pos="2649"/>
        </w:tabs>
      </w:pPr>
      <w:r>
        <w:t xml:space="preserve">  &lt;h1&gt;Welcome to the Class Selector Demo&lt;/h1&gt;</w:t>
      </w:r>
    </w:p>
    <w:p w14:paraId="48BC767E" w14:textId="77777777" w:rsidR="003E680B" w:rsidRDefault="003E680B" w:rsidP="003E680B">
      <w:pPr>
        <w:tabs>
          <w:tab w:val="left" w:pos="2649"/>
        </w:tabs>
      </w:pPr>
    </w:p>
    <w:p w14:paraId="011A907A" w14:textId="77777777" w:rsidR="003E680B" w:rsidRDefault="003E680B" w:rsidP="003E680B">
      <w:pPr>
        <w:tabs>
          <w:tab w:val="left" w:pos="2649"/>
        </w:tabs>
      </w:pPr>
      <w:r>
        <w:t xml:space="preserve">  &lt;p class="highlight"&gt;This paragraph uses the "highlight" class.&lt;/p&gt;</w:t>
      </w:r>
    </w:p>
    <w:p w14:paraId="73253D7B" w14:textId="77777777" w:rsidR="003E680B" w:rsidRDefault="003E680B" w:rsidP="003E680B">
      <w:pPr>
        <w:tabs>
          <w:tab w:val="left" w:pos="2649"/>
        </w:tabs>
      </w:pPr>
    </w:p>
    <w:p w14:paraId="76B49B7B" w14:textId="77777777" w:rsidR="003E680B" w:rsidRDefault="003E680B" w:rsidP="003E680B">
      <w:pPr>
        <w:tabs>
          <w:tab w:val="left" w:pos="2649"/>
        </w:tabs>
      </w:pPr>
      <w:r>
        <w:t xml:space="preserve">  &lt;div class="highlight"&gt;This div also uses the "highlight" class.&lt;/div&gt;</w:t>
      </w:r>
    </w:p>
    <w:p w14:paraId="09BDB68C" w14:textId="77777777" w:rsidR="003E680B" w:rsidRDefault="003E680B" w:rsidP="003E680B">
      <w:pPr>
        <w:tabs>
          <w:tab w:val="left" w:pos="2649"/>
        </w:tabs>
      </w:pPr>
    </w:p>
    <w:p w14:paraId="4E10CBE3" w14:textId="77777777" w:rsidR="003E680B" w:rsidRDefault="003E680B" w:rsidP="003E680B">
      <w:pPr>
        <w:tabs>
          <w:tab w:val="left" w:pos="2649"/>
        </w:tabs>
      </w:pPr>
      <w:r>
        <w:t xml:space="preserve">  &lt;p&gt;This paragraph is not styled with the class.&lt;/p&gt;</w:t>
      </w:r>
    </w:p>
    <w:p w14:paraId="756A91B0" w14:textId="77777777" w:rsidR="003E680B" w:rsidRDefault="003E680B" w:rsidP="003E680B">
      <w:pPr>
        <w:tabs>
          <w:tab w:val="left" w:pos="2649"/>
        </w:tabs>
      </w:pPr>
    </w:p>
    <w:p w14:paraId="1463FF0E" w14:textId="77777777" w:rsidR="003E680B" w:rsidRDefault="003E680B" w:rsidP="003E680B">
      <w:pPr>
        <w:tabs>
          <w:tab w:val="left" w:pos="2649"/>
        </w:tabs>
      </w:pPr>
      <w:r>
        <w:t xml:space="preserve">  &lt;section class="highlight"&gt;Even this section uses the same class to look consistent!&lt;/section&gt;</w:t>
      </w:r>
    </w:p>
    <w:p w14:paraId="5B3C8823" w14:textId="77777777" w:rsidR="003E680B" w:rsidRDefault="003E680B" w:rsidP="003E680B">
      <w:pPr>
        <w:tabs>
          <w:tab w:val="left" w:pos="2649"/>
        </w:tabs>
      </w:pPr>
    </w:p>
    <w:p w14:paraId="3C3F8E91" w14:textId="77777777" w:rsidR="003E680B" w:rsidRDefault="003E680B" w:rsidP="003E680B">
      <w:pPr>
        <w:tabs>
          <w:tab w:val="left" w:pos="2649"/>
        </w:tabs>
      </w:pPr>
      <w:r>
        <w:t>&lt;/body&gt;</w:t>
      </w:r>
    </w:p>
    <w:p w14:paraId="4CEB1166" w14:textId="42FAABEC" w:rsidR="003E680B" w:rsidRDefault="003E680B" w:rsidP="003E680B">
      <w:pPr>
        <w:tabs>
          <w:tab w:val="left" w:pos="2649"/>
        </w:tabs>
      </w:pPr>
      <w:r>
        <w:t>&lt;/html&gt;</w:t>
      </w:r>
    </w:p>
    <w:p w14:paraId="25A2444B" w14:textId="7C5F07A0" w:rsidR="003E680B" w:rsidRDefault="003E680B" w:rsidP="003E680B">
      <w:pPr>
        <w:tabs>
          <w:tab w:val="left" w:pos="2649"/>
        </w:tabs>
      </w:pPr>
      <w:r>
        <w:t>Output:</w:t>
      </w:r>
    </w:p>
    <w:p w14:paraId="64B47BF6" w14:textId="165A1CDF" w:rsidR="003E680B" w:rsidRDefault="003E680B" w:rsidP="003E680B">
      <w:pPr>
        <w:tabs>
          <w:tab w:val="left" w:pos="2649"/>
        </w:tabs>
      </w:pPr>
      <w:r w:rsidRPr="003E680B">
        <w:rPr>
          <w:noProof/>
          <w:lang w:eastAsia="en-IN"/>
        </w:rPr>
        <w:drawing>
          <wp:inline distT="0" distB="0" distL="0" distR="0" wp14:anchorId="7D37A235" wp14:editId="42962D71">
            <wp:extent cx="5731510" cy="28860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86075"/>
                    </a:xfrm>
                    <a:prstGeom prst="rect">
                      <a:avLst/>
                    </a:prstGeom>
                  </pic:spPr>
                </pic:pic>
              </a:graphicData>
            </a:graphic>
          </wp:inline>
        </w:drawing>
      </w:r>
    </w:p>
    <w:p w14:paraId="1A12622B" w14:textId="5F866C58" w:rsidR="003E680B" w:rsidRDefault="003E680B" w:rsidP="003E680B">
      <w:pPr>
        <w:tabs>
          <w:tab w:val="left" w:pos="2649"/>
        </w:tabs>
        <w:jc w:val="center"/>
      </w:pPr>
      <w:r>
        <w:t>Project- 70</w:t>
      </w:r>
    </w:p>
    <w:p w14:paraId="42F76008" w14:textId="1484DBAF" w:rsidR="003E680B" w:rsidRDefault="003E680B" w:rsidP="003E680B">
      <w:pPr>
        <w:tabs>
          <w:tab w:val="left" w:pos="2649"/>
        </w:tabs>
      </w:pPr>
      <w:r>
        <w:t>Create a webpage that demonstrates the use of class selectors to style multiple div elements.</w:t>
      </w:r>
    </w:p>
    <w:p w14:paraId="07DECE24" w14:textId="77777777" w:rsidR="003E680B" w:rsidRDefault="003E680B" w:rsidP="003E680B">
      <w:pPr>
        <w:tabs>
          <w:tab w:val="left" w:pos="2649"/>
        </w:tabs>
      </w:pPr>
      <w:r>
        <w:t>&lt;!DOCTYPE html&gt;</w:t>
      </w:r>
    </w:p>
    <w:p w14:paraId="0996E7F7" w14:textId="77777777" w:rsidR="003E680B" w:rsidRDefault="003E680B" w:rsidP="003E680B">
      <w:pPr>
        <w:tabs>
          <w:tab w:val="left" w:pos="2649"/>
        </w:tabs>
      </w:pPr>
      <w:r>
        <w:t>&lt;html lang="en"&gt;</w:t>
      </w:r>
    </w:p>
    <w:p w14:paraId="7D4D9AA3" w14:textId="77777777" w:rsidR="003E680B" w:rsidRDefault="003E680B" w:rsidP="003E680B">
      <w:pPr>
        <w:tabs>
          <w:tab w:val="left" w:pos="2649"/>
        </w:tabs>
      </w:pPr>
      <w:r>
        <w:t>&lt;head&gt;</w:t>
      </w:r>
    </w:p>
    <w:p w14:paraId="253249FD" w14:textId="77777777" w:rsidR="003E680B" w:rsidRDefault="003E680B" w:rsidP="003E680B">
      <w:pPr>
        <w:tabs>
          <w:tab w:val="left" w:pos="2649"/>
        </w:tabs>
      </w:pPr>
      <w:r>
        <w:t xml:space="preserve">  &lt;meta charset="UTF-8" /&gt;</w:t>
      </w:r>
    </w:p>
    <w:p w14:paraId="154D429C" w14:textId="77777777" w:rsidR="003E680B" w:rsidRDefault="003E680B" w:rsidP="003E680B">
      <w:pPr>
        <w:tabs>
          <w:tab w:val="left" w:pos="2649"/>
        </w:tabs>
      </w:pPr>
      <w:r>
        <w:t xml:space="preserve">  &lt;meta name="viewport" content="width=device-width, initial-scale=1.0" /&gt;</w:t>
      </w:r>
    </w:p>
    <w:p w14:paraId="50010A07" w14:textId="77777777" w:rsidR="003E680B" w:rsidRDefault="003E680B" w:rsidP="003E680B">
      <w:pPr>
        <w:tabs>
          <w:tab w:val="left" w:pos="2649"/>
        </w:tabs>
      </w:pPr>
      <w:r>
        <w:t xml:space="preserve">  &lt;title&gt;Class Selector for Multiple Divs&lt;/title&gt;</w:t>
      </w:r>
    </w:p>
    <w:p w14:paraId="52EA8097" w14:textId="77777777" w:rsidR="003E680B" w:rsidRDefault="003E680B" w:rsidP="003E680B">
      <w:pPr>
        <w:tabs>
          <w:tab w:val="left" w:pos="2649"/>
        </w:tabs>
      </w:pPr>
      <w:r>
        <w:t xml:space="preserve">  &lt;style&gt;</w:t>
      </w:r>
    </w:p>
    <w:p w14:paraId="0953F6BA" w14:textId="77777777" w:rsidR="003E680B" w:rsidRDefault="003E680B" w:rsidP="003E680B">
      <w:pPr>
        <w:tabs>
          <w:tab w:val="left" w:pos="2649"/>
        </w:tabs>
      </w:pPr>
      <w:r>
        <w:t xml:space="preserve">    /* Class selector to style all div elements with class "box" */</w:t>
      </w:r>
    </w:p>
    <w:p w14:paraId="752CF730" w14:textId="77777777" w:rsidR="003E680B" w:rsidRDefault="003E680B" w:rsidP="003E680B">
      <w:pPr>
        <w:tabs>
          <w:tab w:val="left" w:pos="2649"/>
        </w:tabs>
      </w:pPr>
      <w:r>
        <w:t xml:space="preserve">    .box {</w:t>
      </w:r>
    </w:p>
    <w:p w14:paraId="5913E06D" w14:textId="77777777" w:rsidR="003E680B" w:rsidRDefault="003E680B" w:rsidP="003E680B">
      <w:pPr>
        <w:tabs>
          <w:tab w:val="left" w:pos="2649"/>
        </w:tabs>
      </w:pPr>
      <w:r>
        <w:t xml:space="preserve">      background-color: #4CAF50; /* Green background */</w:t>
      </w:r>
    </w:p>
    <w:p w14:paraId="6A959654" w14:textId="77777777" w:rsidR="003E680B" w:rsidRDefault="003E680B" w:rsidP="003E680B">
      <w:pPr>
        <w:tabs>
          <w:tab w:val="left" w:pos="2649"/>
        </w:tabs>
      </w:pPr>
      <w:r>
        <w:t xml:space="preserve">      color: white;</w:t>
      </w:r>
    </w:p>
    <w:p w14:paraId="07B50177" w14:textId="77777777" w:rsidR="003E680B" w:rsidRDefault="003E680B" w:rsidP="003E680B">
      <w:pPr>
        <w:tabs>
          <w:tab w:val="left" w:pos="2649"/>
        </w:tabs>
      </w:pPr>
      <w:r>
        <w:t xml:space="preserve">      padding: 20px;</w:t>
      </w:r>
    </w:p>
    <w:p w14:paraId="4605E9C1" w14:textId="77777777" w:rsidR="003E680B" w:rsidRDefault="003E680B" w:rsidP="003E680B">
      <w:pPr>
        <w:tabs>
          <w:tab w:val="left" w:pos="2649"/>
        </w:tabs>
      </w:pPr>
      <w:r>
        <w:t xml:space="preserve">      margin: 15px;</w:t>
      </w:r>
    </w:p>
    <w:p w14:paraId="6BE55B71" w14:textId="77777777" w:rsidR="003E680B" w:rsidRDefault="003E680B" w:rsidP="003E680B">
      <w:pPr>
        <w:tabs>
          <w:tab w:val="left" w:pos="2649"/>
        </w:tabs>
      </w:pPr>
      <w:r>
        <w:t xml:space="preserve">      border-radius: 8px;</w:t>
      </w:r>
    </w:p>
    <w:p w14:paraId="58F1DF15" w14:textId="77777777" w:rsidR="003E680B" w:rsidRDefault="003E680B" w:rsidP="003E680B">
      <w:pPr>
        <w:tabs>
          <w:tab w:val="left" w:pos="2649"/>
        </w:tabs>
      </w:pPr>
      <w:r>
        <w:t xml:space="preserve">      box-shadow: 0 4px 6px rgba(0, 0, 0, 0.1);</w:t>
      </w:r>
    </w:p>
    <w:p w14:paraId="52080B29" w14:textId="77777777" w:rsidR="003E680B" w:rsidRDefault="003E680B" w:rsidP="003E680B">
      <w:pPr>
        <w:tabs>
          <w:tab w:val="left" w:pos="2649"/>
        </w:tabs>
      </w:pPr>
      <w:r>
        <w:t xml:space="preserve">      font-size: 16px;</w:t>
      </w:r>
    </w:p>
    <w:p w14:paraId="19A0F844" w14:textId="77777777" w:rsidR="003E680B" w:rsidRDefault="003E680B" w:rsidP="003E680B">
      <w:pPr>
        <w:tabs>
          <w:tab w:val="left" w:pos="2649"/>
        </w:tabs>
      </w:pPr>
      <w:r>
        <w:t xml:space="preserve">      text-align: center;</w:t>
      </w:r>
    </w:p>
    <w:p w14:paraId="4F611069" w14:textId="77777777" w:rsidR="003E680B" w:rsidRDefault="003E680B" w:rsidP="003E680B">
      <w:pPr>
        <w:tabs>
          <w:tab w:val="left" w:pos="2649"/>
        </w:tabs>
      </w:pPr>
      <w:r>
        <w:t xml:space="preserve">    }</w:t>
      </w:r>
    </w:p>
    <w:p w14:paraId="59BF5F77" w14:textId="77777777" w:rsidR="003E680B" w:rsidRDefault="003E680B" w:rsidP="003E680B">
      <w:pPr>
        <w:tabs>
          <w:tab w:val="left" w:pos="2649"/>
        </w:tabs>
      </w:pPr>
    </w:p>
    <w:p w14:paraId="1DBE3179" w14:textId="77777777" w:rsidR="003E680B" w:rsidRDefault="003E680B" w:rsidP="003E680B">
      <w:pPr>
        <w:tabs>
          <w:tab w:val="left" w:pos="2649"/>
        </w:tabs>
      </w:pPr>
      <w:r>
        <w:t xml:space="preserve">    /* Additional styling for the first box */</w:t>
      </w:r>
    </w:p>
    <w:p w14:paraId="247CAF3F" w14:textId="77777777" w:rsidR="003E680B" w:rsidRDefault="003E680B" w:rsidP="003E680B">
      <w:pPr>
        <w:tabs>
          <w:tab w:val="left" w:pos="2649"/>
        </w:tabs>
      </w:pPr>
      <w:r>
        <w:t xml:space="preserve">    .box:first-child {</w:t>
      </w:r>
    </w:p>
    <w:p w14:paraId="5E5BD7E1" w14:textId="77777777" w:rsidR="003E680B" w:rsidRDefault="003E680B" w:rsidP="003E680B">
      <w:pPr>
        <w:tabs>
          <w:tab w:val="left" w:pos="2649"/>
        </w:tabs>
      </w:pPr>
      <w:r>
        <w:t xml:space="preserve">      background-color: #ff5733; /* Red background */</w:t>
      </w:r>
    </w:p>
    <w:p w14:paraId="0475C455" w14:textId="77777777" w:rsidR="003E680B" w:rsidRDefault="003E680B" w:rsidP="003E680B">
      <w:pPr>
        <w:tabs>
          <w:tab w:val="left" w:pos="2649"/>
        </w:tabs>
      </w:pPr>
      <w:r>
        <w:t xml:space="preserve">    }</w:t>
      </w:r>
    </w:p>
    <w:p w14:paraId="34F9B271" w14:textId="77777777" w:rsidR="003E680B" w:rsidRDefault="003E680B" w:rsidP="003E680B">
      <w:pPr>
        <w:tabs>
          <w:tab w:val="left" w:pos="2649"/>
        </w:tabs>
      </w:pPr>
    </w:p>
    <w:p w14:paraId="6A3F706A" w14:textId="77777777" w:rsidR="003E680B" w:rsidRDefault="003E680B" w:rsidP="003E680B">
      <w:pPr>
        <w:tabs>
          <w:tab w:val="left" w:pos="2649"/>
        </w:tabs>
      </w:pPr>
      <w:r>
        <w:t xml:space="preserve">    /* Additional styling for the last box */</w:t>
      </w:r>
    </w:p>
    <w:p w14:paraId="1EC88AC5" w14:textId="77777777" w:rsidR="003E680B" w:rsidRDefault="003E680B" w:rsidP="003E680B">
      <w:pPr>
        <w:tabs>
          <w:tab w:val="left" w:pos="2649"/>
        </w:tabs>
      </w:pPr>
      <w:r>
        <w:t xml:space="preserve">    .box:last-child {</w:t>
      </w:r>
    </w:p>
    <w:p w14:paraId="0E806F80" w14:textId="77777777" w:rsidR="003E680B" w:rsidRDefault="003E680B" w:rsidP="003E680B">
      <w:pPr>
        <w:tabs>
          <w:tab w:val="left" w:pos="2649"/>
        </w:tabs>
      </w:pPr>
      <w:r>
        <w:t xml:space="preserve">      background-color: #2980b9; /* Blue background */</w:t>
      </w:r>
    </w:p>
    <w:p w14:paraId="7042435C" w14:textId="77777777" w:rsidR="003E680B" w:rsidRDefault="003E680B" w:rsidP="003E680B">
      <w:pPr>
        <w:tabs>
          <w:tab w:val="left" w:pos="2649"/>
        </w:tabs>
      </w:pPr>
      <w:r>
        <w:t xml:space="preserve">    }</w:t>
      </w:r>
    </w:p>
    <w:p w14:paraId="391F13AA" w14:textId="77777777" w:rsidR="003E680B" w:rsidRDefault="003E680B" w:rsidP="003E680B">
      <w:pPr>
        <w:tabs>
          <w:tab w:val="left" w:pos="2649"/>
        </w:tabs>
      </w:pPr>
    </w:p>
    <w:p w14:paraId="78422251" w14:textId="77777777" w:rsidR="003E680B" w:rsidRDefault="003E680B" w:rsidP="003E680B">
      <w:pPr>
        <w:tabs>
          <w:tab w:val="left" w:pos="2649"/>
        </w:tabs>
      </w:pPr>
      <w:r>
        <w:t xml:space="preserve">  &lt;/style&gt;</w:t>
      </w:r>
    </w:p>
    <w:p w14:paraId="1C2B7B28" w14:textId="77777777" w:rsidR="003E680B" w:rsidRDefault="003E680B" w:rsidP="003E680B">
      <w:pPr>
        <w:tabs>
          <w:tab w:val="left" w:pos="2649"/>
        </w:tabs>
      </w:pPr>
      <w:r>
        <w:t>&lt;/head&gt;</w:t>
      </w:r>
    </w:p>
    <w:p w14:paraId="4B207F94" w14:textId="77777777" w:rsidR="003E680B" w:rsidRDefault="003E680B" w:rsidP="003E680B">
      <w:pPr>
        <w:tabs>
          <w:tab w:val="left" w:pos="2649"/>
        </w:tabs>
      </w:pPr>
      <w:r>
        <w:t>&lt;body&gt;</w:t>
      </w:r>
    </w:p>
    <w:p w14:paraId="38CB26A2" w14:textId="77777777" w:rsidR="003E680B" w:rsidRDefault="003E680B" w:rsidP="003E680B">
      <w:pPr>
        <w:tabs>
          <w:tab w:val="left" w:pos="2649"/>
        </w:tabs>
      </w:pPr>
    </w:p>
    <w:p w14:paraId="6495F4D5" w14:textId="77777777" w:rsidR="003E680B" w:rsidRDefault="003E680B" w:rsidP="003E680B">
      <w:pPr>
        <w:tabs>
          <w:tab w:val="left" w:pos="2649"/>
        </w:tabs>
      </w:pPr>
      <w:r>
        <w:t xml:space="preserve">  &lt;h1&gt;Class Selector for Styling Multiple Divs&lt;/h1&gt;</w:t>
      </w:r>
    </w:p>
    <w:p w14:paraId="67DE835E" w14:textId="77777777" w:rsidR="003E680B" w:rsidRDefault="003E680B" w:rsidP="003E680B">
      <w:pPr>
        <w:tabs>
          <w:tab w:val="left" w:pos="2649"/>
        </w:tabs>
      </w:pPr>
    </w:p>
    <w:p w14:paraId="5E628DE1" w14:textId="77777777" w:rsidR="003E680B" w:rsidRDefault="003E680B" w:rsidP="003E680B">
      <w:pPr>
        <w:tabs>
          <w:tab w:val="left" w:pos="2649"/>
        </w:tabs>
      </w:pPr>
      <w:r>
        <w:t xml:space="preserve">  &lt;!-- Multiple divs with the same class "box" --&gt;</w:t>
      </w:r>
    </w:p>
    <w:p w14:paraId="05E9DDB0" w14:textId="77777777" w:rsidR="003E680B" w:rsidRDefault="003E680B" w:rsidP="003E680B">
      <w:pPr>
        <w:tabs>
          <w:tab w:val="left" w:pos="2649"/>
        </w:tabs>
      </w:pPr>
      <w:r>
        <w:t xml:space="preserve">  &lt;div class="box"&gt;Box 1: Styled with Class "box"&lt;/div&gt;</w:t>
      </w:r>
    </w:p>
    <w:p w14:paraId="77EA6075" w14:textId="77777777" w:rsidR="003E680B" w:rsidRDefault="003E680B" w:rsidP="003E680B">
      <w:pPr>
        <w:tabs>
          <w:tab w:val="left" w:pos="2649"/>
        </w:tabs>
      </w:pPr>
      <w:r>
        <w:t xml:space="preserve">  &lt;div class="box"&gt;Box 2: Styled with Class "box"&lt;/div&gt;</w:t>
      </w:r>
    </w:p>
    <w:p w14:paraId="75835931" w14:textId="77777777" w:rsidR="003E680B" w:rsidRDefault="003E680B" w:rsidP="003E680B">
      <w:pPr>
        <w:tabs>
          <w:tab w:val="left" w:pos="2649"/>
        </w:tabs>
      </w:pPr>
      <w:r>
        <w:t xml:space="preserve">  &lt;div class="box"&gt;Box 3: Styled with Class "box"&lt;/div&gt;</w:t>
      </w:r>
    </w:p>
    <w:p w14:paraId="1B6AC4B3" w14:textId="3DECE33E" w:rsidR="003E680B" w:rsidRDefault="003E680B" w:rsidP="003E680B">
      <w:pPr>
        <w:tabs>
          <w:tab w:val="left" w:pos="2649"/>
        </w:tabs>
      </w:pPr>
      <w:r>
        <w:t>&lt;/body&gt;</w:t>
      </w:r>
    </w:p>
    <w:p w14:paraId="47EC8E8F" w14:textId="6B15E1F9" w:rsidR="003E680B" w:rsidRDefault="003E680B" w:rsidP="003E680B">
      <w:pPr>
        <w:tabs>
          <w:tab w:val="left" w:pos="2649"/>
        </w:tabs>
      </w:pPr>
      <w:r>
        <w:t>&lt;/html&gt;</w:t>
      </w:r>
    </w:p>
    <w:p w14:paraId="418B0724" w14:textId="00E06CD1" w:rsidR="003E680B" w:rsidRPr="009E234B" w:rsidRDefault="003E680B" w:rsidP="003E680B">
      <w:pPr>
        <w:tabs>
          <w:tab w:val="left" w:pos="2649"/>
        </w:tabs>
      </w:pPr>
      <w:r>
        <w:t>Output:</w:t>
      </w:r>
      <w:r>
        <w:br/>
      </w:r>
      <w:r w:rsidRPr="003E680B">
        <w:rPr>
          <w:noProof/>
          <w:lang w:eastAsia="en-IN"/>
        </w:rPr>
        <w:drawing>
          <wp:inline distT="0" distB="0" distL="0" distR="0" wp14:anchorId="3CBB2E5F" wp14:editId="31DE72F5">
            <wp:extent cx="5731510" cy="1676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76400"/>
                    </a:xfrm>
                    <a:prstGeom prst="rect">
                      <a:avLst/>
                    </a:prstGeom>
                  </pic:spPr>
                </pic:pic>
              </a:graphicData>
            </a:graphic>
          </wp:inline>
        </w:drawing>
      </w:r>
    </w:p>
    <w:p w14:paraId="07EF8348" w14:textId="414517E5" w:rsidR="003E680B" w:rsidRDefault="003E680B">
      <w:pPr>
        <w:tabs>
          <w:tab w:val="left" w:pos="2649"/>
        </w:tabs>
        <w:jc w:val="center"/>
      </w:pPr>
      <w:r>
        <w:t>Project-71</w:t>
      </w:r>
    </w:p>
    <w:p w14:paraId="12B27DCB" w14:textId="6A4511B1" w:rsidR="003E680B" w:rsidRDefault="003E680B" w:rsidP="003E680B">
      <w:pPr>
        <w:tabs>
          <w:tab w:val="left" w:pos="2649"/>
        </w:tabs>
      </w:pPr>
      <w:r>
        <w:t>Demonstrate the usage of the Universal Selector (*) in CSS</w:t>
      </w:r>
    </w:p>
    <w:p w14:paraId="6A77D2F2" w14:textId="77777777" w:rsidR="003E680B" w:rsidRDefault="003E680B" w:rsidP="003E680B">
      <w:pPr>
        <w:tabs>
          <w:tab w:val="left" w:pos="2649"/>
        </w:tabs>
      </w:pPr>
      <w:r>
        <w:t>&lt;!DOCTYPE html&gt;</w:t>
      </w:r>
    </w:p>
    <w:p w14:paraId="11E47192" w14:textId="77777777" w:rsidR="003E680B" w:rsidRDefault="003E680B" w:rsidP="003E680B">
      <w:pPr>
        <w:tabs>
          <w:tab w:val="left" w:pos="2649"/>
        </w:tabs>
      </w:pPr>
      <w:r>
        <w:t>&lt;html lang="en"&gt;</w:t>
      </w:r>
    </w:p>
    <w:p w14:paraId="03E5B7D9" w14:textId="77777777" w:rsidR="003E680B" w:rsidRDefault="003E680B" w:rsidP="003E680B">
      <w:pPr>
        <w:tabs>
          <w:tab w:val="left" w:pos="2649"/>
        </w:tabs>
      </w:pPr>
      <w:r>
        <w:t>&lt;head&gt;</w:t>
      </w:r>
    </w:p>
    <w:p w14:paraId="1ECAB017" w14:textId="77777777" w:rsidR="003E680B" w:rsidRDefault="003E680B" w:rsidP="003E680B">
      <w:pPr>
        <w:tabs>
          <w:tab w:val="left" w:pos="2649"/>
        </w:tabs>
      </w:pPr>
      <w:r>
        <w:t xml:space="preserve">  &lt;meta charset="UTF-8" /&gt;</w:t>
      </w:r>
    </w:p>
    <w:p w14:paraId="60D214EE" w14:textId="77777777" w:rsidR="003E680B" w:rsidRDefault="003E680B" w:rsidP="003E680B">
      <w:pPr>
        <w:tabs>
          <w:tab w:val="left" w:pos="2649"/>
        </w:tabs>
      </w:pPr>
      <w:r>
        <w:t xml:space="preserve">  &lt;meta name="viewport" content="width=device-width, initial-scale=1.0" /&gt;</w:t>
      </w:r>
    </w:p>
    <w:p w14:paraId="7679DF9A" w14:textId="77777777" w:rsidR="003E680B" w:rsidRDefault="003E680B" w:rsidP="003E680B">
      <w:pPr>
        <w:tabs>
          <w:tab w:val="left" w:pos="2649"/>
        </w:tabs>
      </w:pPr>
      <w:r>
        <w:t xml:space="preserve">  &lt;title&gt;Universal Selector Example&lt;/title&gt;</w:t>
      </w:r>
    </w:p>
    <w:p w14:paraId="3C83FB6D" w14:textId="77777777" w:rsidR="003E680B" w:rsidRDefault="003E680B" w:rsidP="003E680B">
      <w:pPr>
        <w:tabs>
          <w:tab w:val="left" w:pos="2649"/>
        </w:tabs>
      </w:pPr>
      <w:r>
        <w:t xml:space="preserve">  &lt;style&gt;</w:t>
      </w:r>
    </w:p>
    <w:p w14:paraId="2E514E67" w14:textId="77777777" w:rsidR="003E680B" w:rsidRDefault="003E680B" w:rsidP="003E680B">
      <w:pPr>
        <w:tabs>
          <w:tab w:val="left" w:pos="2649"/>
        </w:tabs>
      </w:pPr>
      <w:r>
        <w:t xml:space="preserve">    /* Universal selector that targets all elements on the page */</w:t>
      </w:r>
    </w:p>
    <w:p w14:paraId="00399C0A" w14:textId="77777777" w:rsidR="003E680B" w:rsidRDefault="003E680B" w:rsidP="003E680B">
      <w:pPr>
        <w:tabs>
          <w:tab w:val="left" w:pos="2649"/>
        </w:tabs>
      </w:pPr>
      <w:r>
        <w:t xml:space="preserve">    * {</w:t>
      </w:r>
    </w:p>
    <w:p w14:paraId="3D23DE36" w14:textId="77777777" w:rsidR="003E680B" w:rsidRDefault="003E680B" w:rsidP="003E680B">
      <w:pPr>
        <w:tabs>
          <w:tab w:val="left" w:pos="2649"/>
        </w:tabs>
      </w:pPr>
      <w:r>
        <w:t xml:space="preserve">      margin: 0;</w:t>
      </w:r>
    </w:p>
    <w:p w14:paraId="24108866" w14:textId="77777777" w:rsidR="003E680B" w:rsidRDefault="003E680B" w:rsidP="003E680B">
      <w:pPr>
        <w:tabs>
          <w:tab w:val="left" w:pos="2649"/>
        </w:tabs>
      </w:pPr>
      <w:r>
        <w:t xml:space="preserve">      padding: 0;</w:t>
      </w:r>
    </w:p>
    <w:p w14:paraId="294D7D8F" w14:textId="77777777" w:rsidR="003E680B" w:rsidRDefault="003E680B" w:rsidP="003E680B">
      <w:pPr>
        <w:tabs>
          <w:tab w:val="left" w:pos="2649"/>
        </w:tabs>
      </w:pPr>
      <w:r>
        <w:t xml:space="preserve">      box-sizing: border-box; /* Ensures padding and borders don't affect element width */</w:t>
      </w:r>
    </w:p>
    <w:p w14:paraId="1CD69BE3" w14:textId="77777777" w:rsidR="003E680B" w:rsidRDefault="003E680B" w:rsidP="003E680B">
      <w:pPr>
        <w:tabs>
          <w:tab w:val="left" w:pos="2649"/>
        </w:tabs>
      </w:pPr>
      <w:r>
        <w:t xml:space="preserve">      font-family: Arial, sans-serif;</w:t>
      </w:r>
    </w:p>
    <w:p w14:paraId="70270B22" w14:textId="77777777" w:rsidR="003E680B" w:rsidRDefault="003E680B" w:rsidP="003E680B">
      <w:pPr>
        <w:tabs>
          <w:tab w:val="left" w:pos="2649"/>
        </w:tabs>
      </w:pPr>
      <w:r>
        <w:t xml:space="preserve">    }</w:t>
      </w:r>
    </w:p>
    <w:p w14:paraId="24E315FB" w14:textId="77777777" w:rsidR="003E680B" w:rsidRDefault="003E680B" w:rsidP="003E680B">
      <w:pPr>
        <w:tabs>
          <w:tab w:val="left" w:pos="2649"/>
        </w:tabs>
      </w:pPr>
    </w:p>
    <w:p w14:paraId="36CF1720" w14:textId="77777777" w:rsidR="003E680B" w:rsidRDefault="003E680B" w:rsidP="003E680B">
      <w:pPr>
        <w:tabs>
          <w:tab w:val="left" w:pos="2649"/>
        </w:tabs>
      </w:pPr>
      <w:r>
        <w:t xml:space="preserve">    /* Styling specific elements */</w:t>
      </w:r>
    </w:p>
    <w:p w14:paraId="41B6F167" w14:textId="77777777" w:rsidR="003E680B" w:rsidRDefault="003E680B" w:rsidP="003E680B">
      <w:pPr>
        <w:tabs>
          <w:tab w:val="left" w:pos="2649"/>
        </w:tabs>
      </w:pPr>
      <w:r>
        <w:t xml:space="preserve">    body {</w:t>
      </w:r>
    </w:p>
    <w:p w14:paraId="2257E0E6" w14:textId="77777777" w:rsidR="003E680B" w:rsidRDefault="003E680B" w:rsidP="003E680B">
      <w:pPr>
        <w:tabs>
          <w:tab w:val="left" w:pos="2649"/>
        </w:tabs>
      </w:pPr>
      <w:r>
        <w:t xml:space="preserve">      background-color: #f4f4f4;</w:t>
      </w:r>
    </w:p>
    <w:p w14:paraId="205BA149" w14:textId="77777777" w:rsidR="003E680B" w:rsidRDefault="003E680B" w:rsidP="003E680B">
      <w:pPr>
        <w:tabs>
          <w:tab w:val="left" w:pos="2649"/>
        </w:tabs>
      </w:pPr>
      <w:r>
        <w:t xml:space="preserve">      color: #333;</w:t>
      </w:r>
    </w:p>
    <w:p w14:paraId="76473D2A" w14:textId="77777777" w:rsidR="003E680B" w:rsidRDefault="003E680B" w:rsidP="003E680B">
      <w:pPr>
        <w:tabs>
          <w:tab w:val="left" w:pos="2649"/>
        </w:tabs>
      </w:pPr>
      <w:r>
        <w:t xml:space="preserve">      font-size: 16px;</w:t>
      </w:r>
    </w:p>
    <w:p w14:paraId="260277AF" w14:textId="77777777" w:rsidR="003E680B" w:rsidRDefault="003E680B" w:rsidP="003E680B">
      <w:pPr>
        <w:tabs>
          <w:tab w:val="left" w:pos="2649"/>
        </w:tabs>
      </w:pPr>
      <w:r>
        <w:t xml:space="preserve">    }</w:t>
      </w:r>
    </w:p>
    <w:p w14:paraId="47B63F21" w14:textId="77777777" w:rsidR="003E680B" w:rsidRDefault="003E680B" w:rsidP="003E680B">
      <w:pPr>
        <w:tabs>
          <w:tab w:val="left" w:pos="2649"/>
        </w:tabs>
      </w:pPr>
    </w:p>
    <w:p w14:paraId="35A0A490" w14:textId="77777777" w:rsidR="003E680B" w:rsidRDefault="003E680B" w:rsidP="003E680B">
      <w:pPr>
        <w:tabs>
          <w:tab w:val="left" w:pos="2649"/>
        </w:tabs>
      </w:pPr>
      <w:r>
        <w:t xml:space="preserve">    h1 {</w:t>
      </w:r>
    </w:p>
    <w:p w14:paraId="6ED5FE67" w14:textId="77777777" w:rsidR="003E680B" w:rsidRDefault="003E680B" w:rsidP="003E680B">
      <w:pPr>
        <w:tabs>
          <w:tab w:val="left" w:pos="2649"/>
        </w:tabs>
      </w:pPr>
      <w:r>
        <w:t xml:space="preserve">      color: #4CAF50;</w:t>
      </w:r>
    </w:p>
    <w:p w14:paraId="228DAA4F" w14:textId="77777777" w:rsidR="003E680B" w:rsidRDefault="003E680B" w:rsidP="003E680B">
      <w:pPr>
        <w:tabs>
          <w:tab w:val="left" w:pos="2649"/>
        </w:tabs>
      </w:pPr>
      <w:r>
        <w:t xml:space="preserve">      text-align: center;</w:t>
      </w:r>
    </w:p>
    <w:p w14:paraId="2FCB59F7" w14:textId="77777777" w:rsidR="003E680B" w:rsidRDefault="003E680B" w:rsidP="003E680B">
      <w:pPr>
        <w:tabs>
          <w:tab w:val="left" w:pos="2649"/>
        </w:tabs>
      </w:pPr>
      <w:r>
        <w:t xml:space="preserve">      margin-top: 20px;</w:t>
      </w:r>
    </w:p>
    <w:p w14:paraId="2747143A" w14:textId="77777777" w:rsidR="003E680B" w:rsidRDefault="003E680B" w:rsidP="003E680B">
      <w:pPr>
        <w:tabs>
          <w:tab w:val="left" w:pos="2649"/>
        </w:tabs>
      </w:pPr>
      <w:r>
        <w:t xml:space="preserve">    }</w:t>
      </w:r>
    </w:p>
    <w:p w14:paraId="6CDFB116" w14:textId="77777777" w:rsidR="003E680B" w:rsidRDefault="003E680B" w:rsidP="003E680B">
      <w:pPr>
        <w:tabs>
          <w:tab w:val="left" w:pos="2649"/>
        </w:tabs>
      </w:pPr>
    </w:p>
    <w:p w14:paraId="5C9985C9" w14:textId="77777777" w:rsidR="003E680B" w:rsidRDefault="003E680B" w:rsidP="003E680B">
      <w:pPr>
        <w:tabs>
          <w:tab w:val="left" w:pos="2649"/>
        </w:tabs>
      </w:pPr>
      <w:r>
        <w:t xml:space="preserve">    p {</w:t>
      </w:r>
    </w:p>
    <w:p w14:paraId="08AE6656" w14:textId="77777777" w:rsidR="003E680B" w:rsidRDefault="003E680B" w:rsidP="003E680B">
      <w:pPr>
        <w:tabs>
          <w:tab w:val="left" w:pos="2649"/>
        </w:tabs>
      </w:pPr>
      <w:r>
        <w:t xml:space="preserve">      line-height: 1.6;</w:t>
      </w:r>
    </w:p>
    <w:p w14:paraId="25989D74" w14:textId="77777777" w:rsidR="003E680B" w:rsidRDefault="003E680B" w:rsidP="003E680B">
      <w:pPr>
        <w:tabs>
          <w:tab w:val="left" w:pos="2649"/>
        </w:tabs>
      </w:pPr>
      <w:r>
        <w:t xml:space="preserve">      margin: 10px 20px;</w:t>
      </w:r>
    </w:p>
    <w:p w14:paraId="6ADD250F" w14:textId="77777777" w:rsidR="003E680B" w:rsidRDefault="003E680B" w:rsidP="003E680B">
      <w:pPr>
        <w:tabs>
          <w:tab w:val="left" w:pos="2649"/>
        </w:tabs>
      </w:pPr>
      <w:r>
        <w:t xml:space="preserve">    }</w:t>
      </w:r>
    </w:p>
    <w:p w14:paraId="40E399F3" w14:textId="77777777" w:rsidR="003E680B" w:rsidRDefault="003E680B" w:rsidP="003E680B">
      <w:pPr>
        <w:tabs>
          <w:tab w:val="left" w:pos="2649"/>
        </w:tabs>
      </w:pPr>
    </w:p>
    <w:p w14:paraId="7695CF86" w14:textId="77777777" w:rsidR="003E680B" w:rsidRDefault="003E680B" w:rsidP="003E680B">
      <w:pPr>
        <w:tabs>
          <w:tab w:val="left" w:pos="2649"/>
        </w:tabs>
      </w:pPr>
      <w:r>
        <w:t xml:space="preserve">    div {</w:t>
      </w:r>
    </w:p>
    <w:p w14:paraId="6C47361F" w14:textId="77777777" w:rsidR="003E680B" w:rsidRDefault="003E680B" w:rsidP="003E680B">
      <w:pPr>
        <w:tabs>
          <w:tab w:val="left" w:pos="2649"/>
        </w:tabs>
      </w:pPr>
      <w:r>
        <w:t xml:space="preserve">      background-color: #e8f5e9;</w:t>
      </w:r>
    </w:p>
    <w:p w14:paraId="02F43994" w14:textId="77777777" w:rsidR="003E680B" w:rsidRDefault="003E680B" w:rsidP="003E680B">
      <w:pPr>
        <w:tabs>
          <w:tab w:val="left" w:pos="2649"/>
        </w:tabs>
      </w:pPr>
      <w:r>
        <w:t xml:space="preserve">      padding: 20px;</w:t>
      </w:r>
    </w:p>
    <w:p w14:paraId="6E518F0C" w14:textId="77777777" w:rsidR="003E680B" w:rsidRDefault="003E680B" w:rsidP="003E680B">
      <w:pPr>
        <w:tabs>
          <w:tab w:val="left" w:pos="2649"/>
        </w:tabs>
      </w:pPr>
      <w:r>
        <w:t xml:space="preserve">      margin: 10px;</w:t>
      </w:r>
    </w:p>
    <w:p w14:paraId="49E9A69D" w14:textId="77777777" w:rsidR="003E680B" w:rsidRDefault="003E680B" w:rsidP="003E680B">
      <w:pPr>
        <w:tabs>
          <w:tab w:val="left" w:pos="2649"/>
        </w:tabs>
      </w:pPr>
      <w:r>
        <w:t xml:space="preserve">      border-radius: 8px;</w:t>
      </w:r>
    </w:p>
    <w:p w14:paraId="23A9AB21" w14:textId="77777777" w:rsidR="003E680B" w:rsidRDefault="003E680B" w:rsidP="003E680B">
      <w:pPr>
        <w:tabs>
          <w:tab w:val="left" w:pos="2649"/>
        </w:tabs>
      </w:pPr>
      <w:r>
        <w:t xml:space="preserve">      box-shadow: 0 4px 6px rgba(0, 0, 0, 0.1);</w:t>
      </w:r>
    </w:p>
    <w:p w14:paraId="3F16DF83" w14:textId="77777777" w:rsidR="003E680B" w:rsidRDefault="003E680B" w:rsidP="003E680B">
      <w:pPr>
        <w:tabs>
          <w:tab w:val="left" w:pos="2649"/>
        </w:tabs>
      </w:pPr>
      <w:r>
        <w:t xml:space="preserve">    }</w:t>
      </w:r>
    </w:p>
    <w:p w14:paraId="6B898C37" w14:textId="77777777" w:rsidR="003E680B" w:rsidRDefault="003E680B" w:rsidP="003E680B">
      <w:pPr>
        <w:tabs>
          <w:tab w:val="left" w:pos="2649"/>
        </w:tabs>
      </w:pPr>
      <w:r>
        <w:t xml:space="preserve">  &lt;/style&gt;</w:t>
      </w:r>
    </w:p>
    <w:p w14:paraId="16D4FBD7" w14:textId="77777777" w:rsidR="003E680B" w:rsidRDefault="003E680B" w:rsidP="003E680B">
      <w:pPr>
        <w:tabs>
          <w:tab w:val="left" w:pos="2649"/>
        </w:tabs>
      </w:pPr>
      <w:r>
        <w:t>&lt;/head&gt;</w:t>
      </w:r>
    </w:p>
    <w:p w14:paraId="03CE2347" w14:textId="77777777" w:rsidR="003E680B" w:rsidRDefault="003E680B" w:rsidP="003E680B">
      <w:pPr>
        <w:tabs>
          <w:tab w:val="left" w:pos="2649"/>
        </w:tabs>
      </w:pPr>
      <w:r>
        <w:t>&lt;body&gt;</w:t>
      </w:r>
    </w:p>
    <w:p w14:paraId="325A682E" w14:textId="3F639DC1" w:rsidR="003E680B" w:rsidRDefault="003E680B" w:rsidP="003E680B">
      <w:pPr>
        <w:tabs>
          <w:tab w:val="left" w:pos="2649"/>
        </w:tabs>
      </w:pPr>
      <w:r>
        <w:t xml:space="preserve">  &lt;h1&gt;Universal Selector Example&lt;/h1&gt;</w:t>
      </w:r>
    </w:p>
    <w:p w14:paraId="3E4B8C25" w14:textId="58AB5187" w:rsidR="003E680B" w:rsidRDefault="003E680B" w:rsidP="003E680B">
      <w:pPr>
        <w:tabs>
          <w:tab w:val="left" w:pos="2649"/>
        </w:tabs>
      </w:pPr>
      <w:r>
        <w:t xml:space="preserve">  &lt;div&gt;</w:t>
      </w:r>
    </w:p>
    <w:p w14:paraId="734C4E17" w14:textId="77777777" w:rsidR="003E680B" w:rsidRDefault="003E680B" w:rsidP="003E680B">
      <w:pPr>
        <w:tabs>
          <w:tab w:val="left" w:pos="2649"/>
        </w:tabs>
      </w:pPr>
      <w:r>
        <w:t xml:space="preserve">    &lt;p&gt;This is a paragraph inside a div. The Universal Selector applies margin and padding reset to all elements.&lt;/p&gt;</w:t>
      </w:r>
    </w:p>
    <w:p w14:paraId="515CC2B6" w14:textId="77777777" w:rsidR="003E680B" w:rsidRDefault="003E680B" w:rsidP="003E680B">
      <w:pPr>
        <w:tabs>
          <w:tab w:val="left" w:pos="2649"/>
        </w:tabs>
      </w:pPr>
      <w:r>
        <w:t xml:space="preserve">  &lt;/div&gt;</w:t>
      </w:r>
    </w:p>
    <w:p w14:paraId="0BFF348E" w14:textId="764F3B85" w:rsidR="003E680B" w:rsidRDefault="003E680B" w:rsidP="003E680B">
      <w:pPr>
        <w:tabs>
          <w:tab w:val="left" w:pos="2649"/>
        </w:tabs>
      </w:pPr>
      <w:r>
        <w:t xml:space="preserve">  &lt;div&gt;</w:t>
      </w:r>
    </w:p>
    <w:p w14:paraId="588FD878" w14:textId="77777777" w:rsidR="003E680B" w:rsidRDefault="003E680B" w:rsidP="003E680B">
      <w:pPr>
        <w:tabs>
          <w:tab w:val="left" w:pos="2649"/>
        </w:tabs>
      </w:pPr>
      <w:r>
        <w:t xml:space="preserve">    &lt;p&gt;Notice how all elements get the same base styling due to the Universal Selector!&lt;/p&gt;</w:t>
      </w:r>
    </w:p>
    <w:p w14:paraId="217045DE" w14:textId="77777777" w:rsidR="003E680B" w:rsidRDefault="003E680B" w:rsidP="003E680B">
      <w:pPr>
        <w:tabs>
          <w:tab w:val="left" w:pos="2649"/>
        </w:tabs>
      </w:pPr>
      <w:r>
        <w:t xml:space="preserve">  &lt;/div&gt;</w:t>
      </w:r>
    </w:p>
    <w:p w14:paraId="6F358511" w14:textId="74FBAE00" w:rsidR="003E680B" w:rsidRDefault="003E680B" w:rsidP="003E680B">
      <w:pPr>
        <w:tabs>
          <w:tab w:val="left" w:pos="2649"/>
        </w:tabs>
      </w:pPr>
      <w:r>
        <w:t>&lt;/body&gt;</w:t>
      </w:r>
    </w:p>
    <w:p w14:paraId="76C4AA49" w14:textId="4C163720" w:rsidR="003E680B" w:rsidRDefault="003E680B" w:rsidP="003E680B">
      <w:pPr>
        <w:tabs>
          <w:tab w:val="left" w:pos="2649"/>
        </w:tabs>
      </w:pPr>
      <w:r>
        <w:t>&lt;/html&gt;</w:t>
      </w:r>
    </w:p>
    <w:p w14:paraId="0B4DA32A" w14:textId="6B9FE387" w:rsidR="003E680B" w:rsidRDefault="003E680B" w:rsidP="003E680B">
      <w:pPr>
        <w:tabs>
          <w:tab w:val="left" w:pos="2649"/>
        </w:tabs>
      </w:pPr>
      <w:r>
        <w:t>Output:</w:t>
      </w:r>
      <w:r w:rsidRPr="003E680B">
        <w:t xml:space="preserve"> </w:t>
      </w:r>
      <w:r w:rsidRPr="003E680B">
        <w:rPr>
          <w:noProof/>
          <w:lang w:eastAsia="en-IN"/>
        </w:rPr>
        <w:drawing>
          <wp:inline distT="0" distB="0" distL="0" distR="0" wp14:anchorId="179DE63D" wp14:editId="1C626D6A">
            <wp:extent cx="5731510" cy="18764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76425"/>
                    </a:xfrm>
                    <a:prstGeom prst="rect">
                      <a:avLst/>
                    </a:prstGeom>
                  </pic:spPr>
                </pic:pic>
              </a:graphicData>
            </a:graphic>
          </wp:inline>
        </w:drawing>
      </w:r>
    </w:p>
    <w:p w14:paraId="5592C328" w14:textId="276C7706" w:rsidR="003E680B" w:rsidRDefault="003E680B" w:rsidP="003E680B">
      <w:pPr>
        <w:tabs>
          <w:tab w:val="left" w:pos="2649"/>
        </w:tabs>
        <w:jc w:val="center"/>
      </w:pPr>
      <w:r>
        <w:t>Project-72</w:t>
      </w:r>
    </w:p>
    <w:p w14:paraId="071EDCFA" w14:textId="492CBD02" w:rsidR="003E680B" w:rsidRDefault="003E680B" w:rsidP="003E680B">
      <w:pPr>
        <w:tabs>
          <w:tab w:val="left" w:pos="2649"/>
        </w:tabs>
      </w:pPr>
      <w:r>
        <w:t>Demonstrate the usage of the Type Selector (element) in CSS</w:t>
      </w:r>
    </w:p>
    <w:p w14:paraId="15D8F6B8" w14:textId="77777777" w:rsidR="003E680B" w:rsidRDefault="003E680B" w:rsidP="003E680B">
      <w:pPr>
        <w:tabs>
          <w:tab w:val="left" w:pos="2649"/>
        </w:tabs>
      </w:pPr>
      <w:r>
        <w:t>&lt;!DOCTYPE html&gt;</w:t>
      </w:r>
    </w:p>
    <w:p w14:paraId="3F7DBC5F" w14:textId="77777777" w:rsidR="003E680B" w:rsidRDefault="003E680B" w:rsidP="003E680B">
      <w:pPr>
        <w:tabs>
          <w:tab w:val="left" w:pos="2649"/>
        </w:tabs>
      </w:pPr>
      <w:r>
        <w:t>&lt;html lang="en"&gt;</w:t>
      </w:r>
    </w:p>
    <w:p w14:paraId="55B065F2" w14:textId="77777777" w:rsidR="003E680B" w:rsidRDefault="003E680B" w:rsidP="003E680B">
      <w:pPr>
        <w:tabs>
          <w:tab w:val="left" w:pos="2649"/>
        </w:tabs>
      </w:pPr>
      <w:r>
        <w:t>&lt;head&gt;</w:t>
      </w:r>
    </w:p>
    <w:p w14:paraId="6B43E228" w14:textId="77777777" w:rsidR="003E680B" w:rsidRDefault="003E680B" w:rsidP="003E680B">
      <w:pPr>
        <w:tabs>
          <w:tab w:val="left" w:pos="2649"/>
        </w:tabs>
      </w:pPr>
      <w:r>
        <w:t xml:space="preserve">  &lt;meta charset="UTF-8" /&gt;</w:t>
      </w:r>
    </w:p>
    <w:p w14:paraId="2648124B" w14:textId="77777777" w:rsidR="003E680B" w:rsidRDefault="003E680B" w:rsidP="003E680B">
      <w:pPr>
        <w:tabs>
          <w:tab w:val="left" w:pos="2649"/>
        </w:tabs>
      </w:pPr>
      <w:r>
        <w:t xml:space="preserve">  &lt;meta name="viewport" content="width=device-width, initial-scale=1.0" /&gt;</w:t>
      </w:r>
    </w:p>
    <w:p w14:paraId="35F2812B" w14:textId="77777777" w:rsidR="003E680B" w:rsidRDefault="003E680B" w:rsidP="003E680B">
      <w:pPr>
        <w:tabs>
          <w:tab w:val="left" w:pos="2649"/>
        </w:tabs>
      </w:pPr>
      <w:r>
        <w:t xml:space="preserve">  &lt;title&gt;Type Selector Example&lt;/title&gt;</w:t>
      </w:r>
    </w:p>
    <w:p w14:paraId="335211C2" w14:textId="77777777" w:rsidR="003E680B" w:rsidRDefault="003E680B" w:rsidP="003E680B">
      <w:pPr>
        <w:tabs>
          <w:tab w:val="left" w:pos="2649"/>
        </w:tabs>
      </w:pPr>
      <w:r>
        <w:t xml:space="preserve">  &lt;style&gt;</w:t>
      </w:r>
    </w:p>
    <w:p w14:paraId="6E800FB9" w14:textId="77777777" w:rsidR="003E680B" w:rsidRDefault="003E680B" w:rsidP="003E680B">
      <w:pPr>
        <w:tabs>
          <w:tab w:val="left" w:pos="2649"/>
        </w:tabs>
      </w:pPr>
      <w:r>
        <w:t xml:space="preserve">    /* Type selector to style all &lt;p&gt; elements */</w:t>
      </w:r>
    </w:p>
    <w:p w14:paraId="41E81AA7" w14:textId="77777777" w:rsidR="003E680B" w:rsidRDefault="003E680B" w:rsidP="003E680B">
      <w:pPr>
        <w:tabs>
          <w:tab w:val="left" w:pos="2649"/>
        </w:tabs>
      </w:pPr>
      <w:r>
        <w:t xml:space="preserve">    p {</w:t>
      </w:r>
    </w:p>
    <w:p w14:paraId="0053489F" w14:textId="77777777" w:rsidR="003E680B" w:rsidRDefault="003E680B" w:rsidP="003E680B">
      <w:pPr>
        <w:tabs>
          <w:tab w:val="left" w:pos="2649"/>
        </w:tabs>
      </w:pPr>
      <w:r>
        <w:t xml:space="preserve">      font-size: 18px;</w:t>
      </w:r>
    </w:p>
    <w:p w14:paraId="1615A7F9" w14:textId="77777777" w:rsidR="003E680B" w:rsidRDefault="003E680B" w:rsidP="003E680B">
      <w:pPr>
        <w:tabs>
          <w:tab w:val="left" w:pos="2649"/>
        </w:tabs>
      </w:pPr>
      <w:r>
        <w:t xml:space="preserve">      line-height: 1.6;</w:t>
      </w:r>
    </w:p>
    <w:p w14:paraId="57D9B560" w14:textId="77777777" w:rsidR="003E680B" w:rsidRDefault="003E680B" w:rsidP="003E680B">
      <w:pPr>
        <w:tabs>
          <w:tab w:val="left" w:pos="2649"/>
        </w:tabs>
      </w:pPr>
      <w:r>
        <w:t xml:space="preserve">      color: #333;</w:t>
      </w:r>
    </w:p>
    <w:p w14:paraId="56101BBE" w14:textId="77777777" w:rsidR="003E680B" w:rsidRDefault="003E680B" w:rsidP="003E680B">
      <w:pPr>
        <w:tabs>
          <w:tab w:val="left" w:pos="2649"/>
        </w:tabs>
      </w:pPr>
      <w:r>
        <w:t xml:space="preserve">      margin-bottom: 15px;</w:t>
      </w:r>
    </w:p>
    <w:p w14:paraId="43051B58" w14:textId="77777777" w:rsidR="003E680B" w:rsidRDefault="003E680B" w:rsidP="003E680B">
      <w:pPr>
        <w:tabs>
          <w:tab w:val="left" w:pos="2649"/>
        </w:tabs>
      </w:pPr>
      <w:r>
        <w:t xml:space="preserve">    }</w:t>
      </w:r>
    </w:p>
    <w:p w14:paraId="59D14FE8" w14:textId="0ECE058E" w:rsidR="003E680B" w:rsidRDefault="003E680B" w:rsidP="003E680B">
      <w:pPr>
        <w:tabs>
          <w:tab w:val="left" w:pos="2649"/>
        </w:tabs>
      </w:pPr>
      <w:r>
        <w:t xml:space="preserve"> /* Type selector to style all &lt;h1&gt; elements */</w:t>
      </w:r>
    </w:p>
    <w:p w14:paraId="4DF34B46" w14:textId="77777777" w:rsidR="003E680B" w:rsidRDefault="003E680B" w:rsidP="003E680B">
      <w:pPr>
        <w:tabs>
          <w:tab w:val="left" w:pos="2649"/>
        </w:tabs>
      </w:pPr>
      <w:r>
        <w:t xml:space="preserve">    h1 {</w:t>
      </w:r>
    </w:p>
    <w:p w14:paraId="099BAE06" w14:textId="77777777" w:rsidR="003E680B" w:rsidRDefault="003E680B" w:rsidP="003E680B">
      <w:pPr>
        <w:tabs>
          <w:tab w:val="left" w:pos="2649"/>
        </w:tabs>
      </w:pPr>
      <w:r>
        <w:t xml:space="preserve">      color: #4CAF50;</w:t>
      </w:r>
    </w:p>
    <w:p w14:paraId="346FDDBE" w14:textId="77777777" w:rsidR="003E680B" w:rsidRDefault="003E680B" w:rsidP="003E680B">
      <w:pPr>
        <w:tabs>
          <w:tab w:val="left" w:pos="2649"/>
        </w:tabs>
      </w:pPr>
      <w:r>
        <w:t xml:space="preserve">      text-align: center;</w:t>
      </w:r>
    </w:p>
    <w:p w14:paraId="429A9964" w14:textId="77777777" w:rsidR="003E680B" w:rsidRDefault="003E680B" w:rsidP="003E680B">
      <w:pPr>
        <w:tabs>
          <w:tab w:val="left" w:pos="2649"/>
        </w:tabs>
      </w:pPr>
      <w:r>
        <w:t xml:space="preserve">      font-size: 36px;</w:t>
      </w:r>
    </w:p>
    <w:p w14:paraId="3FFB633A" w14:textId="77777777" w:rsidR="003E680B" w:rsidRDefault="003E680B" w:rsidP="003E680B">
      <w:pPr>
        <w:tabs>
          <w:tab w:val="left" w:pos="2649"/>
        </w:tabs>
      </w:pPr>
      <w:r>
        <w:t xml:space="preserve">      margin-top: 20px;</w:t>
      </w:r>
    </w:p>
    <w:p w14:paraId="2A1A7001" w14:textId="77777777" w:rsidR="003E680B" w:rsidRDefault="003E680B" w:rsidP="003E680B">
      <w:pPr>
        <w:tabs>
          <w:tab w:val="left" w:pos="2649"/>
        </w:tabs>
      </w:pPr>
      <w:r>
        <w:t xml:space="preserve">    }</w:t>
      </w:r>
    </w:p>
    <w:p w14:paraId="7CA7B5F2" w14:textId="19846368" w:rsidR="003E680B" w:rsidRDefault="003E680B" w:rsidP="003E680B">
      <w:pPr>
        <w:tabs>
          <w:tab w:val="left" w:pos="2649"/>
        </w:tabs>
      </w:pPr>
      <w:r>
        <w:t xml:space="preserve">  /* Type selector to style all &lt;div&gt; elements */</w:t>
      </w:r>
    </w:p>
    <w:p w14:paraId="48FBECB1" w14:textId="77777777" w:rsidR="003E680B" w:rsidRDefault="003E680B" w:rsidP="003E680B">
      <w:pPr>
        <w:tabs>
          <w:tab w:val="left" w:pos="2649"/>
        </w:tabs>
      </w:pPr>
      <w:r>
        <w:t xml:space="preserve">    div {</w:t>
      </w:r>
    </w:p>
    <w:p w14:paraId="03B40BCF" w14:textId="77777777" w:rsidR="003E680B" w:rsidRDefault="003E680B" w:rsidP="003E680B">
      <w:pPr>
        <w:tabs>
          <w:tab w:val="left" w:pos="2649"/>
        </w:tabs>
      </w:pPr>
      <w:r>
        <w:t xml:space="preserve">      background-color: #f0f8ff;</w:t>
      </w:r>
    </w:p>
    <w:p w14:paraId="2D35BEF2" w14:textId="77777777" w:rsidR="003E680B" w:rsidRDefault="003E680B" w:rsidP="003E680B">
      <w:pPr>
        <w:tabs>
          <w:tab w:val="left" w:pos="2649"/>
        </w:tabs>
      </w:pPr>
      <w:r>
        <w:t xml:space="preserve">      padding: 20px;</w:t>
      </w:r>
    </w:p>
    <w:p w14:paraId="01EB0CFB" w14:textId="77777777" w:rsidR="003E680B" w:rsidRDefault="003E680B" w:rsidP="003E680B">
      <w:pPr>
        <w:tabs>
          <w:tab w:val="left" w:pos="2649"/>
        </w:tabs>
      </w:pPr>
      <w:r>
        <w:t xml:space="preserve">      border-radius: 10px;</w:t>
      </w:r>
    </w:p>
    <w:p w14:paraId="1A34EB4B" w14:textId="77777777" w:rsidR="003E680B" w:rsidRDefault="003E680B" w:rsidP="003E680B">
      <w:pPr>
        <w:tabs>
          <w:tab w:val="left" w:pos="2649"/>
        </w:tabs>
      </w:pPr>
      <w:r>
        <w:t xml:space="preserve">      box-shadow: 0 4px 8px rgba(0, 0, 0, 0.1);</w:t>
      </w:r>
    </w:p>
    <w:p w14:paraId="6F3A5DA6" w14:textId="43F49CEC" w:rsidR="003E680B" w:rsidRDefault="003E680B" w:rsidP="003E680B">
      <w:pPr>
        <w:tabs>
          <w:tab w:val="left" w:pos="2649"/>
        </w:tabs>
      </w:pPr>
      <w:r>
        <w:t xml:space="preserve">   margin: 10px;</w:t>
      </w:r>
    </w:p>
    <w:p w14:paraId="2D278FBC" w14:textId="77777777" w:rsidR="003E680B" w:rsidRDefault="003E680B" w:rsidP="003E680B">
      <w:pPr>
        <w:tabs>
          <w:tab w:val="left" w:pos="2649"/>
        </w:tabs>
      </w:pPr>
      <w:r>
        <w:t xml:space="preserve">    }</w:t>
      </w:r>
    </w:p>
    <w:p w14:paraId="6580336D" w14:textId="112BF226" w:rsidR="003E680B" w:rsidRDefault="003E680B" w:rsidP="003E680B">
      <w:pPr>
        <w:tabs>
          <w:tab w:val="left" w:pos="2649"/>
        </w:tabs>
      </w:pPr>
      <w:r>
        <w:t xml:space="preserve">   /* Style for &lt;a&gt; (anchor) tags inside &lt;p&gt; */</w:t>
      </w:r>
    </w:p>
    <w:p w14:paraId="0241BF48" w14:textId="77777777" w:rsidR="003E680B" w:rsidRDefault="003E680B" w:rsidP="003E680B">
      <w:pPr>
        <w:tabs>
          <w:tab w:val="left" w:pos="2649"/>
        </w:tabs>
      </w:pPr>
      <w:r>
        <w:t xml:space="preserve">    p a {</w:t>
      </w:r>
    </w:p>
    <w:p w14:paraId="2F53E91A" w14:textId="77777777" w:rsidR="003E680B" w:rsidRDefault="003E680B" w:rsidP="003E680B">
      <w:pPr>
        <w:tabs>
          <w:tab w:val="left" w:pos="2649"/>
        </w:tabs>
      </w:pPr>
      <w:r>
        <w:t xml:space="preserve">      color: #1e88e5;</w:t>
      </w:r>
    </w:p>
    <w:p w14:paraId="412249EA" w14:textId="77777777" w:rsidR="003E680B" w:rsidRDefault="003E680B" w:rsidP="003E680B">
      <w:pPr>
        <w:tabs>
          <w:tab w:val="left" w:pos="2649"/>
        </w:tabs>
      </w:pPr>
      <w:r>
        <w:t xml:space="preserve">      text-decoration: none;</w:t>
      </w:r>
    </w:p>
    <w:p w14:paraId="5B7A5AB7" w14:textId="77777777" w:rsidR="003E680B" w:rsidRDefault="003E680B" w:rsidP="003E680B">
      <w:pPr>
        <w:tabs>
          <w:tab w:val="left" w:pos="2649"/>
        </w:tabs>
      </w:pPr>
      <w:r>
        <w:t xml:space="preserve">    }</w:t>
      </w:r>
    </w:p>
    <w:p w14:paraId="43DFEE16" w14:textId="58E0E722" w:rsidR="003E680B" w:rsidRDefault="003E680B" w:rsidP="003E680B">
      <w:pPr>
        <w:tabs>
          <w:tab w:val="left" w:pos="2649"/>
        </w:tabs>
      </w:pPr>
      <w:r>
        <w:t xml:space="preserve">  p a:hover {</w:t>
      </w:r>
    </w:p>
    <w:p w14:paraId="00BD99BD" w14:textId="77777777" w:rsidR="003E680B" w:rsidRDefault="003E680B" w:rsidP="003E680B">
      <w:pPr>
        <w:tabs>
          <w:tab w:val="left" w:pos="2649"/>
        </w:tabs>
      </w:pPr>
      <w:r>
        <w:t xml:space="preserve">      text-decoration: underline;</w:t>
      </w:r>
    </w:p>
    <w:p w14:paraId="04BF8FAD" w14:textId="77777777" w:rsidR="003E680B" w:rsidRDefault="003E680B" w:rsidP="003E680B">
      <w:pPr>
        <w:tabs>
          <w:tab w:val="left" w:pos="2649"/>
        </w:tabs>
      </w:pPr>
      <w:r>
        <w:t xml:space="preserve">    }</w:t>
      </w:r>
    </w:p>
    <w:p w14:paraId="43F7932D" w14:textId="77777777" w:rsidR="003E680B" w:rsidRDefault="003E680B" w:rsidP="003E680B">
      <w:pPr>
        <w:tabs>
          <w:tab w:val="left" w:pos="2649"/>
        </w:tabs>
      </w:pPr>
      <w:r>
        <w:t xml:space="preserve">  &lt;/style&gt;</w:t>
      </w:r>
    </w:p>
    <w:p w14:paraId="0BD5F495" w14:textId="77777777" w:rsidR="003E680B" w:rsidRDefault="003E680B" w:rsidP="003E680B">
      <w:pPr>
        <w:tabs>
          <w:tab w:val="left" w:pos="2649"/>
        </w:tabs>
      </w:pPr>
      <w:r>
        <w:t>&lt;/head&gt;</w:t>
      </w:r>
    </w:p>
    <w:p w14:paraId="2A14BA71" w14:textId="77777777" w:rsidR="003E680B" w:rsidRDefault="003E680B" w:rsidP="003E680B">
      <w:pPr>
        <w:tabs>
          <w:tab w:val="left" w:pos="2649"/>
        </w:tabs>
      </w:pPr>
      <w:r>
        <w:t>&lt;body&gt;</w:t>
      </w:r>
    </w:p>
    <w:p w14:paraId="7CDB9EEC" w14:textId="2161FE63" w:rsidR="003E680B" w:rsidRDefault="003E680B" w:rsidP="003E680B">
      <w:pPr>
        <w:tabs>
          <w:tab w:val="left" w:pos="2649"/>
        </w:tabs>
      </w:pPr>
      <w:r>
        <w:t xml:space="preserve"> &lt;h1&gt;Type Selector in CSS&lt;/h1&gt;</w:t>
      </w:r>
    </w:p>
    <w:p w14:paraId="35893840" w14:textId="6BBCB201" w:rsidR="003E680B" w:rsidRDefault="003E680B" w:rsidP="003E680B">
      <w:pPr>
        <w:tabs>
          <w:tab w:val="left" w:pos="2649"/>
        </w:tabs>
      </w:pPr>
      <w:r>
        <w:t xml:space="preserve"> &lt;div&gt;</w:t>
      </w:r>
    </w:p>
    <w:p w14:paraId="6C3FB0BC" w14:textId="77777777" w:rsidR="003E680B" w:rsidRDefault="003E680B" w:rsidP="003E680B">
      <w:pPr>
        <w:tabs>
          <w:tab w:val="left" w:pos="2649"/>
        </w:tabs>
      </w:pPr>
      <w:r>
        <w:t xml:space="preserve">    &lt;p&gt;This is a paragraph styled using the &lt;code&gt;p&lt;/code&gt; type selector.&lt;/p&gt;</w:t>
      </w:r>
    </w:p>
    <w:p w14:paraId="626C130E" w14:textId="77777777" w:rsidR="003E680B" w:rsidRDefault="003E680B" w:rsidP="003E680B">
      <w:pPr>
        <w:tabs>
          <w:tab w:val="left" w:pos="2649"/>
        </w:tabs>
      </w:pPr>
      <w:r>
        <w:t xml:space="preserve">    &lt;p&gt;This is another paragraph. You can also add &lt;a href="#"&gt;links&lt;/a&gt; here.&lt;/p&gt;</w:t>
      </w:r>
    </w:p>
    <w:p w14:paraId="6723FC8A" w14:textId="77777777" w:rsidR="003E680B" w:rsidRDefault="003E680B" w:rsidP="003E680B">
      <w:pPr>
        <w:tabs>
          <w:tab w:val="left" w:pos="2649"/>
        </w:tabs>
      </w:pPr>
      <w:r>
        <w:t xml:space="preserve">  &lt;/div&gt;</w:t>
      </w:r>
    </w:p>
    <w:p w14:paraId="04C4BA72" w14:textId="4105C64D" w:rsidR="003E680B" w:rsidRDefault="003E680B" w:rsidP="003E680B">
      <w:pPr>
        <w:tabs>
          <w:tab w:val="left" w:pos="2649"/>
        </w:tabs>
      </w:pPr>
      <w:r>
        <w:t xml:space="preserve">  &lt;div&gt;</w:t>
      </w:r>
    </w:p>
    <w:p w14:paraId="0A3162E9" w14:textId="77777777" w:rsidR="003E680B" w:rsidRDefault="003E680B" w:rsidP="003E680B">
      <w:pPr>
        <w:tabs>
          <w:tab w:val="left" w:pos="2649"/>
        </w:tabs>
      </w:pPr>
      <w:r>
        <w:t xml:space="preserve">    &lt;h1&gt;This is a heading styled using the &lt;code&gt;h1&lt;/code&gt; type selector.&lt;/h1&gt;</w:t>
      </w:r>
    </w:p>
    <w:p w14:paraId="23AC40AA" w14:textId="77777777" w:rsidR="003E680B" w:rsidRDefault="003E680B" w:rsidP="003E680B">
      <w:pPr>
        <w:tabs>
          <w:tab w:val="left" w:pos="2649"/>
        </w:tabs>
      </w:pPr>
      <w:r>
        <w:t xml:space="preserve">    &lt;p&gt;The styling is applied automatically to all &lt;code&gt;&amp;lt;p&amp;gt;&lt;/code&gt; elements as well.&lt;/p&gt;</w:t>
      </w:r>
    </w:p>
    <w:p w14:paraId="22398031" w14:textId="77777777" w:rsidR="003E680B" w:rsidRDefault="003E680B" w:rsidP="003E680B">
      <w:pPr>
        <w:tabs>
          <w:tab w:val="left" w:pos="2649"/>
        </w:tabs>
      </w:pPr>
      <w:r>
        <w:t xml:space="preserve">  &lt;/div&gt;</w:t>
      </w:r>
    </w:p>
    <w:p w14:paraId="41EB4352" w14:textId="15954E38" w:rsidR="003E680B" w:rsidRDefault="003E680B" w:rsidP="003E680B">
      <w:pPr>
        <w:tabs>
          <w:tab w:val="left" w:pos="2649"/>
        </w:tabs>
      </w:pPr>
      <w:r>
        <w:t>&lt;/body&gt;</w:t>
      </w:r>
    </w:p>
    <w:p w14:paraId="545BD662" w14:textId="1E9E790A" w:rsidR="003E680B" w:rsidRDefault="003E680B" w:rsidP="003E680B">
      <w:pPr>
        <w:tabs>
          <w:tab w:val="left" w:pos="2649"/>
        </w:tabs>
      </w:pPr>
      <w:r>
        <w:t>&lt;/html&gt;</w:t>
      </w:r>
    </w:p>
    <w:p w14:paraId="409644E2" w14:textId="4564EE0A" w:rsidR="003E680B" w:rsidRDefault="003E680B" w:rsidP="003E680B">
      <w:pPr>
        <w:tabs>
          <w:tab w:val="left" w:pos="2649"/>
        </w:tabs>
      </w:pPr>
      <w:r>
        <w:t>Output:</w:t>
      </w:r>
      <w:r w:rsidRPr="003E680B">
        <w:t xml:space="preserve"> </w:t>
      </w:r>
      <w:r w:rsidRPr="003E680B">
        <w:rPr>
          <w:noProof/>
          <w:lang w:eastAsia="en-IN"/>
        </w:rPr>
        <w:drawing>
          <wp:inline distT="0" distB="0" distL="0" distR="0" wp14:anchorId="4B0BF336" wp14:editId="0919FF54">
            <wp:extent cx="5731510" cy="233362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33625"/>
                    </a:xfrm>
                    <a:prstGeom prst="rect">
                      <a:avLst/>
                    </a:prstGeom>
                  </pic:spPr>
                </pic:pic>
              </a:graphicData>
            </a:graphic>
          </wp:inline>
        </w:drawing>
      </w:r>
    </w:p>
    <w:p w14:paraId="5E19A5F3" w14:textId="4078A2E0" w:rsidR="003E680B" w:rsidRDefault="003E680B" w:rsidP="003E680B">
      <w:pPr>
        <w:tabs>
          <w:tab w:val="left" w:pos="2649"/>
        </w:tabs>
        <w:jc w:val="center"/>
      </w:pPr>
      <w:r>
        <w:t>Project-73</w:t>
      </w:r>
    </w:p>
    <w:p w14:paraId="6F0D345A" w14:textId="08154232" w:rsidR="003E680B" w:rsidRDefault="003E680B" w:rsidP="003E680B">
      <w:pPr>
        <w:tabs>
          <w:tab w:val="left" w:pos="2649"/>
        </w:tabs>
      </w:pPr>
    </w:p>
    <w:p w14:paraId="329926B2" w14:textId="4C3BD2DC" w:rsidR="003E680B" w:rsidRDefault="003E680B" w:rsidP="003E680B">
      <w:pPr>
        <w:tabs>
          <w:tab w:val="left" w:pos="2649"/>
        </w:tabs>
      </w:pPr>
      <w:r>
        <w:t>73. Demonstrate the usage of the Class Selector (.classname) in CSS</w:t>
      </w:r>
    </w:p>
    <w:p w14:paraId="75748AED" w14:textId="77777777" w:rsidR="003E680B" w:rsidRDefault="003E680B" w:rsidP="003E680B">
      <w:pPr>
        <w:tabs>
          <w:tab w:val="left" w:pos="2649"/>
        </w:tabs>
      </w:pPr>
      <w:r>
        <w:t>&lt;!DOCTYPE html&gt;</w:t>
      </w:r>
    </w:p>
    <w:p w14:paraId="1302973E" w14:textId="77777777" w:rsidR="003E680B" w:rsidRDefault="003E680B" w:rsidP="003E680B">
      <w:pPr>
        <w:tabs>
          <w:tab w:val="left" w:pos="2649"/>
        </w:tabs>
      </w:pPr>
      <w:r>
        <w:t>&lt;html lang="en"&gt;</w:t>
      </w:r>
    </w:p>
    <w:p w14:paraId="6570F206" w14:textId="77777777" w:rsidR="003E680B" w:rsidRDefault="003E680B" w:rsidP="003E680B">
      <w:pPr>
        <w:tabs>
          <w:tab w:val="left" w:pos="2649"/>
        </w:tabs>
      </w:pPr>
      <w:r>
        <w:t>&lt;head&gt;</w:t>
      </w:r>
    </w:p>
    <w:p w14:paraId="3901BB7A" w14:textId="77777777" w:rsidR="003E680B" w:rsidRDefault="003E680B" w:rsidP="003E680B">
      <w:pPr>
        <w:tabs>
          <w:tab w:val="left" w:pos="2649"/>
        </w:tabs>
      </w:pPr>
      <w:r>
        <w:t xml:space="preserve">  &lt;meta charset="UTF-8" /&gt;</w:t>
      </w:r>
    </w:p>
    <w:p w14:paraId="1282155C" w14:textId="77777777" w:rsidR="003E680B" w:rsidRDefault="003E680B" w:rsidP="003E680B">
      <w:pPr>
        <w:tabs>
          <w:tab w:val="left" w:pos="2649"/>
        </w:tabs>
      </w:pPr>
      <w:r>
        <w:t xml:space="preserve">  &lt;meta name="viewport" content="width=device-width, initial-scale=1.0" /&gt;</w:t>
      </w:r>
    </w:p>
    <w:p w14:paraId="237A1C54" w14:textId="77777777" w:rsidR="003E680B" w:rsidRDefault="003E680B" w:rsidP="003E680B">
      <w:pPr>
        <w:tabs>
          <w:tab w:val="left" w:pos="2649"/>
        </w:tabs>
      </w:pPr>
      <w:r>
        <w:t xml:space="preserve">  &lt;title&gt;Class Selector Example&lt;/title&gt;</w:t>
      </w:r>
    </w:p>
    <w:p w14:paraId="1E9D74F2" w14:textId="77777777" w:rsidR="003E680B" w:rsidRDefault="003E680B" w:rsidP="003E680B">
      <w:pPr>
        <w:tabs>
          <w:tab w:val="left" w:pos="2649"/>
        </w:tabs>
      </w:pPr>
      <w:r>
        <w:t xml:space="preserve">  &lt;style&gt;</w:t>
      </w:r>
    </w:p>
    <w:p w14:paraId="199C24C2" w14:textId="77777777" w:rsidR="003E680B" w:rsidRDefault="003E680B" w:rsidP="003E680B">
      <w:pPr>
        <w:tabs>
          <w:tab w:val="left" w:pos="2649"/>
        </w:tabs>
      </w:pPr>
      <w:r>
        <w:t xml:space="preserve">    /* Class selector for elements with the class "box" */</w:t>
      </w:r>
    </w:p>
    <w:p w14:paraId="163AECD6" w14:textId="77777777" w:rsidR="003E680B" w:rsidRDefault="003E680B" w:rsidP="003E680B">
      <w:pPr>
        <w:tabs>
          <w:tab w:val="left" w:pos="2649"/>
        </w:tabs>
      </w:pPr>
      <w:r>
        <w:t xml:space="preserve">    .box {</w:t>
      </w:r>
    </w:p>
    <w:p w14:paraId="6D9C96B8" w14:textId="77777777" w:rsidR="003E680B" w:rsidRDefault="003E680B" w:rsidP="003E680B">
      <w:pPr>
        <w:tabs>
          <w:tab w:val="left" w:pos="2649"/>
        </w:tabs>
      </w:pPr>
      <w:r>
        <w:t xml:space="preserve">      background-color: #4CAF50;</w:t>
      </w:r>
    </w:p>
    <w:p w14:paraId="2B4F0DE7" w14:textId="77777777" w:rsidR="003E680B" w:rsidRDefault="003E680B" w:rsidP="003E680B">
      <w:pPr>
        <w:tabs>
          <w:tab w:val="left" w:pos="2649"/>
        </w:tabs>
      </w:pPr>
      <w:r>
        <w:t xml:space="preserve">      color: white;</w:t>
      </w:r>
    </w:p>
    <w:p w14:paraId="12D5108A" w14:textId="77777777" w:rsidR="003E680B" w:rsidRDefault="003E680B" w:rsidP="003E680B">
      <w:pPr>
        <w:tabs>
          <w:tab w:val="left" w:pos="2649"/>
        </w:tabs>
      </w:pPr>
      <w:r>
        <w:t xml:space="preserve">      padding: 20px;</w:t>
      </w:r>
    </w:p>
    <w:p w14:paraId="12E84BC3" w14:textId="77777777" w:rsidR="003E680B" w:rsidRDefault="003E680B" w:rsidP="003E680B">
      <w:pPr>
        <w:tabs>
          <w:tab w:val="left" w:pos="2649"/>
        </w:tabs>
      </w:pPr>
      <w:r>
        <w:t xml:space="preserve">      margin: 15px;</w:t>
      </w:r>
    </w:p>
    <w:p w14:paraId="74AF3235" w14:textId="77777777" w:rsidR="003E680B" w:rsidRDefault="003E680B" w:rsidP="003E680B">
      <w:pPr>
        <w:tabs>
          <w:tab w:val="left" w:pos="2649"/>
        </w:tabs>
      </w:pPr>
      <w:r>
        <w:t xml:space="preserve">      border-radius: 8px;</w:t>
      </w:r>
    </w:p>
    <w:p w14:paraId="00260834" w14:textId="77777777" w:rsidR="003E680B" w:rsidRDefault="003E680B" w:rsidP="003E680B">
      <w:pPr>
        <w:tabs>
          <w:tab w:val="left" w:pos="2649"/>
        </w:tabs>
      </w:pPr>
      <w:r>
        <w:t xml:space="preserve">      box-shadow: 0 4px 6px rgba(0, 0, 0, 0.1);</w:t>
      </w:r>
    </w:p>
    <w:p w14:paraId="4E156A90" w14:textId="77777777" w:rsidR="003E680B" w:rsidRDefault="003E680B" w:rsidP="003E680B">
      <w:pPr>
        <w:tabs>
          <w:tab w:val="left" w:pos="2649"/>
        </w:tabs>
      </w:pPr>
      <w:r>
        <w:t xml:space="preserve">      font-size: 16px;</w:t>
      </w:r>
    </w:p>
    <w:p w14:paraId="26A5EE95" w14:textId="77777777" w:rsidR="003E680B" w:rsidRDefault="003E680B" w:rsidP="003E680B">
      <w:pPr>
        <w:tabs>
          <w:tab w:val="left" w:pos="2649"/>
        </w:tabs>
      </w:pPr>
      <w:r>
        <w:t xml:space="preserve">      text-align: center;</w:t>
      </w:r>
    </w:p>
    <w:p w14:paraId="46BE8AF1" w14:textId="77777777" w:rsidR="003E680B" w:rsidRDefault="003E680B" w:rsidP="003E680B">
      <w:pPr>
        <w:tabs>
          <w:tab w:val="left" w:pos="2649"/>
        </w:tabs>
      </w:pPr>
      <w:r>
        <w:t xml:space="preserve">    }</w:t>
      </w:r>
    </w:p>
    <w:p w14:paraId="16E51DF7" w14:textId="77777777" w:rsidR="003E680B" w:rsidRDefault="003E680B" w:rsidP="003E680B">
      <w:pPr>
        <w:tabs>
          <w:tab w:val="left" w:pos="2649"/>
        </w:tabs>
      </w:pPr>
    </w:p>
    <w:p w14:paraId="6EBB3B1C" w14:textId="77777777" w:rsidR="003E680B" w:rsidRDefault="003E680B" w:rsidP="003E680B">
      <w:pPr>
        <w:tabs>
          <w:tab w:val="left" w:pos="2649"/>
        </w:tabs>
      </w:pPr>
      <w:r>
        <w:t xml:space="preserve">    /* Class selector for elements with the class "highlight" */</w:t>
      </w:r>
    </w:p>
    <w:p w14:paraId="1FD78BB9" w14:textId="77777777" w:rsidR="003E680B" w:rsidRDefault="003E680B" w:rsidP="003E680B">
      <w:pPr>
        <w:tabs>
          <w:tab w:val="left" w:pos="2649"/>
        </w:tabs>
      </w:pPr>
      <w:r>
        <w:t xml:space="preserve">    .highlight {</w:t>
      </w:r>
    </w:p>
    <w:p w14:paraId="2B17F713" w14:textId="77777777" w:rsidR="003E680B" w:rsidRDefault="003E680B" w:rsidP="003E680B">
      <w:pPr>
        <w:tabs>
          <w:tab w:val="left" w:pos="2649"/>
        </w:tabs>
      </w:pPr>
      <w:r>
        <w:t xml:space="preserve">      background-color: #ffeb3b;</w:t>
      </w:r>
    </w:p>
    <w:p w14:paraId="516E5696" w14:textId="77777777" w:rsidR="003E680B" w:rsidRDefault="003E680B" w:rsidP="003E680B">
      <w:pPr>
        <w:tabs>
          <w:tab w:val="left" w:pos="2649"/>
        </w:tabs>
      </w:pPr>
      <w:r>
        <w:t xml:space="preserve">      color: #333;</w:t>
      </w:r>
    </w:p>
    <w:p w14:paraId="10FCABA9" w14:textId="77777777" w:rsidR="003E680B" w:rsidRDefault="003E680B" w:rsidP="003E680B">
      <w:pPr>
        <w:tabs>
          <w:tab w:val="left" w:pos="2649"/>
        </w:tabs>
      </w:pPr>
      <w:r>
        <w:t xml:space="preserve">      padding: 10px;</w:t>
      </w:r>
    </w:p>
    <w:p w14:paraId="48522CD7" w14:textId="77777777" w:rsidR="003E680B" w:rsidRDefault="003E680B" w:rsidP="003E680B">
      <w:pPr>
        <w:tabs>
          <w:tab w:val="left" w:pos="2649"/>
        </w:tabs>
      </w:pPr>
      <w:r>
        <w:t xml:space="preserve">      font-weight: bold;</w:t>
      </w:r>
    </w:p>
    <w:p w14:paraId="138F01A9" w14:textId="77777777" w:rsidR="003E680B" w:rsidRDefault="003E680B" w:rsidP="003E680B">
      <w:pPr>
        <w:tabs>
          <w:tab w:val="left" w:pos="2649"/>
        </w:tabs>
      </w:pPr>
      <w:r>
        <w:t xml:space="preserve">    }</w:t>
      </w:r>
    </w:p>
    <w:p w14:paraId="703F63CB" w14:textId="77777777" w:rsidR="003E680B" w:rsidRDefault="003E680B" w:rsidP="003E680B">
      <w:pPr>
        <w:tabs>
          <w:tab w:val="left" w:pos="2649"/>
        </w:tabs>
      </w:pPr>
    </w:p>
    <w:p w14:paraId="4AE453D0" w14:textId="77777777" w:rsidR="003E680B" w:rsidRDefault="003E680B" w:rsidP="003E680B">
      <w:pPr>
        <w:tabs>
          <w:tab w:val="left" w:pos="2649"/>
        </w:tabs>
      </w:pPr>
      <w:r>
        <w:t xml:space="preserve">    /* Class selector for elements with the class "rounded" */</w:t>
      </w:r>
    </w:p>
    <w:p w14:paraId="34703026" w14:textId="77777777" w:rsidR="003E680B" w:rsidRDefault="003E680B" w:rsidP="003E680B">
      <w:pPr>
        <w:tabs>
          <w:tab w:val="left" w:pos="2649"/>
        </w:tabs>
      </w:pPr>
      <w:r>
        <w:t xml:space="preserve">    .rounded {</w:t>
      </w:r>
    </w:p>
    <w:p w14:paraId="4EF3F69F" w14:textId="77777777" w:rsidR="003E680B" w:rsidRDefault="003E680B" w:rsidP="003E680B">
      <w:pPr>
        <w:tabs>
          <w:tab w:val="left" w:pos="2649"/>
        </w:tabs>
      </w:pPr>
      <w:r>
        <w:t xml:space="preserve">      border-radius: 50px;</w:t>
      </w:r>
    </w:p>
    <w:p w14:paraId="00492348" w14:textId="77777777" w:rsidR="003E680B" w:rsidRDefault="003E680B" w:rsidP="003E680B">
      <w:pPr>
        <w:tabs>
          <w:tab w:val="left" w:pos="2649"/>
        </w:tabs>
      </w:pPr>
      <w:r>
        <w:t xml:space="preserve">      padding: 10px 20px;</w:t>
      </w:r>
    </w:p>
    <w:p w14:paraId="10DB3BC1" w14:textId="77777777" w:rsidR="003E680B" w:rsidRDefault="003E680B" w:rsidP="003E680B">
      <w:pPr>
        <w:tabs>
          <w:tab w:val="left" w:pos="2649"/>
        </w:tabs>
      </w:pPr>
      <w:r>
        <w:t xml:space="preserve">      background-color: #2980b9;</w:t>
      </w:r>
    </w:p>
    <w:p w14:paraId="4590103D" w14:textId="77777777" w:rsidR="003E680B" w:rsidRDefault="003E680B" w:rsidP="003E680B">
      <w:pPr>
        <w:tabs>
          <w:tab w:val="left" w:pos="2649"/>
        </w:tabs>
      </w:pPr>
      <w:r>
        <w:t xml:space="preserve">      color: white;</w:t>
      </w:r>
    </w:p>
    <w:p w14:paraId="42CBD40D" w14:textId="77777777" w:rsidR="003E680B" w:rsidRDefault="003E680B" w:rsidP="003E680B">
      <w:pPr>
        <w:tabs>
          <w:tab w:val="left" w:pos="2649"/>
        </w:tabs>
      </w:pPr>
      <w:r>
        <w:t xml:space="preserve">      font-size: 14px;</w:t>
      </w:r>
    </w:p>
    <w:p w14:paraId="2092C540" w14:textId="77777777" w:rsidR="003E680B" w:rsidRDefault="003E680B" w:rsidP="003E680B">
      <w:pPr>
        <w:tabs>
          <w:tab w:val="left" w:pos="2649"/>
        </w:tabs>
      </w:pPr>
      <w:r>
        <w:t xml:space="preserve">    }</w:t>
      </w:r>
    </w:p>
    <w:p w14:paraId="39A5E983" w14:textId="77777777" w:rsidR="003E680B" w:rsidRDefault="003E680B" w:rsidP="003E680B">
      <w:pPr>
        <w:tabs>
          <w:tab w:val="left" w:pos="2649"/>
        </w:tabs>
      </w:pPr>
    </w:p>
    <w:p w14:paraId="2CFC2873" w14:textId="77777777" w:rsidR="003E680B" w:rsidRDefault="003E680B" w:rsidP="003E680B">
      <w:pPr>
        <w:tabs>
          <w:tab w:val="left" w:pos="2649"/>
        </w:tabs>
      </w:pPr>
      <w:r>
        <w:t xml:space="preserve">    /* Styling for a &lt;p&gt; inside a box, to make it more distinct */</w:t>
      </w:r>
    </w:p>
    <w:p w14:paraId="60A87FCB" w14:textId="77777777" w:rsidR="003E680B" w:rsidRDefault="003E680B" w:rsidP="003E680B">
      <w:pPr>
        <w:tabs>
          <w:tab w:val="left" w:pos="2649"/>
        </w:tabs>
      </w:pPr>
      <w:r>
        <w:t xml:space="preserve">    .box p {</w:t>
      </w:r>
    </w:p>
    <w:p w14:paraId="3B3B7B8B" w14:textId="77777777" w:rsidR="003E680B" w:rsidRDefault="003E680B" w:rsidP="003E680B">
      <w:pPr>
        <w:tabs>
          <w:tab w:val="left" w:pos="2649"/>
        </w:tabs>
      </w:pPr>
      <w:r>
        <w:t xml:space="preserve">      font-size: 18px;</w:t>
      </w:r>
    </w:p>
    <w:p w14:paraId="73FF5371" w14:textId="77777777" w:rsidR="003E680B" w:rsidRDefault="003E680B" w:rsidP="003E680B">
      <w:pPr>
        <w:tabs>
          <w:tab w:val="left" w:pos="2649"/>
        </w:tabs>
      </w:pPr>
      <w:r>
        <w:t xml:space="preserve">      line-height: 1.6;</w:t>
      </w:r>
    </w:p>
    <w:p w14:paraId="25310EFD" w14:textId="77777777" w:rsidR="003E680B" w:rsidRDefault="003E680B" w:rsidP="003E680B">
      <w:pPr>
        <w:tabs>
          <w:tab w:val="left" w:pos="2649"/>
        </w:tabs>
      </w:pPr>
      <w:r>
        <w:t xml:space="preserve">    }</w:t>
      </w:r>
    </w:p>
    <w:p w14:paraId="6618B9FA" w14:textId="77777777" w:rsidR="003E680B" w:rsidRDefault="003E680B" w:rsidP="003E680B">
      <w:pPr>
        <w:tabs>
          <w:tab w:val="left" w:pos="2649"/>
        </w:tabs>
      </w:pPr>
      <w:r>
        <w:t xml:space="preserve">  &lt;/style&gt;</w:t>
      </w:r>
    </w:p>
    <w:p w14:paraId="5DA3A341" w14:textId="77777777" w:rsidR="003E680B" w:rsidRDefault="003E680B" w:rsidP="003E680B">
      <w:pPr>
        <w:tabs>
          <w:tab w:val="left" w:pos="2649"/>
        </w:tabs>
      </w:pPr>
      <w:r>
        <w:t>&lt;/head&gt;</w:t>
      </w:r>
    </w:p>
    <w:p w14:paraId="69BAE2FB" w14:textId="77777777" w:rsidR="003E680B" w:rsidRDefault="003E680B" w:rsidP="003E680B">
      <w:pPr>
        <w:tabs>
          <w:tab w:val="left" w:pos="2649"/>
        </w:tabs>
      </w:pPr>
      <w:r>
        <w:t>&lt;body&gt;</w:t>
      </w:r>
    </w:p>
    <w:p w14:paraId="41A2A661" w14:textId="77777777" w:rsidR="003E680B" w:rsidRDefault="003E680B" w:rsidP="003E680B">
      <w:pPr>
        <w:tabs>
          <w:tab w:val="left" w:pos="2649"/>
        </w:tabs>
      </w:pPr>
    </w:p>
    <w:p w14:paraId="17D59FFF" w14:textId="77777777" w:rsidR="003E680B" w:rsidRDefault="003E680B" w:rsidP="003E680B">
      <w:pPr>
        <w:tabs>
          <w:tab w:val="left" w:pos="2649"/>
        </w:tabs>
      </w:pPr>
      <w:r>
        <w:t xml:space="preserve">  &lt;h1&gt;Class Selector Demonstration&lt;/h1&gt;</w:t>
      </w:r>
    </w:p>
    <w:p w14:paraId="7967BB6C" w14:textId="77777777" w:rsidR="003E680B" w:rsidRDefault="003E680B" w:rsidP="003E680B">
      <w:pPr>
        <w:tabs>
          <w:tab w:val="left" w:pos="2649"/>
        </w:tabs>
      </w:pPr>
    </w:p>
    <w:p w14:paraId="1B8E0A82" w14:textId="77777777" w:rsidR="003E680B" w:rsidRDefault="003E680B" w:rsidP="003E680B">
      <w:pPr>
        <w:tabs>
          <w:tab w:val="left" w:pos="2649"/>
        </w:tabs>
      </w:pPr>
      <w:r>
        <w:t xml:space="preserve">  &lt;!-- Using the "box" class for styling --&gt;</w:t>
      </w:r>
    </w:p>
    <w:p w14:paraId="3335E2D6" w14:textId="77777777" w:rsidR="003E680B" w:rsidRDefault="003E680B" w:rsidP="003E680B">
      <w:pPr>
        <w:tabs>
          <w:tab w:val="left" w:pos="2649"/>
        </w:tabs>
      </w:pPr>
      <w:r>
        <w:t xml:space="preserve">  &lt;div class="box"&gt;</w:t>
      </w:r>
    </w:p>
    <w:p w14:paraId="354BFBC4" w14:textId="77777777" w:rsidR="003E680B" w:rsidRDefault="003E680B" w:rsidP="003E680B">
      <w:pPr>
        <w:tabs>
          <w:tab w:val="left" w:pos="2649"/>
        </w:tabs>
      </w:pPr>
      <w:r>
        <w:t xml:space="preserve">    &lt;p&gt;This is a box with the "box" class applied to it.&lt;/p&gt;</w:t>
      </w:r>
    </w:p>
    <w:p w14:paraId="3F0667BE" w14:textId="77777777" w:rsidR="003E680B" w:rsidRDefault="003E680B" w:rsidP="003E680B">
      <w:pPr>
        <w:tabs>
          <w:tab w:val="left" w:pos="2649"/>
        </w:tabs>
      </w:pPr>
      <w:r>
        <w:t xml:space="preserve">  &lt;/div&gt;</w:t>
      </w:r>
    </w:p>
    <w:p w14:paraId="73C6C02F" w14:textId="77777777" w:rsidR="003E680B" w:rsidRDefault="003E680B" w:rsidP="003E680B">
      <w:pPr>
        <w:tabs>
          <w:tab w:val="left" w:pos="2649"/>
        </w:tabs>
      </w:pPr>
    </w:p>
    <w:p w14:paraId="2AC7B4F3" w14:textId="77777777" w:rsidR="003E680B" w:rsidRDefault="003E680B" w:rsidP="003E680B">
      <w:pPr>
        <w:tabs>
          <w:tab w:val="left" w:pos="2649"/>
        </w:tabs>
      </w:pPr>
      <w:r>
        <w:t xml:space="preserve">  &lt;!-- Using the "highlight" class for styling --&gt;</w:t>
      </w:r>
    </w:p>
    <w:p w14:paraId="4A759B14" w14:textId="77777777" w:rsidR="003E680B" w:rsidRDefault="003E680B" w:rsidP="003E680B">
      <w:pPr>
        <w:tabs>
          <w:tab w:val="left" w:pos="2649"/>
        </w:tabs>
      </w:pPr>
      <w:r>
        <w:t xml:space="preserve">  &lt;div class="highlight"&gt;</w:t>
      </w:r>
    </w:p>
    <w:p w14:paraId="1CCB2F13" w14:textId="77777777" w:rsidR="003E680B" w:rsidRDefault="003E680B" w:rsidP="003E680B">
      <w:pPr>
        <w:tabs>
          <w:tab w:val="left" w:pos="2649"/>
        </w:tabs>
      </w:pPr>
      <w:r>
        <w:t xml:space="preserve">    &lt;p&gt;This box has the "highlight" class applied to it.&lt;/p&gt;</w:t>
      </w:r>
    </w:p>
    <w:p w14:paraId="39D9B974" w14:textId="77777777" w:rsidR="003E680B" w:rsidRDefault="003E680B" w:rsidP="003E680B">
      <w:pPr>
        <w:tabs>
          <w:tab w:val="left" w:pos="2649"/>
        </w:tabs>
      </w:pPr>
      <w:r>
        <w:t xml:space="preserve">  &lt;/div&gt;</w:t>
      </w:r>
    </w:p>
    <w:p w14:paraId="70AC70E7" w14:textId="77777777" w:rsidR="003E680B" w:rsidRDefault="003E680B" w:rsidP="003E680B">
      <w:pPr>
        <w:tabs>
          <w:tab w:val="left" w:pos="2649"/>
        </w:tabs>
      </w:pPr>
    </w:p>
    <w:p w14:paraId="22743EFD" w14:textId="77777777" w:rsidR="003E680B" w:rsidRDefault="003E680B" w:rsidP="003E680B">
      <w:pPr>
        <w:tabs>
          <w:tab w:val="left" w:pos="2649"/>
        </w:tabs>
      </w:pPr>
      <w:r>
        <w:t xml:space="preserve">  &lt;!-- Using the "rounded" class for styling --&gt;</w:t>
      </w:r>
    </w:p>
    <w:p w14:paraId="60A12721" w14:textId="77777777" w:rsidR="003E680B" w:rsidRDefault="003E680B" w:rsidP="003E680B">
      <w:pPr>
        <w:tabs>
          <w:tab w:val="left" w:pos="2649"/>
        </w:tabs>
      </w:pPr>
      <w:r>
        <w:t xml:space="preserve">  &lt;button class="rounded"&gt;Rounded Button&lt;/button&gt;</w:t>
      </w:r>
    </w:p>
    <w:p w14:paraId="2167182C" w14:textId="77777777" w:rsidR="003E680B" w:rsidRDefault="003E680B" w:rsidP="003E680B">
      <w:pPr>
        <w:tabs>
          <w:tab w:val="left" w:pos="2649"/>
        </w:tabs>
      </w:pPr>
    </w:p>
    <w:p w14:paraId="0B171B24" w14:textId="77777777" w:rsidR="003E680B" w:rsidRDefault="003E680B" w:rsidP="003E680B">
      <w:pPr>
        <w:tabs>
          <w:tab w:val="left" w:pos="2649"/>
        </w:tabs>
      </w:pPr>
      <w:r>
        <w:t xml:space="preserve">  &lt;!-- Multiple classes can be applied to the same element --&gt;</w:t>
      </w:r>
    </w:p>
    <w:p w14:paraId="1078EEAD" w14:textId="77777777" w:rsidR="003E680B" w:rsidRDefault="003E680B" w:rsidP="003E680B">
      <w:pPr>
        <w:tabs>
          <w:tab w:val="left" w:pos="2649"/>
        </w:tabs>
      </w:pPr>
      <w:r>
        <w:t xml:space="preserve">  &lt;div class="box highlight"&gt;</w:t>
      </w:r>
    </w:p>
    <w:p w14:paraId="0A6917FA" w14:textId="77777777" w:rsidR="003E680B" w:rsidRDefault="003E680B" w:rsidP="003E680B">
      <w:pPr>
        <w:tabs>
          <w:tab w:val="left" w:pos="2649"/>
        </w:tabs>
      </w:pPr>
      <w:r>
        <w:t xml:space="preserve">    &lt;p&gt;This box has both the "box" and "highlight" classes applied.&lt;/p&gt;</w:t>
      </w:r>
    </w:p>
    <w:p w14:paraId="7CC97CFA" w14:textId="77777777" w:rsidR="003E680B" w:rsidRDefault="003E680B" w:rsidP="003E680B">
      <w:pPr>
        <w:tabs>
          <w:tab w:val="left" w:pos="2649"/>
        </w:tabs>
      </w:pPr>
      <w:r>
        <w:t xml:space="preserve">  &lt;/div&gt;</w:t>
      </w:r>
    </w:p>
    <w:p w14:paraId="58CC74A3" w14:textId="77777777" w:rsidR="003E680B" w:rsidRDefault="003E680B" w:rsidP="003E680B">
      <w:pPr>
        <w:tabs>
          <w:tab w:val="left" w:pos="2649"/>
        </w:tabs>
      </w:pPr>
    </w:p>
    <w:p w14:paraId="36A367C2" w14:textId="77777777" w:rsidR="003E680B" w:rsidRDefault="003E680B" w:rsidP="003E680B">
      <w:pPr>
        <w:tabs>
          <w:tab w:val="left" w:pos="2649"/>
        </w:tabs>
      </w:pPr>
      <w:r>
        <w:t>&lt;/body&gt;</w:t>
      </w:r>
    </w:p>
    <w:p w14:paraId="2E151B76" w14:textId="1384BDAE" w:rsidR="003E680B" w:rsidRDefault="003E680B" w:rsidP="003E680B">
      <w:pPr>
        <w:tabs>
          <w:tab w:val="left" w:pos="2649"/>
        </w:tabs>
      </w:pPr>
      <w:r>
        <w:t>&lt;/html&gt;</w:t>
      </w:r>
    </w:p>
    <w:p w14:paraId="666D79F3" w14:textId="5B84CBDD" w:rsidR="003E680B" w:rsidRDefault="003E680B" w:rsidP="003E680B">
      <w:pPr>
        <w:tabs>
          <w:tab w:val="left" w:pos="2649"/>
        </w:tabs>
      </w:pPr>
      <w:r>
        <w:t>Output:</w:t>
      </w:r>
    </w:p>
    <w:p w14:paraId="108DCC42" w14:textId="452BD4BC" w:rsidR="003E680B" w:rsidRDefault="003E680B" w:rsidP="003E680B">
      <w:pPr>
        <w:tabs>
          <w:tab w:val="left" w:pos="2649"/>
        </w:tabs>
      </w:pPr>
      <w:r w:rsidRPr="003E680B">
        <w:rPr>
          <w:noProof/>
          <w:lang w:eastAsia="en-IN"/>
        </w:rPr>
        <w:drawing>
          <wp:inline distT="0" distB="0" distL="0" distR="0" wp14:anchorId="3D8D159A" wp14:editId="338E61CE">
            <wp:extent cx="5731510" cy="25425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42540"/>
                    </a:xfrm>
                    <a:prstGeom prst="rect">
                      <a:avLst/>
                    </a:prstGeom>
                  </pic:spPr>
                </pic:pic>
              </a:graphicData>
            </a:graphic>
          </wp:inline>
        </w:drawing>
      </w:r>
    </w:p>
    <w:p w14:paraId="6F78ED3A" w14:textId="784AE7F6" w:rsidR="003E680B" w:rsidRDefault="003E680B" w:rsidP="003E680B">
      <w:pPr>
        <w:tabs>
          <w:tab w:val="left" w:pos="2649"/>
        </w:tabs>
      </w:pPr>
    </w:p>
    <w:p w14:paraId="6CB1B72F" w14:textId="25ED7A8B" w:rsidR="003E680B" w:rsidRDefault="003E680B" w:rsidP="003E680B">
      <w:pPr>
        <w:tabs>
          <w:tab w:val="left" w:pos="2649"/>
        </w:tabs>
        <w:jc w:val="center"/>
      </w:pPr>
      <w:r>
        <w:t>Project-74</w:t>
      </w:r>
    </w:p>
    <w:p w14:paraId="2282DE18" w14:textId="644B1701" w:rsidR="003E680B" w:rsidRDefault="003E680B" w:rsidP="003E680B">
      <w:pPr>
        <w:tabs>
          <w:tab w:val="left" w:pos="2649"/>
        </w:tabs>
      </w:pPr>
      <w:r>
        <w:t>Demonstrate the usage of the Id Selector (#id) in CSS</w:t>
      </w:r>
    </w:p>
    <w:p w14:paraId="6440F57E" w14:textId="77777777" w:rsidR="003E680B" w:rsidRDefault="003E680B" w:rsidP="003E680B">
      <w:pPr>
        <w:tabs>
          <w:tab w:val="left" w:pos="2649"/>
        </w:tabs>
      </w:pPr>
      <w:r>
        <w:t>&lt;!DOCTYPE html&gt;</w:t>
      </w:r>
    </w:p>
    <w:p w14:paraId="2B16BCC4" w14:textId="77777777" w:rsidR="003E680B" w:rsidRDefault="003E680B" w:rsidP="003E680B">
      <w:pPr>
        <w:tabs>
          <w:tab w:val="left" w:pos="2649"/>
        </w:tabs>
      </w:pPr>
      <w:r>
        <w:t>&lt;html lang="en"&gt;</w:t>
      </w:r>
    </w:p>
    <w:p w14:paraId="22546473" w14:textId="77777777" w:rsidR="003E680B" w:rsidRDefault="003E680B" w:rsidP="003E680B">
      <w:pPr>
        <w:tabs>
          <w:tab w:val="left" w:pos="2649"/>
        </w:tabs>
      </w:pPr>
      <w:r>
        <w:t>&lt;head&gt;</w:t>
      </w:r>
    </w:p>
    <w:p w14:paraId="1A9E60ED" w14:textId="77777777" w:rsidR="003E680B" w:rsidRDefault="003E680B" w:rsidP="003E680B">
      <w:pPr>
        <w:tabs>
          <w:tab w:val="left" w:pos="2649"/>
        </w:tabs>
      </w:pPr>
      <w:r>
        <w:t xml:space="preserve">  &lt;meta charset="UTF-8" /&gt;</w:t>
      </w:r>
    </w:p>
    <w:p w14:paraId="48F93312" w14:textId="77777777" w:rsidR="003E680B" w:rsidRDefault="003E680B" w:rsidP="003E680B">
      <w:pPr>
        <w:tabs>
          <w:tab w:val="left" w:pos="2649"/>
        </w:tabs>
      </w:pPr>
      <w:r>
        <w:t xml:space="preserve">  &lt;meta name="viewport" content="width=device-width, initial-scale=1.0" /&gt;</w:t>
      </w:r>
    </w:p>
    <w:p w14:paraId="1B29249D" w14:textId="77777777" w:rsidR="003E680B" w:rsidRDefault="003E680B" w:rsidP="003E680B">
      <w:pPr>
        <w:tabs>
          <w:tab w:val="left" w:pos="2649"/>
        </w:tabs>
      </w:pPr>
      <w:r>
        <w:t xml:space="preserve">  &lt;title&gt;ID Selector Example&lt;/title&gt;</w:t>
      </w:r>
    </w:p>
    <w:p w14:paraId="146E642B" w14:textId="77777777" w:rsidR="003E680B" w:rsidRDefault="003E680B" w:rsidP="003E680B">
      <w:pPr>
        <w:tabs>
          <w:tab w:val="left" w:pos="2649"/>
        </w:tabs>
      </w:pPr>
      <w:r>
        <w:t xml:space="preserve">  &lt;style&gt;</w:t>
      </w:r>
    </w:p>
    <w:p w14:paraId="6A0583E2" w14:textId="77777777" w:rsidR="003E680B" w:rsidRDefault="003E680B" w:rsidP="003E680B">
      <w:pPr>
        <w:tabs>
          <w:tab w:val="left" w:pos="2649"/>
        </w:tabs>
      </w:pPr>
      <w:r>
        <w:t xml:space="preserve">    /* ID selector for the element with the id "header" */</w:t>
      </w:r>
    </w:p>
    <w:p w14:paraId="70A17321" w14:textId="77777777" w:rsidR="003E680B" w:rsidRDefault="003E680B" w:rsidP="003E680B">
      <w:pPr>
        <w:tabs>
          <w:tab w:val="left" w:pos="2649"/>
        </w:tabs>
      </w:pPr>
      <w:r>
        <w:t xml:space="preserve">    #header {</w:t>
      </w:r>
    </w:p>
    <w:p w14:paraId="7CCAA6C1" w14:textId="77777777" w:rsidR="003E680B" w:rsidRDefault="003E680B" w:rsidP="003E680B">
      <w:pPr>
        <w:tabs>
          <w:tab w:val="left" w:pos="2649"/>
        </w:tabs>
      </w:pPr>
      <w:r>
        <w:t xml:space="preserve">      background-color: #4CAF50; /* Green background */</w:t>
      </w:r>
    </w:p>
    <w:p w14:paraId="056C3E5E" w14:textId="77777777" w:rsidR="003E680B" w:rsidRDefault="003E680B" w:rsidP="003E680B">
      <w:pPr>
        <w:tabs>
          <w:tab w:val="left" w:pos="2649"/>
        </w:tabs>
      </w:pPr>
      <w:r>
        <w:t xml:space="preserve">      color: white;</w:t>
      </w:r>
    </w:p>
    <w:p w14:paraId="24A14031" w14:textId="77777777" w:rsidR="003E680B" w:rsidRDefault="003E680B" w:rsidP="003E680B">
      <w:pPr>
        <w:tabs>
          <w:tab w:val="left" w:pos="2649"/>
        </w:tabs>
      </w:pPr>
      <w:r>
        <w:t xml:space="preserve">      text-align: center;</w:t>
      </w:r>
    </w:p>
    <w:p w14:paraId="59285970" w14:textId="77777777" w:rsidR="003E680B" w:rsidRDefault="003E680B" w:rsidP="003E680B">
      <w:pPr>
        <w:tabs>
          <w:tab w:val="left" w:pos="2649"/>
        </w:tabs>
      </w:pPr>
      <w:r>
        <w:t xml:space="preserve">      padding: 20px;</w:t>
      </w:r>
    </w:p>
    <w:p w14:paraId="7BFBFC05" w14:textId="77777777" w:rsidR="003E680B" w:rsidRDefault="003E680B" w:rsidP="003E680B">
      <w:pPr>
        <w:tabs>
          <w:tab w:val="left" w:pos="2649"/>
        </w:tabs>
      </w:pPr>
      <w:r>
        <w:t xml:space="preserve">      font-size: 36px;</w:t>
      </w:r>
    </w:p>
    <w:p w14:paraId="0D003FF5" w14:textId="77777777" w:rsidR="003E680B" w:rsidRDefault="003E680B" w:rsidP="003E680B">
      <w:pPr>
        <w:tabs>
          <w:tab w:val="left" w:pos="2649"/>
        </w:tabs>
      </w:pPr>
      <w:r>
        <w:t xml:space="preserve">      font-family: Arial, sans-serif;</w:t>
      </w:r>
    </w:p>
    <w:p w14:paraId="5DA26275" w14:textId="77777777" w:rsidR="003E680B" w:rsidRDefault="003E680B" w:rsidP="003E680B">
      <w:pPr>
        <w:tabs>
          <w:tab w:val="left" w:pos="2649"/>
        </w:tabs>
      </w:pPr>
      <w:r>
        <w:t xml:space="preserve">    }</w:t>
      </w:r>
    </w:p>
    <w:p w14:paraId="39A81525" w14:textId="77777777" w:rsidR="003E680B" w:rsidRDefault="003E680B" w:rsidP="003E680B">
      <w:pPr>
        <w:tabs>
          <w:tab w:val="left" w:pos="2649"/>
        </w:tabs>
      </w:pPr>
    </w:p>
    <w:p w14:paraId="004002D7" w14:textId="77777777" w:rsidR="003E680B" w:rsidRDefault="003E680B" w:rsidP="003E680B">
      <w:pPr>
        <w:tabs>
          <w:tab w:val="left" w:pos="2649"/>
        </w:tabs>
      </w:pPr>
      <w:r>
        <w:t xml:space="preserve">    /* ID selector for the element with the id "footer" */</w:t>
      </w:r>
    </w:p>
    <w:p w14:paraId="32B98FC7" w14:textId="77777777" w:rsidR="003E680B" w:rsidRDefault="003E680B" w:rsidP="003E680B">
      <w:pPr>
        <w:tabs>
          <w:tab w:val="left" w:pos="2649"/>
        </w:tabs>
      </w:pPr>
      <w:r>
        <w:t xml:space="preserve">    #footer {</w:t>
      </w:r>
    </w:p>
    <w:p w14:paraId="13CD9C70" w14:textId="77777777" w:rsidR="003E680B" w:rsidRDefault="003E680B" w:rsidP="003E680B">
      <w:pPr>
        <w:tabs>
          <w:tab w:val="left" w:pos="2649"/>
        </w:tabs>
      </w:pPr>
      <w:r>
        <w:t xml:space="preserve">      background-color: #2e7d32; /* Dark Green background */</w:t>
      </w:r>
    </w:p>
    <w:p w14:paraId="51F74011" w14:textId="77777777" w:rsidR="003E680B" w:rsidRDefault="003E680B" w:rsidP="003E680B">
      <w:pPr>
        <w:tabs>
          <w:tab w:val="left" w:pos="2649"/>
        </w:tabs>
      </w:pPr>
      <w:r>
        <w:t xml:space="preserve">      color: white;</w:t>
      </w:r>
    </w:p>
    <w:p w14:paraId="15619BAD" w14:textId="77777777" w:rsidR="003E680B" w:rsidRDefault="003E680B" w:rsidP="003E680B">
      <w:pPr>
        <w:tabs>
          <w:tab w:val="left" w:pos="2649"/>
        </w:tabs>
      </w:pPr>
      <w:r>
        <w:t xml:space="preserve">      text-align: center;</w:t>
      </w:r>
    </w:p>
    <w:p w14:paraId="5C9E0AF8" w14:textId="77777777" w:rsidR="003E680B" w:rsidRDefault="003E680B" w:rsidP="003E680B">
      <w:pPr>
        <w:tabs>
          <w:tab w:val="left" w:pos="2649"/>
        </w:tabs>
      </w:pPr>
      <w:r>
        <w:t xml:space="preserve">      padding: 15px;</w:t>
      </w:r>
    </w:p>
    <w:p w14:paraId="3617C51B" w14:textId="77777777" w:rsidR="003E680B" w:rsidRDefault="003E680B" w:rsidP="003E680B">
      <w:pPr>
        <w:tabs>
          <w:tab w:val="left" w:pos="2649"/>
        </w:tabs>
      </w:pPr>
      <w:r>
        <w:t xml:space="preserve">      font-size: 14px;</w:t>
      </w:r>
    </w:p>
    <w:p w14:paraId="48F15DB2" w14:textId="77777777" w:rsidR="003E680B" w:rsidRDefault="003E680B" w:rsidP="003E680B">
      <w:pPr>
        <w:tabs>
          <w:tab w:val="left" w:pos="2649"/>
        </w:tabs>
      </w:pPr>
      <w:r>
        <w:t xml:space="preserve">      font-family: Arial, sans-serif;</w:t>
      </w:r>
    </w:p>
    <w:p w14:paraId="6EA45B0A" w14:textId="77777777" w:rsidR="003E680B" w:rsidRDefault="003E680B" w:rsidP="003E680B">
      <w:pPr>
        <w:tabs>
          <w:tab w:val="left" w:pos="2649"/>
        </w:tabs>
      </w:pPr>
      <w:r>
        <w:t xml:space="preserve">      position: fixed;</w:t>
      </w:r>
    </w:p>
    <w:p w14:paraId="3245859F" w14:textId="77777777" w:rsidR="003E680B" w:rsidRDefault="003E680B" w:rsidP="003E680B">
      <w:pPr>
        <w:tabs>
          <w:tab w:val="left" w:pos="2649"/>
        </w:tabs>
      </w:pPr>
      <w:r>
        <w:t xml:space="preserve">      bottom: 0;</w:t>
      </w:r>
    </w:p>
    <w:p w14:paraId="3023E953" w14:textId="77777777" w:rsidR="003E680B" w:rsidRDefault="003E680B" w:rsidP="003E680B">
      <w:pPr>
        <w:tabs>
          <w:tab w:val="left" w:pos="2649"/>
        </w:tabs>
      </w:pPr>
      <w:r>
        <w:t xml:space="preserve">      width: 100%;</w:t>
      </w:r>
    </w:p>
    <w:p w14:paraId="6CBAD058" w14:textId="77777777" w:rsidR="003E680B" w:rsidRDefault="003E680B" w:rsidP="003E680B">
      <w:pPr>
        <w:tabs>
          <w:tab w:val="left" w:pos="2649"/>
        </w:tabs>
      </w:pPr>
      <w:r>
        <w:t xml:space="preserve">    }</w:t>
      </w:r>
    </w:p>
    <w:p w14:paraId="55D7ACD7" w14:textId="77777777" w:rsidR="003E680B" w:rsidRDefault="003E680B" w:rsidP="003E680B">
      <w:pPr>
        <w:tabs>
          <w:tab w:val="left" w:pos="2649"/>
        </w:tabs>
      </w:pPr>
    </w:p>
    <w:p w14:paraId="4E0E8B19" w14:textId="77777777" w:rsidR="003E680B" w:rsidRDefault="003E680B" w:rsidP="003E680B">
      <w:pPr>
        <w:tabs>
          <w:tab w:val="left" w:pos="2649"/>
        </w:tabs>
      </w:pPr>
      <w:r>
        <w:t xml:space="preserve">    /* ID selector for the element with the id "main-content" */</w:t>
      </w:r>
    </w:p>
    <w:p w14:paraId="1EFB1381" w14:textId="77777777" w:rsidR="003E680B" w:rsidRDefault="003E680B" w:rsidP="003E680B">
      <w:pPr>
        <w:tabs>
          <w:tab w:val="left" w:pos="2649"/>
        </w:tabs>
      </w:pPr>
      <w:r>
        <w:t xml:space="preserve">    #main-content {</w:t>
      </w:r>
    </w:p>
    <w:p w14:paraId="2127F20A" w14:textId="77777777" w:rsidR="003E680B" w:rsidRDefault="003E680B" w:rsidP="003E680B">
      <w:pPr>
        <w:tabs>
          <w:tab w:val="left" w:pos="2649"/>
        </w:tabs>
      </w:pPr>
      <w:r>
        <w:t xml:space="preserve">      padding: 20px;</w:t>
      </w:r>
    </w:p>
    <w:p w14:paraId="147D29A0" w14:textId="77777777" w:rsidR="003E680B" w:rsidRDefault="003E680B" w:rsidP="003E680B">
      <w:pPr>
        <w:tabs>
          <w:tab w:val="left" w:pos="2649"/>
        </w:tabs>
      </w:pPr>
      <w:r>
        <w:t xml:space="preserve">      background-color: #e8f5e9;</w:t>
      </w:r>
    </w:p>
    <w:p w14:paraId="20B29740" w14:textId="77777777" w:rsidR="003E680B" w:rsidRDefault="003E680B" w:rsidP="003E680B">
      <w:pPr>
        <w:tabs>
          <w:tab w:val="left" w:pos="2649"/>
        </w:tabs>
      </w:pPr>
      <w:r>
        <w:t xml:space="preserve">      border-radius: 8px;</w:t>
      </w:r>
    </w:p>
    <w:p w14:paraId="7E612798" w14:textId="77777777" w:rsidR="003E680B" w:rsidRDefault="003E680B" w:rsidP="003E680B">
      <w:pPr>
        <w:tabs>
          <w:tab w:val="left" w:pos="2649"/>
        </w:tabs>
      </w:pPr>
      <w:r>
        <w:t xml:space="preserve">      box-shadow: 0 4px 6px rgba(0, 0, 0, 0.1);</w:t>
      </w:r>
    </w:p>
    <w:p w14:paraId="7038FF02" w14:textId="77777777" w:rsidR="003E680B" w:rsidRDefault="003E680B" w:rsidP="003E680B">
      <w:pPr>
        <w:tabs>
          <w:tab w:val="left" w:pos="2649"/>
        </w:tabs>
      </w:pPr>
      <w:r>
        <w:t xml:space="preserve">    }</w:t>
      </w:r>
    </w:p>
    <w:p w14:paraId="559BD541" w14:textId="77777777" w:rsidR="003E680B" w:rsidRDefault="003E680B" w:rsidP="003E680B">
      <w:pPr>
        <w:tabs>
          <w:tab w:val="left" w:pos="2649"/>
        </w:tabs>
      </w:pPr>
    </w:p>
    <w:p w14:paraId="5650FD3F" w14:textId="77777777" w:rsidR="003E680B" w:rsidRDefault="003E680B" w:rsidP="003E680B">
      <w:pPr>
        <w:tabs>
          <w:tab w:val="left" w:pos="2649"/>
        </w:tabs>
      </w:pPr>
      <w:r>
        <w:t xml:space="preserve">    /* Styling for a paragraph inside the main content */</w:t>
      </w:r>
    </w:p>
    <w:p w14:paraId="7C104388" w14:textId="77777777" w:rsidR="003E680B" w:rsidRDefault="003E680B" w:rsidP="003E680B">
      <w:pPr>
        <w:tabs>
          <w:tab w:val="left" w:pos="2649"/>
        </w:tabs>
      </w:pPr>
      <w:r>
        <w:t xml:space="preserve">    #main-content p {</w:t>
      </w:r>
    </w:p>
    <w:p w14:paraId="16FBBCF5" w14:textId="77777777" w:rsidR="003E680B" w:rsidRDefault="003E680B" w:rsidP="003E680B">
      <w:pPr>
        <w:tabs>
          <w:tab w:val="left" w:pos="2649"/>
        </w:tabs>
      </w:pPr>
      <w:r>
        <w:t xml:space="preserve">      font-size: 18px;</w:t>
      </w:r>
    </w:p>
    <w:p w14:paraId="528CC2EB" w14:textId="77777777" w:rsidR="003E680B" w:rsidRDefault="003E680B" w:rsidP="003E680B">
      <w:pPr>
        <w:tabs>
          <w:tab w:val="left" w:pos="2649"/>
        </w:tabs>
      </w:pPr>
      <w:r>
        <w:t xml:space="preserve">      line-height: 1.6;</w:t>
      </w:r>
    </w:p>
    <w:p w14:paraId="7D1E88E2" w14:textId="77777777" w:rsidR="003E680B" w:rsidRDefault="003E680B" w:rsidP="003E680B">
      <w:pPr>
        <w:tabs>
          <w:tab w:val="left" w:pos="2649"/>
        </w:tabs>
      </w:pPr>
      <w:r>
        <w:t xml:space="preserve">    }</w:t>
      </w:r>
    </w:p>
    <w:p w14:paraId="17764C4D" w14:textId="77777777" w:rsidR="003E680B" w:rsidRDefault="003E680B" w:rsidP="003E680B">
      <w:pPr>
        <w:tabs>
          <w:tab w:val="left" w:pos="2649"/>
        </w:tabs>
      </w:pPr>
      <w:r>
        <w:t xml:space="preserve">  &lt;/style&gt;</w:t>
      </w:r>
    </w:p>
    <w:p w14:paraId="3059E5BD" w14:textId="77777777" w:rsidR="003E680B" w:rsidRDefault="003E680B" w:rsidP="003E680B">
      <w:pPr>
        <w:tabs>
          <w:tab w:val="left" w:pos="2649"/>
        </w:tabs>
      </w:pPr>
      <w:r>
        <w:t>&lt;/head&gt;</w:t>
      </w:r>
    </w:p>
    <w:p w14:paraId="03CF4D3E" w14:textId="77777777" w:rsidR="003E680B" w:rsidRDefault="003E680B" w:rsidP="003E680B">
      <w:pPr>
        <w:tabs>
          <w:tab w:val="left" w:pos="2649"/>
        </w:tabs>
      </w:pPr>
      <w:r>
        <w:t>&lt;body&gt;</w:t>
      </w:r>
    </w:p>
    <w:p w14:paraId="347CB41A" w14:textId="4A5FFD07" w:rsidR="003E680B" w:rsidRDefault="003E680B" w:rsidP="003E680B">
      <w:pPr>
        <w:tabs>
          <w:tab w:val="left" w:pos="2649"/>
        </w:tabs>
      </w:pPr>
      <w:r>
        <w:t>&lt;!-- Element with the ID "header" --&gt;</w:t>
      </w:r>
    </w:p>
    <w:p w14:paraId="2F16131A" w14:textId="77777777" w:rsidR="003E680B" w:rsidRDefault="003E680B" w:rsidP="003E680B">
      <w:pPr>
        <w:tabs>
          <w:tab w:val="left" w:pos="2649"/>
        </w:tabs>
      </w:pPr>
      <w:r>
        <w:t xml:space="preserve">  &lt;div id="header"&gt;</w:t>
      </w:r>
    </w:p>
    <w:p w14:paraId="7CE7951F" w14:textId="77777777" w:rsidR="003E680B" w:rsidRDefault="003E680B" w:rsidP="003E680B">
      <w:pPr>
        <w:tabs>
          <w:tab w:val="left" w:pos="2649"/>
        </w:tabs>
      </w:pPr>
      <w:r>
        <w:t xml:space="preserve">    &lt;h1&gt;Welcome to My Website&lt;/h1&gt;</w:t>
      </w:r>
    </w:p>
    <w:p w14:paraId="5B50CDCE" w14:textId="77777777" w:rsidR="003E680B" w:rsidRDefault="003E680B" w:rsidP="003E680B">
      <w:pPr>
        <w:tabs>
          <w:tab w:val="left" w:pos="2649"/>
        </w:tabs>
      </w:pPr>
      <w:r>
        <w:t xml:space="preserve">  &lt;/div&gt;</w:t>
      </w:r>
    </w:p>
    <w:p w14:paraId="4786A477" w14:textId="44192151" w:rsidR="003E680B" w:rsidRDefault="003E680B" w:rsidP="003E680B">
      <w:pPr>
        <w:tabs>
          <w:tab w:val="left" w:pos="2649"/>
        </w:tabs>
      </w:pPr>
      <w:r>
        <w:t xml:space="preserve">  &lt;!-- Element with the ID "main-content" --&gt;</w:t>
      </w:r>
    </w:p>
    <w:p w14:paraId="136031B0" w14:textId="77777777" w:rsidR="003E680B" w:rsidRDefault="003E680B" w:rsidP="003E680B">
      <w:pPr>
        <w:tabs>
          <w:tab w:val="left" w:pos="2649"/>
        </w:tabs>
      </w:pPr>
      <w:r>
        <w:t xml:space="preserve">  &lt;div id="main-content"&gt;</w:t>
      </w:r>
    </w:p>
    <w:p w14:paraId="6C5EF936" w14:textId="77777777" w:rsidR="003E680B" w:rsidRDefault="003E680B" w:rsidP="003E680B">
      <w:pPr>
        <w:tabs>
          <w:tab w:val="left" w:pos="2649"/>
        </w:tabs>
      </w:pPr>
      <w:r>
        <w:t xml:space="preserve">    &lt;p&gt;This is the main content of the webpage. It’s styled uniquely using the ID selector.&lt;/p&gt;</w:t>
      </w:r>
    </w:p>
    <w:p w14:paraId="128B8960" w14:textId="77777777" w:rsidR="003E680B" w:rsidRDefault="003E680B" w:rsidP="003E680B">
      <w:pPr>
        <w:tabs>
          <w:tab w:val="left" w:pos="2649"/>
        </w:tabs>
      </w:pPr>
      <w:r>
        <w:t xml:space="preserve">  &lt;/div&gt;</w:t>
      </w:r>
    </w:p>
    <w:p w14:paraId="466700A8" w14:textId="31812FF2" w:rsidR="003E680B" w:rsidRDefault="003E680B" w:rsidP="003E680B">
      <w:pPr>
        <w:tabs>
          <w:tab w:val="left" w:pos="2649"/>
        </w:tabs>
      </w:pPr>
      <w:r>
        <w:t xml:space="preserve">  &lt;!-- Element with the ID "footer" --&gt;</w:t>
      </w:r>
    </w:p>
    <w:p w14:paraId="78910C43" w14:textId="77777777" w:rsidR="003E680B" w:rsidRDefault="003E680B" w:rsidP="003E680B">
      <w:pPr>
        <w:tabs>
          <w:tab w:val="left" w:pos="2649"/>
        </w:tabs>
      </w:pPr>
      <w:r>
        <w:t xml:space="preserve">  &lt;div id="footer"&gt;</w:t>
      </w:r>
    </w:p>
    <w:p w14:paraId="6F90615F" w14:textId="77777777" w:rsidR="003E680B" w:rsidRDefault="003E680B" w:rsidP="003E680B">
      <w:pPr>
        <w:tabs>
          <w:tab w:val="left" w:pos="2649"/>
        </w:tabs>
      </w:pPr>
      <w:r>
        <w:t xml:space="preserve">    &lt;p&gt;&amp;copy; 2025 My Website&lt;/p&gt;</w:t>
      </w:r>
    </w:p>
    <w:p w14:paraId="10F45D3F" w14:textId="77777777" w:rsidR="003E680B" w:rsidRDefault="003E680B" w:rsidP="003E680B">
      <w:pPr>
        <w:tabs>
          <w:tab w:val="left" w:pos="2649"/>
        </w:tabs>
      </w:pPr>
      <w:r>
        <w:t xml:space="preserve">  &lt;/div&gt;</w:t>
      </w:r>
    </w:p>
    <w:p w14:paraId="55AAE9FA" w14:textId="07826C4B" w:rsidR="003E680B" w:rsidRDefault="003E680B" w:rsidP="003E680B">
      <w:pPr>
        <w:tabs>
          <w:tab w:val="left" w:pos="2649"/>
        </w:tabs>
      </w:pPr>
      <w:r>
        <w:t>&lt;/body&gt;</w:t>
      </w:r>
    </w:p>
    <w:p w14:paraId="2FBE611F" w14:textId="3BD0EE16" w:rsidR="003E680B" w:rsidRDefault="003E680B" w:rsidP="003E680B">
      <w:pPr>
        <w:tabs>
          <w:tab w:val="left" w:pos="2649"/>
        </w:tabs>
      </w:pPr>
      <w:r>
        <w:t>&lt;/html&gt;</w:t>
      </w:r>
    </w:p>
    <w:p w14:paraId="594A8E58" w14:textId="0BCE858A" w:rsidR="003E680B" w:rsidRDefault="003E680B" w:rsidP="003E680B">
      <w:pPr>
        <w:tabs>
          <w:tab w:val="left" w:pos="2649"/>
        </w:tabs>
      </w:pPr>
      <w:r>
        <w:t>Output:</w:t>
      </w:r>
      <w:r w:rsidRPr="003E680B">
        <w:t xml:space="preserve"> </w:t>
      </w:r>
      <w:r w:rsidRPr="003E680B">
        <w:rPr>
          <w:noProof/>
          <w:lang w:eastAsia="en-IN"/>
        </w:rPr>
        <w:drawing>
          <wp:inline distT="0" distB="0" distL="0" distR="0" wp14:anchorId="0D2C46C2" wp14:editId="200F737F">
            <wp:extent cx="5731510" cy="320992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9925"/>
                    </a:xfrm>
                    <a:prstGeom prst="rect">
                      <a:avLst/>
                    </a:prstGeom>
                  </pic:spPr>
                </pic:pic>
              </a:graphicData>
            </a:graphic>
          </wp:inline>
        </w:drawing>
      </w:r>
    </w:p>
    <w:p w14:paraId="0CE5ADAB" w14:textId="228E202D" w:rsidR="003E680B" w:rsidRDefault="003E680B" w:rsidP="003E680B">
      <w:pPr>
        <w:tabs>
          <w:tab w:val="left" w:pos="2649"/>
        </w:tabs>
        <w:jc w:val="center"/>
      </w:pPr>
      <w:r>
        <w:t>Project-75</w:t>
      </w:r>
    </w:p>
    <w:p w14:paraId="41752574" w14:textId="1B64DFE5" w:rsidR="003E680B" w:rsidRDefault="003E680B" w:rsidP="003E680B">
      <w:pPr>
        <w:tabs>
          <w:tab w:val="left" w:pos="2649"/>
        </w:tabs>
      </w:pPr>
      <w:r>
        <w:t>Demonstrate the usage of `border-radius` for Rounded Corners in CSS</w:t>
      </w:r>
    </w:p>
    <w:p w14:paraId="4B8D1E28" w14:textId="77777777" w:rsidR="003E680B" w:rsidRDefault="003E680B" w:rsidP="003E680B">
      <w:pPr>
        <w:tabs>
          <w:tab w:val="left" w:pos="2649"/>
        </w:tabs>
      </w:pPr>
      <w:r>
        <w:t>&lt;!DOCTYPE html&gt;</w:t>
      </w:r>
    </w:p>
    <w:p w14:paraId="7FCACF27" w14:textId="77777777" w:rsidR="003E680B" w:rsidRDefault="003E680B" w:rsidP="003E680B">
      <w:pPr>
        <w:tabs>
          <w:tab w:val="left" w:pos="2649"/>
        </w:tabs>
      </w:pPr>
      <w:r>
        <w:t>&lt;html lang="en"&gt;</w:t>
      </w:r>
    </w:p>
    <w:p w14:paraId="2279F737" w14:textId="77777777" w:rsidR="003E680B" w:rsidRDefault="003E680B" w:rsidP="003E680B">
      <w:pPr>
        <w:tabs>
          <w:tab w:val="left" w:pos="2649"/>
        </w:tabs>
      </w:pPr>
      <w:r>
        <w:t>&lt;head&gt;</w:t>
      </w:r>
    </w:p>
    <w:p w14:paraId="3C0DD01F" w14:textId="77777777" w:rsidR="003E680B" w:rsidRDefault="003E680B" w:rsidP="003E680B">
      <w:pPr>
        <w:tabs>
          <w:tab w:val="left" w:pos="2649"/>
        </w:tabs>
      </w:pPr>
      <w:r>
        <w:t xml:space="preserve">  &lt;meta charset="UTF-8" /&gt;</w:t>
      </w:r>
    </w:p>
    <w:p w14:paraId="78F6189D" w14:textId="77777777" w:rsidR="003E680B" w:rsidRDefault="003E680B" w:rsidP="003E680B">
      <w:pPr>
        <w:tabs>
          <w:tab w:val="left" w:pos="2649"/>
        </w:tabs>
      </w:pPr>
      <w:r>
        <w:t xml:space="preserve">  &lt;meta name="viewport" content="width=device-width, initial-scale=1.0" /&gt;</w:t>
      </w:r>
    </w:p>
    <w:p w14:paraId="141B39B2" w14:textId="77777777" w:rsidR="003E680B" w:rsidRDefault="003E680B" w:rsidP="003E680B">
      <w:pPr>
        <w:tabs>
          <w:tab w:val="left" w:pos="2649"/>
        </w:tabs>
      </w:pPr>
      <w:r>
        <w:t xml:space="preserve">  &lt;title&gt;Border-Radius Example&lt;/title&gt;</w:t>
      </w:r>
    </w:p>
    <w:p w14:paraId="73812279" w14:textId="77777777" w:rsidR="003E680B" w:rsidRDefault="003E680B" w:rsidP="003E680B">
      <w:pPr>
        <w:tabs>
          <w:tab w:val="left" w:pos="2649"/>
        </w:tabs>
      </w:pPr>
      <w:r>
        <w:t xml:space="preserve">  &lt;style&gt;</w:t>
      </w:r>
    </w:p>
    <w:p w14:paraId="3C1480BB" w14:textId="77777777" w:rsidR="003E680B" w:rsidRDefault="003E680B" w:rsidP="003E680B">
      <w:pPr>
        <w:tabs>
          <w:tab w:val="left" w:pos="2649"/>
        </w:tabs>
      </w:pPr>
      <w:r>
        <w:t xml:space="preserve">    /* Style for a box with rounded corners */</w:t>
      </w:r>
    </w:p>
    <w:p w14:paraId="799B5AAD" w14:textId="77777777" w:rsidR="003E680B" w:rsidRDefault="003E680B" w:rsidP="003E680B">
      <w:pPr>
        <w:tabs>
          <w:tab w:val="left" w:pos="2649"/>
        </w:tabs>
      </w:pPr>
      <w:r>
        <w:t xml:space="preserve">    .rounded-box {</w:t>
      </w:r>
    </w:p>
    <w:p w14:paraId="57F28965" w14:textId="77777777" w:rsidR="003E680B" w:rsidRDefault="003E680B" w:rsidP="003E680B">
      <w:pPr>
        <w:tabs>
          <w:tab w:val="left" w:pos="2649"/>
        </w:tabs>
      </w:pPr>
      <w:r>
        <w:t xml:space="preserve">      width: 300px;</w:t>
      </w:r>
    </w:p>
    <w:p w14:paraId="0E8DCCEC" w14:textId="77777777" w:rsidR="003E680B" w:rsidRDefault="003E680B" w:rsidP="003E680B">
      <w:pPr>
        <w:tabs>
          <w:tab w:val="left" w:pos="2649"/>
        </w:tabs>
      </w:pPr>
      <w:r>
        <w:t xml:space="preserve">      height: 200px;</w:t>
      </w:r>
    </w:p>
    <w:p w14:paraId="70FB3C6B" w14:textId="77777777" w:rsidR="003E680B" w:rsidRDefault="003E680B" w:rsidP="003E680B">
      <w:pPr>
        <w:tabs>
          <w:tab w:val="left" w:pos="2649"/>
        </w:tabs>
      </w:pPr>
      <w:r>
        <w:t xml:space="preserve">      background-color: #4CAF50;</w:t>
      </w:r>
    </w:p>
    <w:p w14:paraId="7149C808" w14:textId="77777777" w:rsidR="003E680B" w:rsidRDefault="003E680B" w:rsidP="003E680B">
      <w:pPr>
        <w:tabs>
          <w:tab w:val="left" w:pos="2649"/>
        </w:tabs>
      </w:pPr>
      <w:r>
        <w:t xml:space="preserve">      color: white;</w:t>
      </w:r>
    </w:p>
    <w:p w14:paraId="368BE227" w14:textId="77777777" w:rsidR="003E680B" w:rsidRDefault="003E680B" w:rsidP="003E680B">
      <w:pPr>
        <w:tabs>
          <w:tab w:val="left" w:pos="2649"/>
        </w:tabs>
      </w:pPr>
      <w:r>
        <w:t xml:space="preserve">      padding: 20px;</w:t>
      </w:r>
    </w:p>
    <w:p w14:paraId="2F6FC6C3" w14:textId="77777777" w:rsidR="003E680B" w:rsidRDefault="003E680B" w:rsidP="003E680B">
      <w:pPr>
        <w:tabs>
          <w:tab w:val="left" w:pos="2649"/>
        </w:tabs>
      </w:pPr>
      <w:r>
        <w:t xml:space="preserve">      text-align: center;</w:t>
      </w:r>
    </w:p>
    <w:p w14:paraId="6E290373" w14:textId="77777777" w:rsidR="003E680B" w:rsidRDefault="003E680B" w:rsidP="003E680B">
      <w:pPr>
        <w:tabs>
          <w:tab w:val="left" w:pos="2649"/>
        </w:tabs>
      </w:pPr>
      <w:r>
        <w:t xml:space="preserve">      font-size: 18px;</w:t>
      </w:r>
    </w:p>
    <w:p w14:paraId="36764019" w14:textId="77777777" w:rsidR="003E680B" w:rsidRDefault="003E680B" w:rsidP="003E680B">
      <w:pPr>
        <w:tabs>
          <w:tab w:val="left" w:pos="2649"/>
        </w:tabs>
      </w:pPr>
      <w:r>
        <w:t xml:space="preserve">      border-radius: 15px; /* Rounded corners */</w:t>
      </w:r>
    </w:p>
    <w:p w14:paraId="7185D985" w14:textId="77777777" w:rsidR="003E680B" w:rsidRDefault="003E680B" w:rsidP="003E680B">
      <w:pPr>
        <w:tabs>
          <w:tab w:val="left" w:pos="2649"/>
        </w:tabs>
      </w:pPr>
      <w:r>
        <w:t xml:space="preserve">      box-shadow: 0 4px 6px rgba(0, 0, 0, 0.1);</w:t>
      </w:r>
    </w:p>
    <w:p w14:paraId="36F6A65F" w14:textId="77777777" w:rsidR="003E680B" w:rsidRDefault="003E680B" w:rsidP="003E680B">
      <w:pPr>
        <w:tabs>
          <w:tab w:val="left" w:pos="2649"/>
        </w:tabs>
      </w:pPr>
      <w:r>
        <w:t xml:space="preserve">    }</w:t>
      </w:r>
    </w:p>
    <w:p w14:paraId="142F1993" w14:textId="2C7EEABA" w:rsidR="003E680B" w:rsidRDefault="003E680B" w:rsidP="003E680B">
      <w:pPr>
        <w:tabs>
          <w:tab w:val="left" w:pos="2649"/>
        </w:tabs>
      </w:pPr>
      <w:r>
        <w:t xml:space="preserve"> /* Style for a circle using border-radius */</w:t>
      </w:r>
    </w:p>
    <w:p w14:paraId="6DF4EA1A" w14:textId="77777777" w:rsidR="003E680B" w:rsidRDefault="003E680B" w:rsidP="003E680B">
      <w:pPr>
        <w:tabs>
          <w:tab w:val="left" w:pos="2649"/>
        </w:tabs>
      </w:pPr>
      <w:r>
        <w:t xml:space="preserve">    .circle {</w:t>
      </w:r>
    </w:p>
    <w:p w14:paraId="67C5CF25" w14:textId="77777777" w:rsidR="003E680B" w:rsidRDefault="003E680B" w:rsidP="003E680B">
      <w:pPr>
        <w:tabs>
          <w:tab w:val="left" w:pos="2649"/>
        </w:tabs>
      </w:pPr>
      <w:r>
        <w:t xml:space="preserve">      width: 150px;</w:t>
      </w:r>
    </w:p>
    <w:p w14:paraId="2AA8A745" w14:textId="77777777" w:rsidR="003E680B" w:rsidRDefault="003E680B" w:rsidP="003E680B">
      <w:pPr>
        <w:tabs>
          <w:tab w:val="left" w:pos="2649"/>
        </w:tabs>
      </w:pPr>
      <w:r>
        <w:t xml:space="preserve">      height: 150px;</w:t>
      </w:r>
    </w:p>
    <w:p w14:paraId="2325B9F7" w14:textId="77777777" w:rsidR="003E680B" w:rsidRDefault="003E680B" w:rsidP="003E680B">
      <w:pPr>
        <w:tabs>
          <w:tab w:val="left" w:pos="2649"/>
        </w:tabs>
      </w:pPr>
      <w:r>
        <w:t xml:space="preserve">      background-color: #ff5733;</w:t>
      </w:r>
    </w:p>
    <w:p w14:paraId="795BFF89" w14:textId="77777777" w:rsidR="003E680B" w:rsidRDefault="003E680B" w:rsidP="003E680B">
      <w:pPr>
        <w:tabs>
          <w:tab w:val="left" w:pos="2649"/>
        </w:tabs>
      </w:pPr>
      <w:r>
        <w:t xml:space="preserve">      border-radius: 50%; /* Makes it a circle */</w:t>
      </w:r>
    </w:p>
    <w:p w14:paraId="59671D8F" w14:textId="77777777" w:rsidR="003E680B" w:rsidRDefault="003E680B" w:rsidP="003E680B">
      <w:pPr>
        <w:tabs>
          <w:tab w:val="left" w:pos="2649"/>
        </w:tabs>
      </w:pPr>
      <w:r>
        <w:t xml:space="preserve">      color: white;</w:t>
      </w:r>
    </w:p>
    <w:p w14:paraId="63E5DB47" w14:textId="77777777" w:rsidR="003E680B" w:rsidRDefault="003E680B" w:rsidP="003E680B">
      <w:pPr>
        <w:tabs>
          <w:tab w:val="left" w:pos="2649"/>
        </w:tabs>
      </w:pPr>
      <w:r>
        <w:t xml:space="preserve">      display: flex;</w:t>
      </w:r>
    </w:p>
    <w:p w14:paraId="041A14F4" w14:textId="77777777" w:rsidR="003E680B" w:rsidRDefault="003E680B" w:rsidP="003E680B">
      <w:pPr>
        <w:tabs>
          <w:tab w:val="left" w:pos="2649"/>
        </w:tabs>
      </w:pPr>
      <w:r>
        <w:t xml:space="preserve">      justify-content: center;</w:t>
      </w:r>
    </w:p>
    <w:p w14:paraId="77A2862A" w14:textId="77777777" w:rsidR="003E680B" w:rsidRDefault="003E680B" w:rsidP="003E680B">
      <w:pPr>
        <w:tabs>
          <w:tab w:val="left" w:pos="2649"/>
        </w:tabs>
      </w:pPr>
      <w:r>
        <w:t xml:space="preserve">      align-items: center;</w:t>
      </w:r>
    </w:p>
    <w:p w14:paraId="3101FBEF" w14:textId="77777777" w:rsidR="003E680B" w:rsidRDefault="003E680B" w:rsidP="003E680B">
      <w:pPr>
        <w:tabs>
          <w:tab w:val="left" w:pos="2649"/>
        </w:tabs>
      </w:pPr>
      <w:r>
        <w:t xml:space="preserve">      font-size: 20px;</w:t>
      </w:r>
    </w:p>
    <w:p w14:paraId="342AD146" w14:textId="77777777" w:rsidR="003E680B" w:rsidRDefault="003E680B" w:rsidP="003E680B">
      <w:pPr>
        <w:tabs>
          <w:tab w:val="left" w:pos="2649"/>
        </w:tabs>
      </w:pPr>
      <w:r>
        <w:t xml:space="preserve">    }</w:t>
      </w:r>
    </w:p>
    <w:p w14:paraId="6733A198" w14:textId="54A6FFC0" w:rsidR="003E680B" w:rsidRDefault="003E680B" w:rsidP="003E680B">
      <w:pPr>
        <w:tabs>
          <w:tab w:val="left" w:pos="2649"/>
        </w:tabs>
      </w:pPr>
      <w:r>
        <w:t xml:space="preserve">  /* Style for a button with rounded corners */</w:t>
      </w:r>
    </w:p>
    <w:p w14:paraId="42CB3536" w14:textId="77777777" w:rsidR="003E680B" w:rsidRDefault="003E680B" w:rsidP="003E680B">
      <w:pPr>
        <w:tabs>
          <w:tab w:val="left" w:pos="2649"/>
        </w:tabs>
      </w:pPr>
      <w:r>
        <w:t xml:space="preserve">    .rounded-button {</w:t>
      </w:r>
    </w:p>
    <w:p w14:paraId="08C52F2A" w14:textId="77777777" w:rsidR="003E680B" w:rsidRDefault="003E680B" w:rsidP="003E680B">
      <w:pPr>
        <w:tabs>
          <w:tab w:val="left" w:pos="2649"/>
        </w:tabs>
      </w:pPr>
      <w:r>
        <w:t xml:space="preserve">      padding: 15px 30px;</w:t>
      </w:r>
    </w:p>
    <w:p w14:paraId="0FAF09DF" w14:textId="77777777" w:rsidR="003E680B" w:rsidRDefault="003E680B" w:rsidP="003E680B">
      <w:pPr>
        <w:tabs>
          <w:tab w:val="left" w:pos="2649"/>
        </w:tabs>
      </w:pPr>
      <w:r>
        <w:t xml:space="preserve">      background-color: #2980b9;</w:t>
      </w:r>
    </w:p>
    <w:p w14:paraId="491A588C" w14:textId="77777777" w:rsidR="003E680B" w:rsidRDefault="003E680B" w:rsidP="003E680B">
      <w:pPr>
        <w:tabs>
          <w:tab w:val="left" w:pos="2649"/>
        </w:tabs>
      </w:pPr>
      <w:r>
        <w:t xml:space="preserve">      color: white;</w:t>
      </w:r>
    </w:p>
    <w:p w14:paraId="12C3D6F7" w14:textId="77777777" w:rsidR="003E680B" w:rsidRDefault="003E680B" w:rsidP="003E680B">
      <w:pPr>
        <w:tabs>
          <w:tab w:val="left" w:pos="2649"/>
        </w:tabs>
      </w:pPr>
      <w:r>
        <w:t xml:space="preserve">      font-size: 16px;</w:t>
      </w:r>
    </w:p>
    <w:p w14:paraId="7E1A8EFA" w14:textId="77777777" w:rsidR="003E680B" w:rsidRDefault="003E680B" w:rsidP="003E680B">
      <w:pPr>
        <w:tabs>
          <w:tab w:val="left" w:pos="2649"/>
        </w:tabs>
      </w:pPr>
      <w:r>
        <w:t xml:space="preserve">      border: none;</w:t>
      </w:r>
    </w:p>
    <w:p w14:paraId="5BEC1770" w14:textId="77777777" w:rsidR="003E680B" w:rsidRDefault="003E680B" w:rsidP="003E680B">
      <w:pPr>
        <w:tabs>
          <w:tab w:val="left" w:pos="2649"/>
        </w:tabs>
      </w:pPr>
      <w:r>
        <w:t xml:space="preserve">      border-radius: 25px; /* Rounded corners on button */</w:t>
      </w:r>
    </w:p>
    <w:p w14:paraId="0B4BFF07" w14:textId="77777777" w:rsidR="003E680B" w:rsidRDefault="003E680B" w:rsidP="003E680B">
      <w:pPr>
        <w:tabs>
          <w:tab w:val="left" w:pos="2649"/>
        </w:tabs>
      </w:pPr>
      <w:r>
        <w:t xml:space="preserve">      cursor: pointer;</w:t>
      </w:r>
    </w:p>
    <w:p w14:paraId="7D837320" w14:textId="77777777" w:rsidR="003E680B" w:rsidRDefault="003E680B" w:rsidP="003E680B">
      <w:pPr>
        <w:tabs>
          <w:tab w:val="left" w:pos="2649"/>
        </w:tabs>
      </w:pPr>
      <w:r>
        <w:t xml:space="preserve">      transition: background-color 0.3s;</w:t>
      </w:r>
    </w:p>
    <w:p w14:paraId="0E997742" w14:textId="77777777" w:rsidR="001D1A22" w:rsidRDefault="001D1A22" w:rsidP="003E680B">
      <w:pPr>
        <w:tabs>
          <w:tab w:val="left" w:pos="2649"/>
        </w:tabs>
      </w:pPr>
      <w:r>
        <w:t xml:space="preserve">    }</w:t>
      </w:r>
    </w:p>
    <w:p w14:paraId="0D534E2B" w14:textId="0BA9DD3F" w:rsidR="003E680B" w:rsidRDefault="003E680B" w:rsidP="003E680B">
      <w:pPr>
        <w:tabs>
          <w:tab w:val="left" w:pos="2649"/>
        </w:tabs>
      </w:pPr>
      <w:r>
        <w:t xml:space="preserve"> .rounded-button:hover {</w:t>
      </w:r>
    </w:p>
    <w:p w14:paraId="4FEA7301" w14:textId="77777777" w:rsidR="003E680B" w:rsidRDefault="003E680B" w:rsidP="003E680B">
      <w:pPr>
        <w:tabs>
          <w:tab w:val="left" w:pos="2649"/>
        </w:tabs>
      </w:pPr>
      <w:r>
        <w:t xml:space="preserve">      background-color: #1e69a7;</w:t>
      </w:r>
    </w:p>
    <w:p w14:paraId="704ACDB8" w14:textId="77777777" w:rsidR="003E680B" w:rsidRDefault="003E680B" w:rsidP="003E680B">
      <w:pPr>
        <w:tabs>
          <w:tab w:val="left" w:pos="2649"/>
        </w:tabs>
      </w:pPr>
      <w:r>
        <w:t xml:space="preserve">    }</w:t>
      </w:r>
    </w:p>
    <w:p w14:paraId="00C2FC51" w14:textId="77777777" w:rsidR="003E680B" w:rsidRDefault="003E680B" w:rsidP="003E680B">
      <w:pPr>
        <w:tabs>
          <w:tab w:val="left" w:pos="2649"/>
        </w:tabs>
      </w:pPr>
      <w:r>
        <w:t xml:space="preserve">  &lt;/style&gt;</w:t>
      </w:r>
    </w:p>
    <w:p w14:paraId="53565544" w14:textId="77777777" w:rsidR="003E680B" w:rsidRDefault="003E680B" w:rsidP="003E680B">
      <w:pPr>
        <w:tabs>
          <w:tab w:val="left" w:pos="2649"/>
        </w:tabs>
      </w:pPr>
      <w:r>
        <w:t>&lt;/head&gt;</w:t>
      </w:r>
    </w:p>
    <w:p w14:paraId="3211E121" w14:textId="77777777" w:rsidR="003E680B" w:rsidRDefault="003E680B" w:rsidP="003E680B">
      <w:pPr>
        <w:tabs>
          <w:tab w:val="left" w:pos="2649"/>
        </w:tabs>
      </w:pPr>
      <w:r>
        <w:t>&lt;body&gt;</w:t>
      </w:r>
    </w:p>
    <w:p w14:paraId="75FD696B" w14:textId="3E6B39BB" w:rsidR="003E680B" w:rsidRDefault="003E680B" w:rsidP="003E680B">
      <w:pPr>
        <w:tabs>
          <w:tab w:val="left" w:pos="2649"/>
        </w:tabs>
      </w:pPr>
      <w:r>
        <w:t xml:space="preserve"> &lt;h1&gt;CSS Border-Radius Example&lt;/h1&gt;</w:t>
      </w:r>
    </w:p>
    <w:p w14:paraId="54E466DB" w14:textId="32927EE5" w:rsidR="003E680B" w:rsidRDefault="003E680B" w:rsidP="003E680B">
      <w:pPr>
        <w:tabs>
          <w:tab w:val="left" w:pos="2649"/>
        </w:tabs>
      </w:pPr>
      <w:r>
        <w:t xml:space="preserve">  &lt;!-- Box with rounded corners --&gt;</w:t>
      </w:r>
    </w:p>
    <w:p w14:paraId="594AC5E9" w14:textId="77777777" w:rsidR="003E680B" w:rsidRDefault="003E680B" w:rsidP="003E680B">
      <w:pPr>
        <w:tabs>
          <w:tab w:val="left" w:pos="2649"/>
        </w:tabs>
      </w:pPr>
      <w:r>
        <w:t xml:space="preserve">  &lt;div class="rounded-box"&gt;</w:t>
      </w:r>
    </w:p>
    <w:p w14:paraId="2440C7B5" w14:textId="77777777" w:rsidR="001D1A22" w:rsidRDefault="001D1A22" w:rsidP="003E680B">
      <w:pPr>
        <w:tabs>
          <w:tab w:val="left" w:pos="2649"/>
        </w:tabs>
      </w:pPr>
      <w:r>
        <w:t xml:space="preserve">    Rounded Box</w:t>
      </w:r>
    </w:p>
    <w:p w14:paraId="6A6FA57A" w14:textId="77777777" w:rsidR="001D1A22" w:rsidRDefault="001D1A22" w:rsidP="003E680B">
      <w:pPr>
        <w:tabs>
          <w:tab w:val="left" w:pos="2649"/>
        </w:tabs>
      </w:pPr>
      <w:r>
        <w:t xml:space="preserve"> &lt;/div&gt;</w:t>
      </w:r>
    </w:p>
    <w:p w14:paraId="599A3398" w14:textId="2F5EFF29" w:rsidR="003E680B" w:rsidRDefault="003E680B" w:rsidP="003E680B">
      <w:pPr>
        <w:tabs>
          <w:tab w:val="left" w:pos="2649"/>
        </w:tabs>
      </w:pPr>
      <w:r>
        <w:t xml:space="preserve"> &lt;!-- Circle using border-radius --&gt;</w:t>
      </w:r>
    </w:p>
    <w:p w14:paraId="0BBA25D0" w14:textId="77777777" w:rsidR="003E680B" w:rsidRDefault="003E680B" w:rsidP="003E680B">
      <w:pPr>
        <w:tabs>
          <w:tab w:val="left" w:pos="2649"/>
        </w:tabs>
      </w:pPr>
      <w:r>
        <w:t xml:space="preserve">  &lt;div class="circle"&gt;</w:t>
      </w:r>
    </w:p>
    <w:p w14:paraId="7F495CFF" w14:textId="77777777" w:rsidR="003E680B" w:rsidRDefault="003E680B" w:rsidP="003E680B">
      <w:pPr>
        <w:tabs>
          <w:tab w:val="left" w:pos="2649"/>
        </w:tabs>
      </w:pPr>
      <w:r>
        <w:t xml:space="preserve">    Circle</w:t>
      </w:r>
    </w:p>
    <w:p w14:paraId="3C81AAEF" w14:textId="77777777" w:rsidR="003E680B" w:rsidRDefault="003E680B" w:rsidP="003E680B">
      <w:pPr>
        <w:tabs>
          <w:tab w:val="left" w:pos="2649"/>
        </w:tabs>
      </w:pPr>
      <w:r>
        <w:t xml:space="preserve">  &lt;/div&gt;</w:t>
      </w:r>
    </w:p>
    <w:p w14:paraId="43F6AEBF" w14:textId="03407E7E" w:rsidR="003E680B" w:rsidRDefault="003E680B" w:rsidP="003E680B">
      <w:pPr>
        <w:tabs>
          <w:tab w:val="left" w:pos="2649"/>
        </w:tabs>
      </w:pPr>
      <w:r>
        <w:t xml:space="preserve">  &lt;!-- Button with rounded corners --&gt;</w:t>
      </w:r>
    </w:p>
    <w:p w14:paraId="699AA196" w14:textId="77777777" w:rsidR="003E680B" w:rsidRDefault="003E680B" w:rsidP="003E680B">
      <w:pPr>
        <w:tabs>
          <w:tab w:val="left" w:pos="2649"/>
        </w:tabs>
      </w:pPr>
      <w:r>
        <w:t xml:space="preserve">  &lt;button class="rounded-button"&gt;Click Me&lt;/button&gt;</w:t>
      </w:r>
    </w:p>
    <w:p w14:paraId="3D2A184A" w14:textId="0D74EAE9" w:rsidR="001D1A22" w:rsidRDefault="001D1A22" w:rsidP="003E680B">
      <w:pPr>
        <w:tabs>
          <w:tab w:val="left" w:pos="2649"/>
        </w:tabs>
      </w:pPr>
      <w:r>
        <w:t>&lt;/body&gt;</w:t>
      </w:r>
    </w:p>
    <w:p w14:paraId="07EE1B14" w14:textId="5C4162E4" w:rsidR="003E680B" w:rsidRDefault="003E680B" w:rsidP="003E680B">
      <w:pPr>
        <w:tabs>
          <w:tab w:val="left" w:pos="2649"/>
        </w:tabs>
      </w:pPr>
      <w:r>
        <w:t>&lt;/html&gt;</w:t>
      </w:r>
    </w:p>
    <w:p w14:paraId="537BAABB" w14:textId="0C5CE011" w:rsidR="003E680B" w:rsidRDefault="003E680B" w:rsidP="003E680B">
      <w:pPr>
        <w:tabs>
          <w:tab w:val="left" w:pos="2649"/>
        </w:tabs>
      </w:pPr>
      <w:r>
        <w:t>Output:</w:t>
      </w:r>
    </w:p>
    <w:p w14:paraId="620CA3C6" w14:textId="0AF4FFF3" w:rsidR="003E680B" w:rsidRDefault="003E680B" w:rsidP="003E680B">
      <w:pPr>
        <w:tabs>
          <w:tab w:val="left" w:pos="2649"/>
        </w:tabs>
      </w:pPr>
      <w:r w:rsidRPr="003E680B">
        <w:rPr>
          <w:noProof/>
          <w:lang w:eastAsia="en-IN"/>
        </w:rPr>
        <w:drawing>
          <wp:inline distT="0" distB="0" distL="0" distR="0" wp14:anchorId="740BB849" wp14:editId="21FE49C9">
            <wp:extent cx="4581525" cy="23145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1525" cy="2314575"/>
                    </a:xfrm>
                    <a:prstGeom prst="rect">
                      <a:avLst/>
                    </a:prstGeom>
                  </pic:spPr>
                </pic:pic>
              </a:graphicData>
            </a:graphic>
          </wp:inline>
        </w:drawing>
      </w:r>
    </w:p>
    <w:p w14:paraId="2E7B6B2F" w14:textId="549F2A57" w:rsidR="003E680B" w:rsidRDefault="003E680B" w:rsidP="003E680B">
      <w:pPr>
        <w:tabs>
          <w:tab w:val="left" w:pos="2649"/>
        </w:tabs>
      </w:pPr>
    </w:p>
    <w:p w14:paraId="79283B3F" w14:textId="237596F7" w:rsidR="00AF2691" w:rsidRDefault="00AF2691" w:rsidP="00AF2691">
      <w:pPr>
        <w:tabs>
          <w:tab w:val="left" w:pos="2649"/>
        </w:tabs>
        <w:jc w:val="center"/>
      </w:pPr>
      <w:r>
        <w:t>Project-76</w:t>
      </w:r>
    </w:p>
    <w:p w14:paraId="712D5918" w14:textId="49DF4304" w:rsidR="00AF2691" w:rsidRDefault="00AF2691" w:rsidP="00AF2691">
      <w:pPr>
        <w:tabs>
          <w:tab w:val="left" w:pos="2649"/>
        </w:tabs>
      </w:pPr>
      <w:r>
        <w:t>Demonstrate the usage of `box-shadow` in CSS</w:t>
      </w:r>
    </w:p>
    <w:p w14:paraId="35D215E9" w14:textId="77777777" w:rsidR="00AF2691" w:rsidRDefault="00AF2691" w:rsidP="00AF2691">
      <w:pPr>
        <w:tabs>
          <w:tab w:val="left" w:pos="2649"/>
        </w:tabs>
      </w:pPr>
      <w:r>
        <w:t>&lt;!DOCTYPE html&gt;</w:t>
      </w:r>
    </w:p>
    <w:p w14:paraId="579F6868" w14:textId="77777777" w:rsidR="00AF2691" w:rsidRDefault="00AF2691" w:rsidP="00AF2691">
      <w:pPr>
        <w:tabs>
          <w:tab w:val="left" w:pos="2649"/>
        </w:tabs>
      </w:pPr>
      <w:r>
        <w:t>&lt;html lang="en"&gt;</w:t>
      </w:r>
    </w:p>
    <w:p w14:paraId="197532AD" w14:textId="77777777" w:rsidR="00AF2691" w:rsidRDefault="00AF2691" w:rsidP="00AF2691">
      <w:pPr>
        <w:tabs>
          <w:tab w:val="left" w:pos="2649"/>
        </w:tabs>
      </w:pPr>
      <w:r>
        <w:t>&lt;head&gt;</w:t>
      </w:r>
    </w:p>
    <w:p w14:paraId="4025E8F8" w14:textId="77777777" w:rsidR="00AF2691" w:rsidRDefault="00AF2691" w:rsidP="00AF2691">
      <w:pPr>
        <w:tabs>
          <w:tab w:val="left" w:pos="2649"/>
        </w:tabs>
      </w:pPr>
      <w:r>
        <w:t xml:space="preserve">  &lt;meta charset="UTF-8"&gt;</w:t>
      </w:r>
    </w:p>
    <w:p w14:paraId="09674EEF" w14:textId="77777777" w:rsidR="00AF2691" w:rsidRDefault="00AF2691" w:rsidP="00AF2691">
      <w:pPr>
        <w:tabs>
          <w:tab w:val="left" w:pos="2649"/>
        </w:tabs>
      </w:pPr>
      <w:r>
        <w:t xml:space="preserve">  &lt;style&gt;</w:t>
      </w:r>
    </w:p>
    <w:p w14:paraId="5B4BDC52" w14:textId="77777777" w:rsidR="00AF2691" w:rsidRDefault="00AF2691" w:rsidP="00AF2691">
      <w:pPr>
        <w:tabs>
          <w:tab w:val="left" w:pos="2649"/>
        </w:tabs>
      </w:pPr>
      <w:r>
        <w:t xml:space="preserve">    .shadow-box {</w:t>
      </w:r>
    </w:p>
    <w:p w14:paraId="08502A28" w14:textId="77777777" w:rsidR="00AF2691" w:rsidRDefault="00AF2691" w:rsidP="00AF2691">
      <w:pPr>
        <w:tabs>
          <w:tab w:val="left" w:pos="2649"/>
        </w:tabs>
      </w:pPr>
      <w:r>
        <w:t xml:space="preserve">      width: 200px;</w:t>
      </w:r>
    </w:p>
    <w:p w14:paraId="066DF762" w14:textId="77777777" w:rsidR="00AF2691" w:rsidRDefault="00AF2691" w:rsidP="00AF2691">
      <w:pPr>
        <w:tabs>
          <w:tab w:val="left" w:pos="2649"/>
        </w:tabs>
      </w:pPr>
      <w:r>
        <w:t xml:space="preserve">      height: 100px;</w:t>
      </w:r>
    </w:p>
    <w:p w14:paraId="43B81C94" w14:textId="77777777" w:rsidR="00AF2691" w:rsidRDefault="00AF2691" w:rsidP="00AF2691">
      <w:pPr>
        <w:tabs>
          <w:tab w:val="left" w:pos="2649"/>
        </w:tabs>
      </w:pPr>
      <w:r>
        <w:t xml:space="preserve">      background-color: lightblue;</w:t>
      </w:r>
    </w:p>
    <w:p w14:paraId="092D3987" w14:textId="77777777" w:rsidR="00AF2691" w:rsidRDefault="00AF2691" w:rsidP="00AF2691">
      <w:pPr>
        <w:tabs>
          <w:tab w:val="left" w:pos="2649"/>
        </w:tabs>
      </w:pPr>
      <w:r>
        <w:t xml:space="preserve">      box-shadow: 10px 10px 15px rgba(0, 0, 0, 0.3);</w:t>
      </w:r>
    </w:p>
    <w:p w14:paraId="2704A8C4" w14:textId="77777777" w:rsidR="00AF2691" w:rsidRDefault="00AF2691" w:rsidP="00AF2691">
      <w:pPr>
        <w:tabs>
          <w:tab w:val="left" w:pos="2649"/>
        </w:tabs>
      </w:pPr>
      <w:r>
        <w:t xml:space="preserve">      padding: 20px;</w:t>
      </w:r>
    </w:p>
    <w:p w14:paraId="78CB2DEF" w14:textId="77777777" w:rsidR="00AF2691" w:rsidRDefault="00AF2691" w:rsidP="00AF2691">
      <w:pPr>
        <w:tabs>
          <w:tab w:val="left" w:pos="2649"/>
        </w:tabs>
      </w:pPr>
      <w:r>
        <w:t xml:space="preserve">      margin: 50px;</w:t>
      </w:r>
    </w:p>
    <w:p w14:paraId="25AE15A6" w14:textId="77777777" w:rsidR="00AF2691" w:rsidRDefault="00AF2691" w:rsidP="00AF2691">
      <w:pPr>
        <w:tabs>
          <w:tab w:val="left" w:pos="2649"/>
        </w:tabs>
      </w:pPr>
      <w:r>
        <w:t xml:space="preserve">      text-align: center;</w:t>
      </w:r>
    </w:p>
    <w:p w14:paraId="22814378" w14:textId="77777777" w:rsidR="00AF2691" w:rsidRDefault="00AF2691" w:rsidP="00AF2691">
      <w:pPr>
        <w:tabs>
          <w:tab w:val="left" w:pos="2649"/>
        </w:tabs>
      </w:pPr>
      <w:r>
        <w:t xml:space="preserve">      line-height: 100px;</w:t>
      </w:r>
    </w:p>
    <w:p w14:paraId="540614FB" w14:textId="77777777" w:rsidR="00AF2691" w:rsidRDefault="00AF2691" w:rsidP="00AF2691">
      <w:pPr>
        <w:tabs>
          <w:tab w:val="left" w:pos="2649"/>
        </w:tabs>
      </w:pPr>
      <w:r>
        <w:t xml:space="preserve">      font-weight: bold;</w:t>
      </w:r>
    </w:p>
    <w:p w14:paraId="085FB87B" w14:textId="77777777" w:rsidR="00AF2691" w:rsidRDefault="00AF2691" w:rsidP="00AF2691">
      <w:pPr>
        <w:tabs>
          <w:tab w:val="left" w:pos="2649"/>
        </w:tabs>
      </w:pPr>
      <w:r>
        <w:t xml:space="preserve">    }</w:t>
      </w:r>
    </w:p>
    <w:p w14:paraId="5B34EB3F" w14:textId="77777777" w:rsidR="00AF2691" w:rsidRDefault="00AF2691" w:rsidP="00AF2691">
      <w:pPr>
        <w:tabs>
          <w:tab w:val="left" w:pos="2649"/>
        </w:tabs>
      </w:pPr>
      <w:r>
        <w:t xml:space="preserve">  &lt;/style&gt;</w:t>
      </w:r>
    </w:p>
    <w:p w14:paraId="1831C24E" w14:textId="77777777" w:rsidR="00AF2691" w:rsidRDefault="00AF2691" w:rsidP="00AF2691">
      <w:pPr>
        <w:tabs>
          <w:tab w:val="left" w:pos="2649"/>
        </w:tabs>
      </w:pPr>
      <w:r>
        <w:t>&lt;/head&gt;</w:t>
      </w:r>
    </w:p>
    <w:p w14:paraId="47F7EBD3" w14:textId="77777777" w:rsidR="00AF2691" w:rsidRDefault="00AF2691" w:rsidP="00AF2691">
      <w:pPr>
        <w:tabs>
          <w:tab w:val="left" w:pos="2649"/>
        </w:tabs>
      </w:pPr>
      <w:r>
        <w:t>&lt;body&gt;</w:t>
      </w:r>
    </w:p>
    <w:p w14:paraId="0D1ECE0E" w14:textId="77777777" w:rsidR="00AF2691" w:rsidRDefault="00AF2691" w:rsidP="00AF2691">
      <w:pPr>
        <w:tabs>
          <w:tab w:val="left" w:pos="2649"/>
        </w:tabs>
      </w:pPr>
      <w:r>
        <w:t xml:space="preserve">  &lt;div class="shadow-box"&gt;Box Shadow&lt;/div&gt;</w:t>
      </w:r>
    </w:p>
    <w:p w14:paraId="71D39EBD" w14:textId="77777777" w:rsidR="00AF2691" w:rsidRDefault="00AF2691" w:rsidP="00AF2691">
      <w:pPr>
        <w:tabs>
          <w:tab w:val="left" w:pos="2649"/>
        </w:tabs>
      </w:pPr>
      <w:r>
        <w:t>&lt;/body&gt;</w:t>
      </w:r>
    </w:p>
    <w:p w14:paraId="151AC367" w14:textId="1A042CF1" w:rsidR="00AF2691" w:rsidRDefault="00AF2691" w:rsidP="00AF2691">
      <w:pPr>
        <w:tabs>
          <w:tab w:val="left" w:pos="2649"/>
        </w:tabs>
      </w:pPr>
      <w:r>
        <w:t>&lt;/html&gt;</w:t>
      </w:r>
    </w:p>
    <w:p w14:paraId="2D3CC9BB" w14:textId="70FB46D2" w:rsidR="00AF2691" w:rsidRDefault="00AF2691" w:rsidP="00AF2691">
      <w:pPr>
        <w:tabs>
          <w:tab w:val="left" w:pos="2649"/>
        </w:tabs>
      </w:pPr>
      <w:r>
        <w:t>Output:</w:t>
      </w:r>
    </w:p>
    <w:p w14:paraId="72D8D1E2" w14:textId="2F12E713" w:rsidR="001D1A22" w:rsidRDefault="001D1A22" w:rsidP="00AF2691">
      <w:pPr>
        <w:tabs>
          <w:tab w:val="left" w:pos="2649"/>
        </w:tabs>
      </w:pPr>
      <w:r w:rsidRPr="001D1A22">
        <w:rPr>
          <w:noProof/>
          <w:lang w:eastAsia="en-IN"/>
        </w:rPr>
        <w:drawing>
          <wp:inline distT="0" distB="0" distL="0" distR="0" wp14:anchorId="50E835B3" wp14:editId="0396F381">
            <wp:extent cx="3286125" cy="2076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6592" cy="2076745"/>
                    </a:xfrm>
                    <a:prstGeom prst="rect">
                      <a:avLst/>
                    </a:prstGeom>
                  </pic:spPr>
                </pic:pic>
              </a:graphicData>
            </a:graphic>
          </wp:inline>
        </w:drawing>
      </w:r>
    </w:p>
    <w:p w14:paraId="03378F6F" w14:textId="7ECFB384" w:rsidR="001D1A22" w:rsidRDefault="001D1A22" w:rsidP="001D1A22">
      <w:pPr>
        <w:tabs>
          <w:tab w:val="left" w:pos="2649"/>
        </w:tabs>
        <w:jc w:val="center"/>
      </w:pPr>
      <w:r>
        <w:t>Project-77</w:t>
      </w:r>
    </w:p>
    <w:p w14:paraId="0126BAEE" w14:textId="7DE7CC6D" w:rsidR="001D1A22" w:rsidRDefault="001D1A22" w:rsidP="001D1A22">
      <w:pPr>
        <w:tabs>
          <w:tab w:val="left" w:pos="2649"/>
        </w:tabs>
      </w:pPr>
      <w:r>
        <w:t>Demonstrate the usage of `border-image` in CSS</w:t>
      </w:r>
    </w:p>
    <w:p w14:paraId="277B7E6B" w14:textId="77777777" w:rsidR="001D1A22" w:rsidRDefault="001D1A22" w:rsidP="001D1A22">
      <w:pPr>
        <w:tabs>
          <w:tab w:val="left" w:pos="2649"/>
        </w:tabs>
      </w:pPr>
      <w:r>
        <w:t>&lt;!DOCTYPE html&gt;</w:t>
      </w:r>
    </w:p>
    <w:p w14:paraId="47ADA26A" w14:textId="77777777" w:rsidR="001D1A22" w:rsidRDefault="001D1A22" w:rsidP="001D1A22">
      <w:pPr>
        <w:tabs>
          <w:tab w:val="left" w:pos="2649"/>
        </w:tabs>
      </w:pPr>
      <w:r>
        <w:t>&lt;html lang="en"&gt;</w:t>
      </w:r>
    </w:p>
    <w:p w14:paraId="6B3CAAA6" w14:textId="77777777" w:rsidR="001D1A22" w:rsidRDefault="001D1A22" w:rsidP="001D1A22">
      <w:pPr>
        <w:tabs>
          <w:tab w:val="left" w:pos="2649"/>
        </w:tabs>
      </w:pPr>
      <w:r>
        <w:t>&lt;head&gt;</w:t>
      </w:r>
    </w:p>
    <w:p w14:paraId="116BA2F6" w14:textId="77777777" w:rsidR="001D1A22" w:rsidRDefault="001D1A22" w:rsidP="001D1A22">
      <w:pPr>
        <w:tabs>
          <w:tab w:val="left" w:pos="2649"/>
        </w:tabs>
      </w:pPr>
      <w:r>
        <w:t xml:space="preserve">  &lt;meta charset="UTF-8"&gt;</w:t>
      </w:r>
    </w:p>
    <w:p w14:paraId="69576632" w14:textId="77777777" w:rsidR="001D1A22" w:rsidRDefault="001D1A22" w:rsidP="001D1A22">
      <w:pPr>
        <w:tabs>
          <w:tab w:val="left" w:pos="2649"/>
        </w:tabs>
      </w:pPr>
      <w:r>
        <w:t xml:space="preserve">  &lt;title&gt;Border Image Example&lt;/title&gt;</w:t>
      </w:r>
    </w:p>
    <w:p w14:paraId="58F87A28" w14:textId="77777777" w:rsidR="001D1A22" w:rsidRDefault="001D1A22" w:rsidP="001D1A22">
      <w:pPr>
        <w:tabs>
          <w:tab w:val="left" w:pos="2649"/>
        </w:tabs>
      </w:pPr>
      <w:r>
        <w:t xml:space="preserve">  &lt;style&gt;</w:t>
      </w:r>
    </w:p>
    <w:p w14:paraId="4F73433F" w14:textId="77777777" w:rsidR="001D1A22" w:rsidRDefault="001D1A22" w:rsidP="001D1A22">
      <w:pPr>
        <w:tabs>
          <w:tab w:val="left" w:pos="2649"/>
        </w:tabs>
      </w:pPr>
      <w:r>
        <w:t xml:space="preserve">    .box {</w:t>
      </w:r>
    </w:p>
    <w:p w14:paraId="13E7A540" w14:textId="77777777" w:rsidR="001D1A22" w:rsidRDefault="001D1A22" w:rsidP="001D1A22">
      <w:pPr>
        <w:tabs>
          <w:tab w:val="left" w:pos="2649"/>
        </w:tabs>
      </w:pPr>
      <w:r>
        <w:t xml:space="preserve">      width: 300px;</w:t>
      </w:r>
    </w:p>
    <w:p w14:paraId="38BB482A" w14:textId="77777777" w:rsidR="001D1A22" w:rsidRDefault="001D1A22" w:rsidP="001D1A22">
      <w:pPr>
        <w:tabs>
          <w:tab w:val="left" w:pos="2649"/>
        </w:tabs>
      </w:pPr>
      <w:r>
        <w:t xml:space="preserve">      height: 200px;</w:t>
      </w:r>
    </w:p>
    <w:p w14:paraId="03CC4AC7" w14:textId="77777777" w:rsidR="001D1A22" w:rsidRDefault="001D1A22" w:rsidP="001D1A22">
      <w:pPr>
        <w:tabs>
          <w:tab w:val="left" w:pos="2649"/>
        </w:tabs>
      </w:pPr>
      <w:r>
        <w:t xml:space="preserve">      padding: 20px;</w:t>
      </w:r>
    </w:p>
    <w:p w14:paraId="4F5D6DC3" w14:textId="77777777" w:rsidR="001D1A22" w:rsidRDefault="001D1A22" w:rsidP="001D1A22">
      <w:pPr>
        <w:tabs>
          <w:tab w:val="left" w:pos="2649"/>
        </w:tabs>
      </w:pPr>
      <w:r>
        <w:t xml:space="preserve">      border: 20px solid transparent; /* Required for border-image to be visible */</w:t>
      </w:r>
    </w:p>
    <w:p w14:paraId="4E48B7E4" w14:textId="77777777" w:rsidR="001D1A22" w:rsidRDefault="001D1A22" w:rsidP="001D1A22">
      <w:pPr>
        <w:tabs>
          <w:tab w:val="left" w:pos="2649"/>
        </w:tabs>
      </w:pPr>
      <w:r>
        <w:t xml:space="preserve">      border-image-source: url('https://via.placeholder.com/150'); /* Border image source */</w:t>
      </w:r>
    </w:p>
    <w:p w14:paraId="56C38ECD" w14:textId="77777777" w:rsidR="001D1A22" w:rsidRDefault="001D1A22" w:rsidP="001D1A22">
      <w:pPr>
        <w:tabs>
          <w:tab w:val="left" w:pos="2649"/>
        </w:tabs>
      </w:pPr>
      <w:r>
        <w:t xml:space="preserve">      border-image-slice: 30; /* Slices the image */</w:t>
      </w:r>
    </w:p>
    <w:p w14:paraId="274A3AAC" w14:textId="77777777" w:rsidR="001D1A22" w:rsidRDefault="001D1A22" w:rsidP="001D1A22">
      <w:pPr>
        <w:tabs>
          <w:tab w:val="left" w:pos="2649"/>
        </w:tabs>
      </w:pPr>
      <w:r>
        <w:t xml:space="preserve">      border-image-repeat: round; /* Repeat the image to fit */</w:t>
      </w:r>
    </w:p>
    <w:p w14:paraId="65B9970C" w14:textId="77777777" w:rsidR="001D1A22" w:rsidRDefault="001D1A22" w:rsidP="001D1A22">
      <w:pPr>
        <w:tabs>
          <w:tab w:val="left" w:pos="2649"/>
        </w:tabs>
      </w:pPr>
      <w:r>
        <w:t xml:space="preserve">      border-image-width: 20px;</w:t>
      </w:r>
    </w:p>
    <w:p w14:paraId="1BE49AE7" w14:textId="77777777" w:rsidR="001D1A22" w:rsidRDefault="001D1A22" w:rsidP="001D1A22">
      <w:pPr>
        <w:tabs>
          <w:tab w:val="left" w:pos="2649"/>
        </w:tabs>
      </w:pPr>
      <w:r>
        <w:t xml:space="preserve">      border-image-outset: 0;</w:t>
      </w:r>
    </w:p>
    <w:p w14:paraId="2C1746D8" w14:textId="77777777" w:rsidR="001D1A22" w:rsidRDefault="001D1A22" w:rsidP="001D1A22">
      <w:pPr>
        <w:tabs>
          <w:tab w:val="left" w:pos="2649"/>
        </w:tabs>
      </w:pPr>
      <w:r>
        <w:t xml:space="preserve">    }</w:t>
      </w:r>
    </w:p>
    <w:p w14:paraId="1405856B" w14:textId="77777777" w:rsidR="001D1A22" w:rsidRDefault="001D1A22" w:rsidP="001D1A22">
      <w:pPr>
        <w:tabs>
          <w:tab w:val="left" w:pos="2649"/>
        </w:tabs>
      </w:pPr>
      <w:r>
        <w:t xml:space="preserve">  &lt;/style&gt;</w:t>
      </w:r>
    </w:p>
    <w:p w14:paraId="32DC0F25" w14:textId="77777777" w:rsidR="001D1A22" w:rsidRDefault="001D1A22" w:rsidP="001D1A22">
      <w:pPr>
        <w:tabs>
          <w:tab w:val="left" w:pos="2649"/>
        </w:tabs>
      </w:pPr>
      <w:r>
        <w:t>&lt;/head&gt;</w:t>
      </w:r>
    </w:p>
    <w:p w14:paraId="3F3DDDE7" w14:textId="77777777" w:rsidR="001D1A22" w:rsidRDefault="001D1A22" w:rsidP="001D1A22">
      <w:pPr>
        <w:tabs>
          <w:tab w:val="left" w:pos="2649"/>
        </w:tabs>
      </w:pPr>
      <w:r>
        <w:t>&lt;body&gt;</w:t>
      </w:r>
    </w:p>
    <w:p w14:paraId="4376AA21" w14:textId="77777777" w:rsidR="001D1A22" w:rsidRDefault="001D1A22" w:rsidP="001D1A22">
      <w:pPr>
        <w:tabs>
          <w:tab w:val="left" w:pos="2649"/>
        </w:tabs>
      </w:pPr>
      <w:r>
        <w:t xml:space="preserve">  &lt;div class="box"&gt;</w:t>
      </w:r>
    </w:p>
    <w:p w14:paraId="3A698B35" w14:textId="77777777" w:rsidR="001D1A22" w:rsidRDefault="001D1A22" w:rsidP="001D1A22">
      <w:pPr>
        <w:tabs>
          <w:tab w:val="left" w:pos="2649"/>
        </w:tabs>
      </w:pPr>
      <w:r>
        <w:t xml:space="preserve">    This is a box with an image border.</w:t>
      </w:r>
    </w:p>
    <w:p w14:paraId="7E0E3436" w14:textId="77777777" w:rsidR="001D1A22" w:rsidRDefault="001D1A22" w:rsidP="001D1A22">
      <w:pPr>
        <w:tabs>
          <w:tab w:val="left" w:pos="2649"/>
        </w:tabs>
      </w:pPr>
      <w:r>
        <w:t xml:space="preserve">  &lt;/div&gt;</w:t>
      </w:r>
    </w:p>
    <w:p w14:paraId="01F5F228" w14:textId="77777777" w:rsidR="001D1A22" w:rsidRDefault="001D1A22" w:rsidP="001D1A22">
      <w:pPr>
        <w:tabs>
          <w:tab w:val="left" w:pos="2649"/>
        </w:tabs>
      </w:pPr>
      <w:r>
        <w:t>&lt;/body&gt;</w:t>
      </w:r>
    </w:p>
    <w:p w14:paraId="409A5A93" w14:textId="6519B29A" w:rsidR="001D1A22" w:rsidRDefault="001D1A22" w:rsidP="001D1A22">
      <w:pPr>
        <w:tabs>
          <w:tab w:val="left" w:pos="2649"/>
        </w:tabs>
      </w:pPr>
      <w:r>
        <w:t>&lt;/html&gt;</w:t>
      </w:r>
    </w:p>
    <w:p w14:paraId="25E5B755" w14:textId="32CB10B6" w:rsidR="001D1A22" w:rsidRDefault="001D1A22" w:rsidP="001D1A22">
      <w:pPr>
        <w:tabs>
          <w:tab w:val="left" w:pos="2649"/>
        </w:tabs>
      </w:pPr>
      <w:r>
        <w:t>Output:</w:t>
      </w:r>
    </w:p>
    <w:p w14:paraId="334CE491" w14:textId="718E5CB5" w:rsidR="001D1A22" w:rsidRDefault="001D1A22" w:rsidP="001D1A22">
      <w:pPr>
        <w:tabs>
          <w:tab w:val="left" w:pos="2649"/>
        </w:tabs>
      </w:pPr>
      <w:r w:rsidRPr="001D1A22">
        <w:rPr>
          <w:noProof/>
          <w:lang w:eastAsia="en-IN"/>
        </w:rPr>
        <w:drawing>
          <wp:inline distT="0" distB="0" distL="0" distR="0" wp14:anchorId="79874673" wp14:editId="274DDFC5">
            <wp:extent cx="4610099" cy="17716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169" cy="1778978"/>
                    </a:xfrm>
                    <a:prstGeom prst="rect">
                      <a:avLst/>
                    </a:prstGeom>
                  </pic:spPr>
                </pic:pic>
              </a:graphicData>
            </a:graphic>
          </wp:inline>
        </w:drawing>
      </w:r>
    </w:p>
    <w:p w14:paraId="7D878B47" w14:textId="279E03AA" w:rsidR="001D1A22" w:rsidRDefault="001D1A22" w:rsidP="001D1A22">
      <w:pPr>
        <w:tabs>
          <w:tab w:val="left" w:pos="2649"/>
        </w:tabs>
        <w:jc w:val="center"/>
      </w:pPr>
      <w:r>
        <w:t>Project-78</w:t>
      </w:r>
    </w:p>
    <w:p w14:paraId="73FF69B2" w14:textId="4B9DA162" w:rsidR="001D1A22" w:rsidRDefault="001D1A22" w:rsidP="001D1A22">
      <w:pPr>
        <w:tabs>
          <w:tab w:val="left" w:pos="2649"/>
        </w:tabs>
      </w:pPr>
      <w:r>
        <w:t>Demonstrate how to style Table Borders using CSS</w:t>
      </w:r>
    </w:p>
    <w:p w14:paraId="163C96D9" w14:textId="77777777" w:rsidR="001D1A22" w:rsidRDefault="001D1A22" w:rsidP="001D1A22">
      <w:pPr>
        <w:tabs>
          <w:tab w:val="left" w:pos="2649"/>
        </w:tabs>
      </w:pPr>
      <w:r>
        <w:t>&lt;!DOCTYPE html&gt;</w:t>
      </w:r>
    </w:p>
    <w:p w14:paraId="2D73CF2F" w14:textId="77777777" w:rsidR="001D1A22" w:rsidRDefault="001D1A22" w:rsidP="001D1A22">
      <w:pPr>
        <w:tabs>
          <w:tab w:val="left" w:pos="2649"/>
        </w:tabs>
      </w:pPr>
      <w:r>
        <w:t>&lt;html lang="en"&gt;</w:t>
      </w:r>
    </w:p>
    <w:p w14:paraId="4EE01B6F" w14:textId="77777777" w:rsidR="001D1A22" w:rsidRDefault="001D1A22" w:rsidP="001D1A22">
      <w:pPr>
        <w:tabs>
          <w:tab w:val="left" w:pos="2649"/>
        </w:tabs>
      </w:pPr>
      <w:r>
        <w:t>&lt;head&gt;</w:t>
      </w:r>
    </w:p>
    <w:p w14:paraId="0689579B" w14:textId="77777777" w:rsidR="001D1A22" w:rsidRDefault="001D1A22" w:rsidP="001D1A22">
      <w:pPr>
        <w:tabs>
          <w:tab w:val="left" w:pos="2649"/>
        </w:tabs>
      </w:pPr>
      <w:r>
        <w:t xml:space="preserve">  &lt;meta charset="UTF-8"&gt;</w:t>
      </w:r>
    </w:p>
    <w:p w14:paraId="5DF28676" w14:textId="77777777" w:rsidR="001D1A22" w:rsidRDefault="001D1A22" w:rsidP="001D1A22">
      <w:pPr>
        <w:tabs>
          <w:tab w:val="left" w:pos="2649"/>
        </w:tabs>
      </w:pPr>
      <w:r>
        <w:t xml:space="preserve">  &lt;title&gt;Styled Table Borders&lt;/title&gt;</w:t>
      </w:r>
    </w:p>
    <w:p w14:paraId="3C1D3CB3" w14:textId="77777777" w:rsidR="001D1A22" w:rsidRDefault="001D1A22" w:rsidP="001D1A22">
      <w:pPr>
        <w:tabs>
          <w:tab w:val="left" w:pos="2649"/>
        </w:tabs>
      </w:pPr>
      <w:r>
        <w:t xml:space="preserve">  &lt;style&gt;</w:t>
      </w:r>
    </w:p>
    <w:p w14:paraId="48AE8514" w14:textId="77777777" w:rsidR="001D1A22" w:rsidRDefault="001D1A22" w:rsidP="001D1A22">
      <w:pPr>
        <w:tabs>
          <w:tab w:val="left" w:pos="2649"/>
        </w:tabs>
      </w:pPr>
      <w:r>
        <w:t xml:space="preserve">    table {</w:t>
      </w:r>
    </w:p>
    <w:p w14:paraId="6A34393D" w14:textId="77777777" w:rsidR="001D1A22" w:rsidRDefault="001D1A22" w:rsidP="001D1A22">
      <w:pPr>
        <w:tabs>
          <w:tab w:val="left" w:pos="2649"/>
        </w:tabs>
      </w:pPr>
      <w:r>
        <w:t xml:space="preserve">      width: 60%;</w:t>
      </w:r>
    </w:p>
    <w:p w14:paraId="7084C55B" w14:textId="77777777" w:rsidR="001D1A22" w:rsidRDefault="001D1A22" w:rsidP="001D1A22">
      <w:pPr>
        <w:tabs>
          <w:tab w:val="left" w:pos="2649"/>
        </w:tabs>
      </w:pPr>
      <w:r>
        <w:t xml:space="preserve">      border-collapse: collapse; /* Ensures borders don’t double up */</w:t>
      </w:r>
    </w:p>
    <w:p w14:paraId="309418FD" w14:textId="77777777" w:rsidR="001D1A22" w:rsidRDefault="001D1A22" w:rsidP="001D1A22">
      <w:pPr>
        <w:tabs>
          <w:tab w:val="left" w:pos="2649"/>
        </w:tabs>
      </w:pPr>
      <w:r>
        <w:t xml:space="preserve">      margin: 20px auto;</w:t>
      </w:r>
    </w:p>
    <w:p w14:paraId="42022E4C" w14:textId="77777777" w:rsidR="001D1A22" w:rsidRDefault="001D1A22" w:rsidP="001D1A22">
      <w:pPr>
        <w:tabs>
          <w:tab w:val="left" w:pos="2649"/>
        </w:tabs>
      </w:pPr>
      <w:r>
        <w:t xml:space="preserve">    }</w:t>
      </w:r>
    </w:p>
    <w:p w14:paraId="06E3F8FF" w14:textId="1506D410" w:rsidR="001D1A22" w:rsidRDefault="001D1A22" w:rsidP="001D1A22">
      <w:pPr>
        <w:tabs>
          <w:tab w:val="left" w:pos="2649"/>
        </w:tabs>
      </w:pPr>
      <w:r>
        <w:t>th, td {</w:t>
      </w:r>
    </w:p>
    <w:p w14:paraId="72D40448" w14:textId="77777777" w:rsidR="001D1A22" w:rsidRDefault="001D1A22" w:rsidP="001D1A22">
      <w:pPr>
        <w:tabs>
          <w:tab w:val="left" w:pos="2649"/>
        </w:tabs>
      </w:pPr>
      <w:r>
        <w:t xml:space="preserve">      border: 2px solid #4CAF50; /* Green border */</w:t>
      </w:r>
    </w:p>
    <w:p w14:paraId="4AB54075" w14:textId="77777777" w:rsidR="001D1A22" w:rsidRDefault="001D1A22" w:rsidP="001D1A22">
      <w:pPr>
        <w:tabs>
          <w:tab w:val="left" w:pos="2649"/>
        </w:tabs>
      </w:pPr>
      <w:r>
        <w:t xml:space="preserve">      padding: 12px;</w:t>
      </w:r>
    </w:p>
    <w:p w14:paraId="26769D8D" w14:textId="77777777" w:rsidR="001D1A22" w:rsidRDefault="001D1A22" w:rsidP="001D1A22">
      <w:pPr>
        <w:tabs>
          <w:tab w:val="left" w:pos="2649"/>
        </w:tabs>
      </w:pPr>
      <w:r>
        <w:t xml:space="preserve">      text-align: center;</w:t>
      </w:r>
    </w:p>
    <w:p w14:paraId="2F86E3EB" w14:textId="77777777" w:rsidR="001D1A22" w:rsidRDefault="001D1A22" w:rsidP="001D1A22">
      <w:pPr>
        <w:tabs>
          <w:tab w:val="left" w:pos="2649"/>
        </w:tabs>
      </w:pPr>
      <w:r>
        <w:t xml:space="preserve">    }</w:t>
      </w:r>
    </w:p>
    <w:p w14:paraId="60C71A57" w14:textId="790F9FF7" w:rsidR="001D1A22" w:rsidRDefault="001D1A22" w:rsidP="001D1A22">
      <w:pPr>
        <w:tabs>
          <w:tab w:val="left" w:pos="2649"/>
        </w:tabs>
      </w:pPr>
      <w:r>
        <w:t xml:space="preserve"> th {</w:t>
      </w:r>
    </w:p>
    <w:p w14:paraId="514A68ED" w14:textId="77777777" w:rsidR="001D1A22" w:rsidRDefault="001D1A22" w:rsidP="001D1A22">
      <w:pPr>
        <w:tabs>
          <w:tab w:val="left" w:pos="2649"/>
        </w:tabs>
      </w:pPr>
      <w:r>
        <w:t xml:space="preserve">      background-color: #f2f2f2;</w:t>
      </w:r>
    </w:p>
    <w:p w14:paraId="2EA82676" w14:textId="77777777" w:rsidR="001D1A22" w:rsidRDefault="001D1A22" w:rsidP="001D1A22">
      <w:pPr>
        <w:tabs>
          <w:tab w:val="left" w:pos="2649"/>
        </w:tabs>
      </w:pPr>
      <w:r>
        <w:t xml:space="preserve">    }</w:t>
      </w:r>
    </w:p>
    <w:p w14:paraId="1DD96B8C" w14:textId="42DF0C35" w:rsidR="001D1A22" w:rsidRDefault="001D1A22" w:rsidP="001D1A22">
      <w:pPr>
        <w:tabs>
          <w:tab w:val="left" w:pos="2649"/>
        </w:tabs>
      </w:pPr>
      <w:r>
        <w:t xml:space="preserve">  tr:nth-child(even) {</w:t>
      </w:r>
    </w:p>
    <w:p w14:paraId="38FFAAB5" w14:textId="77777777" w:rsidR="001D1A22" w:rsidRDefault="001D1A22" w:rsidP="001D1A22">
      <w:pPr>
        <w:tabs>
          <w:tab w:val="left" w:pos="2649"/>
        </w:tabs>
      </w:pPr>
      <w:r>
        <w:t xml:space="preserve">      background-color: #f9f9f9;</w:t>
      </w:r>
    </w:p>
    <w:p w14:paraId="6204769A" w14:textId="77777777" w:rsidR="001D1A22" w:rsidRDefault="001D1A22" w:rsidP="001D1A22">
      <w:pPr>
        <w:tabs>
          <w:tab w:val="left" w:pos="2649"/>
        </w:tabs>
      </w:pPr>
      <w:r>
        <w:t xml:space="preserve">    }</w:t>
      </w:r>
    </w:p>
    <w:p w14:paraId="2C52FDC4" w14:textId="6CDFD53D" w:rsidR="001D1A22" w:rsidRDefault="001D1A22" w:rsidP="001D1A22">
      <w:pPr>
        <w:tabs>
          <w:tab w:val="left" w:pos="2649"/>
        </w:tabs>
      </w:pPr>
      <w:r>
        <w:t>tr:hover {</w:t>
      </w:r>
    </w:p>
    <w:p w14:paraId="06DE148F" w14:textId="77777777" w:rsidR="001D1A22" w:rsidRDefault="001D1A22" w:rsidP="001D1A22">
      <w:pPr>
        <w:tabs>
          <w:tab w:val="left" w:pos="2649"/>
        </w:tabs>
      </w:pPr>
      <w:r>
        <w:t xml:space="preserve">      background-color: #e0f7fa; /* Light blue on hover */</w:t>
      </w:r>
    </w:p>
    <w:p w14:paraId="10C768F3" w14:textId="77777777" w:rsidR="001D1A22" w:rsidRDefault="001D1A22" w:rsidP="001D1A22">
      <w:pPr>
        <w:tabs>
          <w:tab w:val="left" w:pos="2649"/>
        </w:tabs>
      </w:pPr>
      <w:r>
        <w:t xml:space="preserve">    }</w:t>
      </w:r>
    </w:p>
    <w:p w14:paraId="4D11F231" w14:textId="77777777" w:rsidR="001D1A22" w:rsidRDefault="001D1A22" w:rsidP="001D1A22">
      <w:pPr>
        <w:tabs>
          <w:tab w:val="left" w:pos="2649"/>
        </w:tabs>
      </w:pPr>
      <w:r>
        <w:t xml:space="preserve">  &lt;/style&gt;</w:t>
      </w:r>
    </w:p>
    <w:p w14:paraId="44851951" w14:textId="77777777" w:rsidR="001D1A22" w:rsidRDefault="001D1A22" w:rsidP="001D1A22">
      <w:pPr>
        <w:tabs>
          <w:tab w:val="left" w:pos="2649"/>
        </w:tabs>
      </w:pPr>
      <w:r>
        <w:t>&lt;/head&gt;</w:t>
      </w:r>
    </w:p>
    <w:p w14:paraId="41291842" w14:textId="77777777" w:rsidR="001D1A22" w:rsidRDefault="001D1A22" w:rsidP="001D1A22">
      <w:pPr>
        <w:tabs>
          <w:tab w:val="left" w:pos="2649"/>
        </w:tabs>
      </w:pPr>
      <w:r>
        <w:t>&lt;body&gt;</w:t>
      </w:r>
    </w:p>
    <w:p w14:paraId="3C4D2F85" w14:textId="62EE9A40" w:rsidR="001D1A22" w:rsidRDefault="001D1A22" w:rsidP="001D1A22">
      <w:pPr>
        <w:tabs>
          <w:tab w:val="left" w:pos="2649"/>
        </w:tabs>
      </w:pPr>
      <w:r>
        <w:t xml:space="preserve"> &lt;table&gt;</w:t>
      </w:r>
    </w:p>
    <w:p w14:paraId="7824C725" w14:textId="77777777" w:rsidR="001D1A22" w:rsidRDefault="001D1A22" w:rsidP="001D1A22">
      <w:pPr>
        <w:tabs>
          <w:tab w:val="left" w:pos="2649"/>
        </w:tabs>
      </w:pPr>
      <w:r>
        <w:t xml:space="preserve">    &lt;thead&gt;</w:t>
      </w:r>
    </w:p>
    <w:p w14:paraId="35F8E1BC" w14:textId="77777777" w:rsidR="001D1A22" w:rsidRDefault="001D1A22" w:rsidP="001D1A22">
      <w:pPr>
        <w:tabs>
          <w:tab w:val="left" w:pos="2649"/>
        </w:tabs>
      </w:pPr>
      <w:r>
        <w:t xml:space="preserve">      &lt;tr&gt;</w:t>
      </w:r>
    </w:p>
    <w:p w14:paraId="27F8B68D" w14:textId="77777777" w:rsidR="001D1A22" w:rsidRDefault="001D1A22" w:rsidP="001D1A22">
      <w:pPr>
        <w:tabs>
          <w:tab w:val="left" w:pos="2649"/>
        </w:tabs>
      </w:pPr>
      <w:r>
        <w:t xml:space="preserve">        &lt;th&gt;Name&lt;/th&gt;</w:t>
      </w:r>
    </w:p>
    <w:p w14:paraId="0B7FFD1E" w14:textId="17FEF2E9" w:rsidR="001D1A22" w:rsidRDefault="001D1A22" w:rsidP="001D1A22">
      <w:pPr>
        <w:tabs>
          <w:tab w:val="left" w:pos="2649"/>
        </w:tabs>
      </w:pPr>
      <w:r>
        <w:t xml:space="preserve"> &lt;th&gt;Position&lt;/th&gt;</w:t>
      </w:r>
    </w:p>
    <w:p w14:paraId="481E1CB9" w14:textId="77777777" w:rsidR="001D1A22" w:rsidRDefault="001D1A22" w:rsidP="001D1A22">
      <w:pPr>
        <w:tabs>
          <w:tab w:val="left" w:pos="2649"/>
        </w:tabs>
      </w:pPr>
      <w:r>
        <w:t xml:space="preserve">        &lt;th&gt;Location&lt;/th&gt;</w:t>
      </w:r>
    </w:p>
    <w:p w14:paraId="4640C138" w14:textId="77777777" w:rsidR="001D1A22" w:rsidRDefault="001D1A22" w:rsidP="001D1A22">
      <w:pPr>
        <w:tabs>
          <w:tab w:val="left" w:pos="2649"/>
        </w:tabs>
      </w:pPr>
      <w:r>
        <w:t xml:space="preserve">      &lt;/tr&gt;</w:t>
      </w:r>
    </w:p>
    <w:p w14:paraId="3D415D48" w14:textId="77777777" w:rsidR="001D1A22" w:rsidRDefault="001D1A22" w:rsidP="001D1A22">
      <w:pPr>
        <w:tabs>
          <w:tab w:val="left" w:pos="2649"/>
        </w:tabs>
      </w:pPr>
      <w:r>
        <w:t xml:space="preserve">    &lt;/thead&gt;</w:t>
      </w:r>
    </w:p>
    <w:p w14:paraId="0FA46821" w14:textId="77777777" w:rsidR="001D1A22" w:rsidRDefault="001D1A22" w:rsidP="001D1A22">
      <w:pPr>
        <w:tabs>
          <w:tab w:val="left" w:pos="2649"/>
        </w:tabs>
      </w:pPr>
      <w:r>
        <w:t xml:space="preserve">    &lt;tbody&gt;</w:t>
      </w:r>
    </w:p>
    <w:p w14:paraId="313B6CB7" w14:textId="77777777" w:rsidR="001D1A22" w:rsidRDefault="001D1A22" w:rsidP="001D1A22">
      <w:pPr>
        <w:tabs>
          <w:tab w:val="left" w:pos="2649"/>
        </w:tabs>
      </w:pPr>
      <w:r>
        <w:t xml:space="preserve">      &lt;tr&gt;</w:t>
      </w:r>
    </w:p>
    <w:p w14:paraId="4FC68132" w14:textId="77777777" w:rsidR="001D1A22" w:rsidRDefault="001D1A22" w:rsidP="001D1A22">
      <w:pPr>
        <w:tabs>
          <w:tab w:val="left" w:pos="2649"/>
        </w:tabs>
      </w:pPr>
      <w:r>
        <w:t xml:space="preserve">        &lt;td&gt;Alice&lt;/td&gt;</w:t>
      </w:r>
    </w:p>
    <w:p w14:paraId="0D573767" w14:textId="77777777" w:rsidR="001D1A22" w:rsidRDefault="001D1A22" w:rsidP="001D1A22">
      <w:pPr>
        <w:tabs>
          <w:tab w:val="left" w:pos="2649"/>
        </w:tabs>
      </w:pPr>
      <w:r>
        <w:t xml:space="preserve">        &lt;td&gt;Developer&lt;/td&gt;</w:t>
      </w:r>
    </w:p>
    <w:p w14:paraId="65F534E5" w14:textId="77777777" w:rsidR="001D1A22" w:rsidRDefault="001D1A22" w:rsidP="001D1A22">
      <w:pPr>
        <w:tabs>
          <w:tab w:val="left" w:pos="2649"/>
        </w:tabs>
      </w:pPr>
      <w:r>
        <w:t xml:space="preserve">        &lt;td&gt;New York&lt;/td&gt;</w:t>
      </w:r>
    </w:p>
    <w:p w14:paraId="0AFB242A" w14:textId="77777777" w:rsidR="001D1A22" w:rsidRDefault="001D1A22" w:rsidP="001D1A22">
      <w:pPr>
        <w:tabs>
          <w:tab w:val="left" w:pos="2649"/>
        </w:tabs>
      </w:pPr>
      <w:r>
        <w:t xml:space="preserve">      &lt;/tr&gt;</w:t>
      </w:r>
    </w:p>
    <w:p w14:paraId="5FA7131B" w14:textId="77777777" w:rsidR="001D1A22" w:rsidRDefault="001D1A22" w:rsidP="001D1A22">
      <w:pPr>
        <w:tabs>
          <w:tab w:val="left" w:pos="2649"/>
        </w:tabs>
      </w:pPr>
      <w:r>
        <w:t xml:space="preserve">      &lt;tr&gt;</w:t>
      </w:r>
    </w:p>
    <w:p w14:paraId="2794E753" w14:textId="77777777" w:rsidR="001D1A22" w:rsidRDefault="001D1A22" w:rsidP="001D1A22">
      <w:pPr>
        <w:tabs>
          <w:tab w:val="left" w:pos="2649"/>
        </w:tabs>
      </w:pPr>
      <w:r>
        <w:t xml:space="preserve">        &lt;td&gt;Bob&lt;/td&gt;</w:t>
      </w:r>
    </w:p>
    <w:p w14:paraId="167B1FF0" w14:textId="77777777" w:rsidR="001D1A22" w:rsidRDefault="001D1A22" w:rsidP="001D1A22">
      <w:pPr>
        <w:tabs>
          <w:tab w:val="left" w:pos="2649"/>
        </w:tabs>
      </w:pPr>
      <w:r>
        <w:t xml:space="preserve">        &lt;td&gt;Designer&lt;/td&gt;</w:t>
      </w:r>
    </w:p>
    <w:p w14:paraId="0C850A4A" w14:textId="77777777" w:rsidR="001D1A22" w:rsidRDefault="001D1A22" w:rsidP="001D1A22">
      <w:pPr>
        <w:tabs>
          <w:tab w:val="left" w:pos="2649"/>
        </w:tabs>
      </w:pPr>
      <w:r>
        <w:t xml:space="preserve">        &lt;td&gt;London&lt;/td&gt;</w:t>
      </w:r>
    </w:p>
    <w:p w14:paraId="66E87306" w14:textId="77777777" w:rsidR="001D1A22" w:rsidRDefault="001D1A22" w:rsidP="001D1A22">
      <w:pPr>
        <w:tabs>
          <w:tab w:val="left" w:pos="2649"/>
        </w:tabs>
      </w:pPr>
      <w:r>
        <w:t xml:space="preserve">      &lt;/tr&gt;</w:t>
      </w:r>
    </w:p>
    <w:p w14:paraId="7E91AB95" w14:textId="77777777" w:rsidR="001D1A22" w:rsidRDefault="001D1A22" w:rsidP="001D1A22">
      <w:pPr>
        <w:tabs>
          <w:tab w:val="left" w:pos="2649"/>
        </w:tabs>
      </w:pPr>
      <w:r>
        <w:t xml:space="preserve">      &lt;tr&gt;</w:t>
      </w:r>
    </w:p>
    <w:p w14:paraId="35705D61" w14:textId="77777777" w:rsidR="001D1A22" w:rsidRDefault="001D1A22" w:rsidP="001D1A22">
      <w:pPr>
        <w:tabs>
          <w:tab w:val="left" w:pos="2649"/>
        </w:tabs>
      </w:pPr>
      <w:r>
        <w:t xml:space="preserve">        &lt;td&gt;Charlie&lt;/td&gt;</w:t>
      </w:r>
    </w:p>
    <w:p w14:paraId="32BB1B98" w14:textId="77777777" w:rsidR="001D1A22" w:rsidRDefault="001D1A22" w:rsidP="001D1A22">
      <w:pPr>
        <w:tabs>
          <w:tab w:val="left" w:pos="2649"/>
        </w:tabs>
      </w:pPr>
      <w:r>
        <w:t xml:space="preserve">        &lt;td&gt;Manager&lt;/td&gt;</w:t>
      </w:r>
    </w:p>
    <w:p w14:paraId="4F1E6963" w14:textId="77777777" w:rsidR="001D1A22" w:rsidRDefault="001D1A22" w:rsidP="001D1A22">
      <w:pPr>
        <w:tabs>
          <w:tab w:val="left" w:pos="2649"/>
        </w:tabs>
      </w:pPr>
      <w:r>
        <w:t xml:space="preserve">        &lt;td&gt;Berlin&lt;/td&gt;</w:t>
      </w:r>
    </w:p>
    <w:p w14:paraId="5CBDECA1" w14:textId="77777777" w:rsidR="001D1A22" w:rsidRDefault="001D1A22" w:rsidP="001D1A22">
      <w:pPr>
        <w:tabs>
          <w:tab w:val="left" w:pos="2649"/>
        </w:tabs>
      </w:pPr>
      <w:r>
        <w:t xml:space="preserve">      &lt;/tr&gt;</w:t>
      </w:r>
    </w:p>
    <w:p w14:paraId="7D2BCB61" w14:textId="77777777" w:rsidR="001D1A22" w:rsidRDefault="001D1A22" w:rsidP="001D1A22">
      <w:pPr>
        <w:tabs>
          <w:tab w:val="left" w:pos="2649"/>
        </w:tabs>
      </w:pPr>
      <w:r>
        <w:t xml:space="preserve">    &lt;/tbody&gt;</w:t>
      </w:r>
    </w:p>
    <w:p w14:paraId="142641DA" w14:textId="77777777" w:rsidR="001D1A22" w:rsidRDefault="001D1A22" w:rsidP="001D1A22">
      <w:pPr>
        <w:tabs>
          <w:tab w:val="left" w:pos="2649"/>
        </w:tabs>
      </w:pPr>
      <w:r>
        <w:t xml:space="preserve">  &lt;/table&gt;</w:t>
      </w:r>
    </w:p>
    <w:p w14:paraId="447C5417" w14:textId="49F4BC15" w:rsidR="001D1A22" w:rsidRDefault="001D1A22" w:rsidP="001D1A22">
      <w:pPr>
        <w:tabs>
          <w:tab w:val="left" w:pos="2649"/>
        </w:tabs>
      </w:pPr>
      <w:r>
        <w:t>&lt;/body&gt;</w:t>
      </w:r>
    </w:p>
    <w:p w14:paraId="7944FD85" w14:textId="155D31B0" w:rsidR="001D1A22" w:rsidRDefault="001D1A22" w:rsidP="001D1A22">
      <w:pPr>
        <w:tabs>
          <w:tab w:val="left" w:pos="2649"/>
        </w:tabs>
      </w:pPr>
      <w:r>
        <w:t>&lt;/html&gt;</w:t>
      </w:r>
    </w:p>
    <w:p w14:paraId="3347D939" w14:textId="2BF10520" w:rsidR="001D1A22" w:rsidRDefault="001D1A22" w:rsidP="001D1A22">
      <w:pPr>
        <w:tabs>
          <w:tab w:val="left" w:pos="2649"/>
        </w:tabs>
      </w:pPr>
      <w:r>
        <w:t>Output:</w:t>
      </w:r>
    </w:p>
    <w:p w14:paraId="585E78EF" w14:textId="510857A8" w:rsidR="001D1A22" w:rsidRDefault="001D1A22" w:rsidP="001D1A22">
      <w:pPr>
        <w:tabs>
          <w:tab w:val="left" w:pos="2649"/>
        </w:tabs>
      </w:pPr>
      <w:r w:rsidRPr="001D1A22">
        <w:rPr>
          <w:noProof/>
          <w:lang w:eastAsia="en-IN"/>
        </w:rPr>
        <w:drawing>
          <wp:inline distT="0" distB="0" distL="0" distR="0" wp14:anchorId="313C074E" wp14:editId="449DA357">
            <wp:extent cx="3950335" cy="2066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0335" cy="2066925"/>
                    </a:xfrm>
                    <a:prstGeom prst="rect">
                      <a:avLst/>
                    </a:prstGeom>
                  </pic:spPr>
                </pic:pic>
              </a:graphicData>
            </a:graphic>
          </wp:inline>
        </w:drawing>
      </w:r>
    </w:p>
    <w:p w14:paraId="48179FEC" w14:textId="41A91E8F" w:rsidR="001D1A22" w:rsidRDefault="001D1A22" w:rsidP="001D1A22">
      <w:pPr>
        <w:tabs>
          <w:tab w:val="left" w:pos="2649"/>
        </w:tabs>
        <w:jc w:val="center"/>
      </w:pPr>
      <w:r>
        <w:t>Project-79</w:t>
      </w:r>
    </w:p>
    <w:p w14:paraId="10062CAB" w14:textId="2C58897F" w:rsidR="001D1A22" w:rsidRDefault="001D1A22" w:rsidP="001D1A22">
      <w:pPr>
        <w:tabs>
          <w:tab w:val="left" w:pos="2649"/>
        </w:tabs>
      </w:pPr>
      <w:r>
        <w:t>Demonstrate the usage of the `display: block` property in CSS</w:t>
      </w:r>
    </w:p>
    <w:p w14:paraId="48C7F89C" w14:textId="77777777" w:rsidR="001D1A22" w:rsidRDefault="001D1A22" w:rsidP="001D1A22">
      <w:pPr>
        <w:tabs>
          <w:tab w:val="left" w:pos="2649"/>
        </w:tabs>
      </w:pPr>
      <w:r>
        <w:t>&lt;!DOCTYPE html&gt;</w:t>
      </w:r>
    </w:p>
    <w:p w14:paraId="3A9951EA" w14:textId="77777777" w:rsidR="001D1A22" w:rsidRDefault="001D1A22" w:rsidP="001D1A22">
      <w:pPr>
        <w:tabs>
          <w:tab w:val="left" w:pos="2649"/>
        </w:tabs>
      </w:pPr>
      <w:r>
        <w:t>&lt;html lang="en"&gt;</w:t>
      </w:r>
    </w:p>
    <w:p w14:paraId="26E83E4C" w14:textId="77777777" w:rsidR="001D1A22" w:rsidRDefault="001D1A22" w:rsidP="001D1A22">
      <w:pPr>
        <w:tabs>
          <w:tab w:val="left" w:pos="2649"/>
        </w:tabs>
      </w:pPr>
      <w:r>
        <w:t>&lt;head&gt;</w:t>
      </w:r>
    </w:p>
    <w:p w14:paraId="36AABD9B" w14:textId="77777777" w:rsidR="001D1A22" w:rsidRDefault="001D1A22" w:rsidP="001D1A22">
      <w:pPr>
        <w:tabs>
          <w:tab w:val="left" w:pos="2649"/>
        </w:tabs>
      </w:pPr>
      <w:r>
        <w:t xml:space="preserve">  &lt;meta charset="UTF-8"&gt;</w:t>
      </w:r>
    </w:p>
    <w:p w14:paraId="4F38AE89" w14:textId="77777777" w:rsidR="001D1A22" w:rsidRDefault="001D1A22" w:rsidP="001D1A22">
      <w:pPr>
        <w:tabs>
          <w:tab w:val="left" w:pos="2649"/>
        </w:tabs>
      </w:pPr>
      <w:r>
        <w:t xml:space="preserve">  &lt;title&gt;Display Block Example&lt;/title&gt;</w:t>
      </w:r>
    </w:p>
    <w:p w14:paraId="4C8CA5B2" w14:textId="77777777" w:rsidR="001D1A22" w:rsidRDefault="001D1A22" w:rsidP="001D1A22">
      <w:pPr>
        <w:tabs>
          <w:tab w:val="left" w:pos="2649"/>
        </w:tabs>
      </w:pPr>
      <w:r>
        <w:t xml:space="preserve">  &lt;style&gt;</w:t>
      </w:r>
    </w:p>
    <w:p w14:paraId="4ABD7508" w14:textId="77777777" w:rsidR="001D1A22" w:rsidRDefault="001D1A22" w:rsidP="001D1A22">
      <w:pPr>
        <w:tabs>
          <w:tab w:val="left" w:pos="2649"/>
        </w:tabs>
      </w:pPr>
      <w:r>
        <w:t xml:space="preserve">    a.block-link {</w:t>
      </w:r>
    </w:p>
    <w:p w14:paraId="613F85CD" w14:textId="77777777" w:rsidR="001D1A22" w:rsidRDefault="001D1A22" w:rsidP="001D1A22">
      <w:pPr>
        <w:tabs>
          <w:tab w:val="left" w:pos="2649"/>
        </w:tabs>
      </w:pPr>
      <w:r>
        <w:t xml:space="preserve">      display: block;</w:t>
      </w:r>
    </w:p>
    <w:p w14:paraId="5CFCF7C4" w14:textId="77777777" w:rsidR="001D1A22" w:rsidRDefault="001D1A22" w:rsidP="001D1A22">
      <w:pPr>
        <w:tabs>
          <w:tab w:val="left" w:pos="2649"/>
        </w:tabs>
      </w:pPr>
      <w:r>
        <w:t xml:space="preserve">      background-color: #4CAF50;</w:t>
      </w:r>
    </w:p>
    <w:p w14:paraId="6FBA026D" w14:textId="77777777" w:rsidR="001D1A22" w:rsidRDefault="001D1A22" w:rsidP="001D1A22">
      <w:pPr>
        <w:tabs>
          <w:tab w:val="left" w:pos="2649"/>
        </w:tabs>
      </w:pPr>
      <w:r>
        <w:t xml:space="preserve">      color: white;</w:t>
      </w:r>
    </w:p>
    <w:p w14:paraId="4DFC02D6" w14:textId="77777777" w:rsidR="001D1A22" w:rsidRDefault="001D1A22" w:rsidP="001D1A22">
      <w:pPr>
        <w:tabs>
          <w:tab w:val="left" w:pos="2649"/>
        </w:tabs>
      </w:pPr>
      <w:r>
        <w:t xml:space="preserve">      padding: 15px;</w:t>
      </w:r>
    </w:p>
    <w:p w14:paraId="5805B3AB" w14:textId="77777777" w:rsidR="001D1A22" w:rsidRDefault="001D1A22" w:rsidP="001D1A22">
      <w:pPr>
        <w:tabs>
          <w:tab w:val="left" w:pos="2649"/>
        </w:tabs>
      </w:pPr>
      <w:r>
        <w:t xml:space="preserve">      margin: 10px 0;</w:t>
      </w:r>
    </w:p>
    <w:p w14:paraId="6DCA7E7C" w14:textId="77777777" w:rsidR="001D1A22" w:rsidRDefault="001D1A22" w:rsidP="001D1A22">
      <w:pPr>
        <w:tabs>
          <w:tab w:val="left" w:pos="2649"/>
        </w:tabs>
      </w:pPr>
      <w:r>
        <w:t xml:space="preserve">      text-decoration: none;</w:t>
      </w:r>
    </w:p>
    <w:p w14:paraId="0C63534F" w14:textId="77777777" w:rsidR="001D1A22" w:rsidRDefault="001D1A22" w:rsidP="001D1A22">
      <w:pPr>
        <w:tabs>
          <w:tab w:val="left" w:pos="2649"/>
        </w:tabs>
      </w:pPr>
      <w:r>
        <w:t xml:space="preserve">    }</w:t>
      </w:r>
    </w:p>
    <w:p w14:paraId="15D07996" w14:textId="75699797" w:rsidR="001D1A22" w:rsidRDefault="001D1A22" w:rsidP="001D1A22">
      <w:pPr>
        <w:tabs>
          <w:tab w:val="left" w:pos="2649"/>
        </w:tabs>
      </w:pPr>
      <w:r>
        <w:t xml:space="preserve">   a.block-link:hover {</w:t>
      </w:r>
    </w:p>
    <w:p w14:paraId="79D5383F" w14:textId="77777777" w:rsidR="001D1A22" w:rsidRDefault="001D1A22" w:rsidP="001D1A22">
      <w:pPr>
        <w:tabs>
          <w:tab w:val="left" w:pos="2649"/>
        </w:tabs>
      </w:pPr>
      <w:r>
        <w:t xml:space="preserve">      background-color: #45a049;</w:t>
      </w:r>
    </w:p>
    <w:p w14:paraId="03DBB10B" w14:textId="77777777" w:rsidR="001D1A22" w:rsidRDefault="001D1A22" w:rsidP="001D1A22">
      <w:pPr>
        <w:tabs>
          <w:tab w:val="left" w:pos="2649"/>
        </w:tabs>
      </w:pPr>
      <w:r>
        <w:t xml:space="preserve">    }</w:t>
      </w:r>
    </w:p>
    <w:p w14:paraId="1E2392B1" w14:textId="77777777" w:rsidR="001D1A22" w:rsidRDefault="001D1A22" w:rsidP="001D1A22">
      <w:pPr>
        <w:tabs>
          <w:tab w:val="left" w:pos="2649"/>
        </w:tabs>
      </w:pPr>
      <w:r>
        <w:t xml:space="preserve">  &lt;/style&gt;</w:t>
      </w:r>
    </w:p>
    <w:p w14:paraId="55BF63C5" w14:textId="77777777" w:rsidR="001D1A22" w:rsidRDefault="001D1A22" w:rsidP="001D1A22">
      <w:pPr>
        <w:tabs>
          <w:tab w:val="left" w:pos="2649"/>
        </w:tabs>
      </w:pPr>
      <w:r>
        <w:t>&lt;/head&gt;</w:t>
      </w:r>
    </w:p>
    <w:p w14:paraId="212BCD12" w14:textId="0A526AED" w:rsidR="001D1A22" w:rsidRDefault="001D1A22" w:rsidP="001D1A22">
      <w:pPr>
        <w:tabs>
          <w:tab w:val="left" w:pos="2649"/>
        </w:tabs>
      </w:pPr>
      <w:r>
        <w:t>&lt;body&gt;  &lt;!-- Normal inline link --&gt;</w:t>
      </w:r>
    </w:p>
    <w:p w14:paraId="2866EFBA" w14:textId="77777777" w:rsidR="001D1A22" w:rsidRDefault="001D1A22" w:rsidP="001D1A22">
      <w:pPr>
        <w:tabs>
          <w:tab w:val="left" w:pos="2649"/>
        </w:tabs>
      </w:pPr>
      <w:r>
        <w:t xml:space="preserve">  &lt;a href="#"&gt;This is a normal link&lt;/a&gt;</w:t>
      </w:r>
    </w:p>
    <w:p w14:paraId="0891D8A3" w14:textId="33894E90" w:rsidR="001D1A22" w:rsidRDefault="001D1A22" w:rsidP="001D1A22">
      <w:pPr>
        <w:tabs>
          <w:tab w:val="left" w:pos="2649"/>
        </w:tabs>
      </w:pPr>
      <w:r>
        <w:t>&lt;!-- Block-level link --&gt;</w:t>
      </w:r>
    </w:p>
    <w:p w14:paraId="5E3093E5" w14:textId="6052B0FC" w:rsidR="001D1A22" w:rsidRDefault="001D1A22" w:rsidP="001D1A22">
      <w:pPr>
        <w:tabs>
          <w:tab w:val="left" w:pos="2649"/>
        </w:tabs>
      </w:pPr>
      <w:r>
        <w:t xml:space="preserve">  &lt;a href="#" class="block-link"&gt;This is a block-level link&lt;/a&gt;</w:t>
      </w:r>
    </w:p>
    <w:p w14:paraId="7A2BA3D7" w14:textId="5F5C8FDB" w:rsidR="001D1A22" w:rsidRDefault="001D1A22" w:rsidP="001D1A22">
      <w:pPr>
        <w:tabs>
          <w:tab w:val="left" w:pos="2649"/>
        </w:tabs>
      </w:pPr>
      <w:r>
        <w:t>&lt;/body&gt;</w:t>
      </w:r>
    </w:p>
    <w:p w14:paraId="5B9FA52D" w14:textId="7D07BC5E" w:rsidR="001D1A22" w:rsidRDefault="001D1A22" w:rsidP="001D1A22">
      <w:pPr>
        <w:tabs>
          <w:tab w:val="left" w:pos="2649"/>
        </w:tabs>
      </w:pPr>
      <w:r>
        <w:t>&lt;/html&gt;</w:t>
      </w:r>
    </w:p>
    <w:p w14:paraId="2CD24CFF" w14:textId="3597ACA0" w:rsidR="001D1A22" w:rsidRDefault="001D1A22" w:rsidP="001D1A22">
      <w:pPr>
        <w:tabs>
          <w:tab w:val="left" w:pos="2649"/>
        </w:tabs>
      </w:pPr>
      <w:r>
        <w:t>Output:</w:t>
      </w:r>
    </w:p>
    <w:p w14:paraId="16C64673" w14:textId="0EE72FC3" w:rsidR="001D1A22" w:rsidRDefault="001D1A22" w:rsidP="001D1A22">
      <w:pPr>
        <w:tabs>
          <w:tab w:val="left" w:pos="2649"/>
        </w:tabs>
      </w:pPr>
      <w:r w:rsidRPr="001D1A22">
        <w:rPr>
          <w:noProof/>
          <w:lang w:eastAsia="en-IN"/>
        </w:rPr>
        <w:drawing>
          <wp:inline distT="0" distB="0" distL="0" distR="0" wp14:anchorId="2A4097E8" wp14:editId="0B10645E">
            <wp:extent cx="4706007" cy="1819529"/>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6007" cy="1819529"/>
                    </a:xfrm>
                    <a:prstGeom prst="rect">
                      <a:avLst/>
                    </a:prstGeom>
                  </pic:spPr>
                </pic:pic>
              </a:graphicData>
            </a:graphic>
          </wp:inline>
        </w:drawing>
      </w:r>
    </w:p>
    <w:p w14:paraId="561FF580" w14:textId="6D2D2604" w:rsidR="001D1A22" w:rsidRDefault="001D1A22" w:rsidP="001D1A22">
      <w:pPr>
        <w:tabs>
          <w:tab w:val="left" w:pos="2649"/>
        </w:tabs>
        <w:jc w:val="center"/>
      </w:pPr>
      <w:r>
        <w:t>Project-80</w:t>
      </w:r>
    </w:p>
    <w:p w14:paraId="7818627B" w14:textId="6E6BDF07" w:rsidR="001D1A22" w:rsidRDefault="001D1A22" w:rsidP="001D1A22">
      <w:pPr>
        <w:tabs>
          <w:tab w:val="left" w:pos="2649"/>
        </w:tabs>
      </w:pPr>
      <w:r>
        <w:t>Demonstrate the usage of the `display: inline` property in CSS</w:t>
      </w:r>
    </w:p>
    <w:p w14:paraId="61E43C41" w14:textId="77777777" w:rsidR="001D1A22" w:rsidRDefault="001D1A22" w:rsidP="001D1A22">
      <w:pPr>
        <w:tabs>
          <w:tab w:val="left" w:pos="2649"/>
        </w:tabs>
      </w:pPr>
      <w:r>
        <w:t>&lt;!DOCTYPE html&gt;</w:t>
      </w:r>
    </w:p>
    <w:p w14:paraId="39D943B7" w14:textId="77777777" w:rsidR="001D1A22" w:rsidRDefault="001D1A22" w:rsidP="001D1A22">
      <w:pPr>
        <w:tabs>
          <w:tab w:val="left" w:pos="2649"/>
        </w:tabs>
      </w:pPr>
      <w:r>
        <w:t>&lt;html lang="en"&gt;</w:t>
      </w:r>
    </w:p>
    <w:p w14:paraId="71219DEF" w14:textId="16684985" w:rsidR="001D1A22" w:rsidRDefault="001D1A22" w:rsidP="001D1A22">
      <w:pPr>
        <w:tabs>
          <w:tab w:val="left" w:pos="2649"/>
        </w:tabs>
      </w:pPr>
      <w:r>
        <w:t>&lt;head&gt;</w:t>
      </w:r>
    </w:p>
    <w:p w14:paraId="31B4CF03" w14:textId="77777777" w:rsidR="001D1A22" w:rsidRDefault="001D1A22" w:rsidP="001D1A22">
      <w:pPr>
        <w:tabs>
          <w:tab w:val="left" w:pos="2649"/>
        </w:tabs>
      </w:pPr>
      <w:r>
        <w:t xml:space="preserve">  &lt;meta charset="UTF-8"&gt;</w:t>
      </w:r>
    </w:p>
    <w:p w14:paraId="0076833B" w14:textId="77777777" w:rsidR="001D1A22" w:rsidRDefault="001D1A22" w:rsidP="001D1A22">
      <w:pPr>
        <w:tabs>
          <w:tab w:val="left" w:pos="2649"/>
        </w:tabs>
      </w:pPr>
      <w:r>
        <w:t xml:space="preserve">  &lt;title&gt;Display Inline Example&lt;/title&gt;</w:t>
      </w:r>
    </w:p>
    <w:p w14:paraId="5D951971" w14:textId="77777777" w:rsidR="001D1A22" w:rsidRDefault="001D1A22" w:rsidP="001D1A22">
      <w:pPr>
        <w:tabs>
          <w:tab w:val="left" w:pos="2649"/>
        </w:tabs>
      </w:pPr>
      <w:r>
        <w:t xml:space="preserve">  &lt;style&gt;</w:t>
      </w:r>
    </w:p>
    <w:p w14:paraId="3BFDE7EF" w14:textId="77777777" w:rsidR="001D1A22" w:rsidRDefault="001D1A22" w:rsidP="001D1A22">
      <w:pPr>
        <w:tabs>
          <w:tab w:val="left" w:pos="2649"/>
        </w:tabs>
      </w:pPr>
      <w:r>
        <w:t xml:space="preserve">    div {</w:t>
      </w:r>
    </w:p>
    <w:p w14:paraId="16B77FA3" w14:textId="77777777" w:rsidR="001D1A22" w:rsidRDefault="001D1A22" w:rsidP="001D1A22">
      <w:pPr>
        <w:tabs>
          <w:tab w:val="left" w:pos="2649"/>
        </w:tabs>
      </w:pPr>
      <w:r>
        <w:t xml:space="preserve">      background-color: lightgray;</w:t>
      </w:r>
    </w:p>
    <w:p w14:paraId="18A85274" w14:textId="77777777" w:rsidR="001D1A22" w:rsidRDefault="001D1A22" w:rsidP="001D1A22">
      <w:pPr>
        <w:tabs>
          <w:tab w:val="left" w:pos="2649"/>
        </w:tabs>
      </w:pPr>
      <w:r>
        <w:t xml:space="preserve">      margin-bottom: 10px;</w:t>
      </w:r>
    </w:p>
    <w:p w14:paraId="0C6FF580" w14:textId="77777777" w:rsidR="001D1A22" w:rsidRDefault="001D1A22" w:rsidP="001D1A22">
      <w:pPr>
        <w:tabs>
          <w:tab w:val="left" w:pos="2649"/>
        </w:tabs>
      </w:pPr>
      <w:r>
        <w:t xml:space="preserve">    }</w:t>
      </w:r>
    </w:p>
    <w:p w14:paraId="66F58E00" w14:textId="22490804" w:rsidR="001D1A22" w:rsidRDefault="001D1A22" w:rsidP="001D1A22">
      <w:pPr>
        <w:tabs>
          <w:tab w:val="left" w:pos="2649"/>
        </w:tabs>
      </w:pPr>
      <w:r>
        <w:t xml:space="preserve">  .box {</w:t>
      </w:r>
    </w:p>
    <w:p w14:paraId="755584E4" w14:textId="77777777" w:rsidR="001D1A22" w:rsidRDefault="001D1A22" w:rsidP="001D1A22">
      <w:pPr>
        <w:tabs>
          <w:tab w:val="left" w:pos="2649"/>
        </w:tabs>
      </w:pPr>
      <w:r>
        <w:t xml:space="preserve">      display: inline;</w:t>
      </w:r>
    </w:p>
    <w:p w14:paraId="6CD8186F" w14:textId="77777777" w:rsidR="001D1A22" w:rsidRDefault="001D1A22" w:rsidP="001D1A22">
      <w:pPr>
        <w:tabs>
          <w:tab w:val="left" w:pos="2649"/>
        </w:tabs>
      </w:pPr>
      <w:r>
        <w:t xml:space="preserve">      background-color: coral;</w:t>
      </w:r>
    </w:p>
    <w:p w14:paraId="392E5309" w14:textId="77777777" w:rsidR="001D1A22" w:rsidRDefault="001D1A22" w:rsidP="001D1A22">
      <w:pPr>
        <w:tabs>
          <w:tab w:val="left" w:pos="2649"/>
        </w:tabs>
      </w:pPr>
      <w:r>
        <w:t xml:space="preserve">      padding: 10px;</w:t>
      </w:r>
    </w:p>
    <w:p w14:paraId="41344BB9" w14:textId="77777777" w:rsidR="001D1A22" w:rsidRDefault="001D1A22" w:rsidP="001D1A22">
      <w:pPr>
        <w:tabs>
          <w:tab w:val="left" w:pos="2649"/>
        </w:tabs>
      </w:pPr>
      <w:r>
        <w:t xml:space="preserve">      margin: 5px;</w:t>
      </w:r>
    </w:p>
    <w:p w14:paraId="0E49CEAD" w14:textId="77777777" w:rsidR="001D1A22" w:rsidRDefault="001D1A22" w:rsidP="001D1A22">
      <w:pPr>
        <w:tabs>
          <w:tab w:val="left" w:pos="2649"/>
        </w:tabs>
      </w:pPr>
      <w:r>
        <w:t xml:space="preserve">    }</w:t>
      </w:r>
    </w:p>
    <w:p w14:paraId="408A8DDA" w14:textId="77777777" w:rsidR="001D1A22" w:rsidRDefault="001D1A22" w:rsidP="001D1A22">
      <w:pPr>
        <w:tabs>
          <w:tab w:val="left" w:pos="2649"/>
        </w:tabs>
      </w:pPr>
      <w:r>
        <w:t xml:space="preserve">  &lt;/style&gt;</w:t>
      </w:r>
    </w:p>
    <w:p w14:paraId="1E70B738" w14:textId="77777777" w:rsidR="001D1A22" w:rsidRDefault="001D1A22" w:rsidP="001D1A22">
      <w:pPr>
        <w:tabs>
          <w:tab w:val="left" w:pos="2649"/>
        </w:tabs>
      </w:pPr>
      <w:r>
        <w:t>&lt;/head&gt;</w:t>
      </w:r>
    </w:p>
    <w:p w14:paraId="65319CB5" w14:textId="77777777" w:rsidR="001D1A22" w:rsidRDefault="001D1A22" w:rsidP="001D1A22">
      <w:pPr>
        <w:tabs>
          <w:tab w:val="left" w:pos="2649"/>
        </w:tabs>
      </w:pPr>
      <w:r>
        <w:t>&lt;body&gt;</w:t>
      </w:r>
    </w:p>
    <w:p w14:paraId="64227753" w14:textId="0CE08F83" w:rsidR="001D1A22" w:rsidRDefault="001D1A22" w:rsidP="001D1A22">
      <w:pPr>
        <w:tabs>
          <w:tab w:val="left" w:pos="2649"/>
        </w:tabs>
      </w:pPr>
      <w:r>
        <w:t>&lt;div&gt;</w:t>
      </w:r>
    </w:p>
    <w:p w14:paraId="19488478" w14:textId="77777777" w:rsidR="001D1A22" w:rsidRDefault="001D1A22" w:rsidP="001D1A22">
      <w:pPr>
        <w:tabs>
          <w:tab w:val="left" w:pos="2649"/>
        </w:tabs>
      </w:pPr>
      <w:r>
        <w:t xml:space="preserve">    &lt;span class="box"&gt;Box 1&lt;/span&gt;</w:t>
      </w:r>
    </w:p>
    <w:p w14:paraId="0E0EB6DB" w14:textId="77777777" w:rsidR="001D1A22" w:rsidRDefault="001D1A22" w:rsidP="001D1A22">
      <w:pPr>
        <w:tabs>
          <w:tab w:val="left" w:pos="2649"/>
        </w:tabs>
      </w:pPr>
      <w:r>
        <w:t xml:space="preserve">    &lt;span class="box"&gt;Box 2&lt;/span&gt;</w:t>
      </w:r>
    </w:p>
    <w:p w14:paraId="65899911" w14:textId="77777777" w:rsidR="001D1A22" w:rsidRDefault="001D1A22" w:rsidP="001D1A22">
      <w:pPr>
        <w:tabs>
          <w:tab w:val="left" w:pos="2649"/>
        </w:tabs>
      </w:pPr>
      <w:r>
        <w:t xml:space="preserve">    &lt;span class="box"&gt;Box 3&lt;/span&gt;</w:t>
      </w:r>
    </w:p>
    <w:p w14:paraId="6AC21324" w14:textId="77777777" w:rsidR="001D1A22" w:rsidRDefault="001D1A22" w:rsidP="001D1A22">
      <w:pPr>
        <w:tabs>
          <w:tab w:val="left" w:pos="2649"/>
        </w:tabs>
      </w:pPr>
      <w:r>
        <w:t xml:space="preserve">  &lt;/div&gt;</w:t>
      </w:r>
    </w:p>
    <w:p w14:paraId="6F01C7CE" w14:textId="1DEE5CAC" w:rsidR="001D1A22" w:rsidRDefault="001D1A22" w:rsidP="001D1A22">
      <w:pPr>
        <w:tabs>
          <w:tab w:val="left" w:pos="2649"/>
        </w:tabs>
      </w:pPr>
      <w:r>
        <w:t>&lt;/body&gt;</w:t>
      </w:r>
    </w:p>
    <w:p w14:paraId="62D86034" w14:textId="5F07997F" w:rsidR="001D1A22" w:rsidRDefault="001D1A22" w:rsidP="001D1A22">
      <w:pPr>
        <w:tabs>
          <w:tab w:val="left" w:pos="2649"/>
        </w:tabs>
      </w:pPr>
      <w:r>
        <w:t>&lt;/html&gt;</w:t>
      </w:r>
    </w:p>
    <w:p w14:paraId="41988B0F" w14:textId="29B2D601" w:rsidR="001D1A22" w:rsidRDefault="001D1A22" w:rsidP="001D1A22">
      <w:pPr>
        <w:tabs>
          <w:tab w:val="left" w:pos="2649"/>
        </w:tabs>
      </w:pPr>
      <w:r>
        <w:t>Output:</w:t>
      </w:r>
    </w:p>
    <w:p w14:paraId="4CC8B489" w14:textId="2A9C729D" w:rsidR="001D1A22" w:rsidRDefault="001D1A22" w:rsidP="001D1A22">
      <w:pPr>
        <w:tabs>
          <w:tab w:val="left" w:pos="2649"/>
        </w:tabs>
      </w:pPr>
      <w:r w:rsidRPr="001D1A22">
        <w:rPr>
          <w:noProof/>
          <w:lang w:eastAsia="en-IN"/>
        </w:rPr>
        <w:drawing>
          <wp:inline distT="0" distB="0" distL="0" distR="0" wp14:anchorId="35D86672" wp14:editId="49DEE3E4">
            <wp:extent cx="4801270" cy="145752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1270" cy="1457528"/>
                    </a:xfrm>
                    <a:prstGeom prst="rect">
                      <a:avLst/>
                    </a:prstGeom>
                  </pic:spPr>
                </pic:pic>
              </a:graphicData>
            </a:graphic>
          </wp:inline>
        </w:drawing>
      </w:r>
    </w:p>
    <w:p w14:paraId="4EE5AC14" w14:textId="0BF6D002" w:rsidR="001D1A22" w:rsidRDefault="001D1A22" w:rsidP="001D1A22">
      <w:pPr>
        <w:tabs>
          <w:tab w:val="left" w:pos="2649"/>
        </w:tabs>
        <w:jc w:val="center"/>
      </w:pPr>
      <w:r>
        <w:t>Project-81</w:t>
      </w:r>
    </w:p>
    <w:p w14:paraId="1696A1BD" w14:textId="5F6561D1" w:rsidR="001D1A22" w:rsidRDefault="001D1A22" w:rsidP="001D1A22">
      <w:pPr>
        <w:tabs>
          <w:tab w:val="left" w:pos="2649"/>
        </w:tabs>
      </w:pPr>
      <w:r>
        <w:t>Demonstrate the usage of the `display: inline-block` property in CSS</w:t>
      </w:r>
    </w:p>
    <w:p w14:paraId="5D02DE4E" w14:textId="77777777" w:rsidR="001D1A22" w:rsidRDefault="001D1A22" w:rsidP="001D1A22">
      <w:pPr>
        <w:tabs>
          <w:tab w:val="left" w:pos="2649"/>
        </w:tabs>
      </w:pPr>
      <w:r>
        <w:t>&lt;!DOCTYPE html&gt;</w:t>
      </w:r>
    </w:p>
    <w:p w14:paraId="52173798" w14:textId="77777777" w:rsidR="001D1A22" w:rsidRDefault="001D1A22" w:rsidP="001D1A22">
      <w:pPr>
        <w:tabs>
          <w:tab w:val="left" w:pos="2649"/>
        </w:tabs>
      </w:pPr>
      <w:r>
        <w:t>&lt;html lang="en"&gt;</w:t>
      </w:r>
    </w:p>
    <w:p w14:paraId="5FBC9337" w14:textId="77777777" w:rsidR="001D1A22" w:rsidRDefault="001D1A22" w:rsidP="001D1A22">
      <w:pPr>
        <w:tabs>
          <w:tab w:val="left" w:pos="2649"/>
        </w:tabs>
      </w:pPr>
      <w:r>
        <w:t>&lt;head&gt;</w:t>
      </w:r>
    </w:p>
    <w:p w14:paraId="60688C61" w14:textId="77777777" w:rsidR="001D1A22" w:rsidRDefault="001D1A22" w:rsidP="001D1A22">
      <w:pPr>
        <w:tabs>
          <w:tab w:val="left" w:pos="2649"/>
        </w:tabs>
      </w:pPr>
      <w:r>
        <w:t xml:space="preserve">  &lt;meta charset="UTF-8"&gt;</w:t>
      </w:r>
    </w:p>
    <w:p w14:paraId="25DE588E" w14:textId="77777777" w:rsidR="001D1A22" w:rsidRDefault="001D1A22" w:rsidP="001D1A22">
      <w:pPr>
        <w:tabs>
          <w:tab w:val="left" w:pos="2649"/>
        </w:tabs>
      </w:pPr>
      <w:r>
        <w:t xml:space="preserve">  &lt;title&gt;Display Inline-Block Example&lt;/title&gt;</w:t>
      </w:r>
    </w:p>
    <w:p w14:paraId="5DF807F7" w14:textId="77777777" w:rsidR="001D1A22" w:rsidRDefault="001D1A22" w:rsidP="001D1A22">
      <w:pPr>
        <w:tabs>
          <w:tab w:val="left" w:pos="2649"/>
        </w:tabs>
      </w:pPr>
      <w:r>
        <w:t xml:space="preserve">  &lt;style&gt;</w:t>
      </w:r>
    </w:p>
    <w:p w14:paraId="0F567A68" w14:textId="77777777" w:rsidR="001D1A22" w:rsidRDefault="001D1A22" w:rsidP="001D1A22">
      <w:pPr>
        <w:tabs>
          <w:tab w:val="left" w:pos="2649"/>
        </w:tabs>
      </w:pPr>
      <w:r>
        <w:t xml:space="preserve">    .container {</w:t>
      </w:r>
    </w:p>
    <w:p w14:paraId="03A29BEF" w14:textId="77777777" w:rsidR="001D1A22" w:rsidRDefault="001D1A22" w:rsidP="001D1A22">
      <w:pPr>
        <w:tabs>
          <w:tab w:val="left" w:pos="2649"/>
        </w:tabs>
      </w:pPr>
      <w:r>
        <w:t xml:space="preserve">      background-color: #f0f0f0;</w:t>
      </w:r>
    </w:p>
    <w:p w14:paraId="1044E37D" w14:textId="77777777" w:rsidR="001D1A22" w:rsidRDefault="001D1A22" w:rsidP="001D1A22">
      <w:pPr>
        <w:tabs>
          <w:tab w:val="left" w:pos="2649"/>
        </w:tabs>
      </w:pPr>
      <w:r>
        <w:t xml:space="preserve">      padding: 20px;</w:t>
      </w:r>
    </w:p>
    <w:p w14:paraId="3DD7E6B6" w14:textId="77777777" w:rsidR="001D1A22" w:rsidRDefault="001D1A22" w:rsidP="001D1A22">
      <w:pPr>
        <w:tabs>
          <w:tab w:val="left" w:pos="2649"/>
        </w:tabs>
      </w:pPr>
      <w:r>
        <w:t xml:space="preserve">    }</w:t>
      </w:r>
    </w:p>
    <w:p w14:paraId="79742FE6" w14:textId="63DC295F" w:rsidR="001D1A22" w:rsidRDefault="001D1A22" w:rsidP="001D1A22">
      <w:pPr>
        <w:tabs>
          <w:tab w:val="left" w:pos="2649"/>
        </w:tabs>
      </w:pPr>
      <w:r>
        <w:t xml:space="preserve"> .box {</w:t>
      </w:r>
    </w:p>
    <w:p w14:paraId="795E8343" w14:textId="77777777" w:rsidR="001D1A22" w:rsidRDefault="001D1A22" w:rsidP="001D1A22">
      <w:pPr>
        <w:tabs>
          <w:tab w:val="left" w:pos="2649"/>
        </w:tabs>
      </w:pPr>
      <w:r>
        <w:t xml:space="preserve">      display: inline-block;</w:t>
      </w:r>
    </w:p>
    <w:p w14:paraId="39DE9328" w14:textId="77777777" w:rsidR="001D1A22" w:rsidRDefault="001D1A22" w:rsidP="001D1A22">
      <w:pPr>
        <w:tabs>
          <w:tab w:val="left" w:pos="2649"/>
        </w:tabs>
      </w:pPr>
      <w:r>
        <w:t xml:space="preserve">      width: 120px;</w:t>
      </w:r>
    </w:p>
    <w:p w14:paraId="2AC03C13" w14:textId="77777777" w:rsidR="001D1A22" w:rsidRDefault="001D1A22" w:rsidP="001D1A22">
      <w:pPr>
        <w:tabs>
          <w:tab w:val="left" w:pos="2649"/>
        </w:tabs>
      </w:pPr>
      <w:r>
        <w:t xml:space="preserve">      height: 100px;</w:t>
      </w:r>
    </w:p>
    <w:p w14:paraId="2BCD76E0" w14:textId="77777777" w:rsidR="001D1A22" w:rsidRDefault="001D1A22" w:rsidP="001D1A22">
      <w:pPr>
        <w:tabs>
          <w:tab w:val="left" w:pos="2649"/>
        </w:tabs>
      </w:pPr>
      <w:r>
        <w:t xml:space="preserve">      margin: 10px;</w:t>
      </w:r>
    </w:p>
    <w:p w14:paraId="04563E47" w14:textId="77777777" w:rsidR="001D1A22" w:rsidRDefault="001D1A22" w:rsidP="001D1A22">
      <w:pPr>
        <w:tabs>
          <w:tab w:val="left" w:pos="2649"/>
        </w:tabs>
      </w:pPr>
      <w:r>
        <w:t xml:space="preserve">      background-color: steelblue;</w:t>
      </w:r>
    </w:p>
    <w:p w14:paraId="7B9FE788" w14:textId="77777777" w:rsidR="001D1A22" w:rsidRDefault="001D1A22" w:rsidP="001D1A22">
      <w:pPr>
        <w:tabs>
          <w:tab w:val="left" w:pos="2649"/>
        </w:tabs>
      </w:pPr>
      <w:r>
        <w:t xml:space="preserve">      color: white;</w:t>
      </w:r>
    </w:p>
    <w:p w14:paraId="40824005" w14:textId="77777777" w:rsidR="001D1A22" w:rsidRDefault="001D1A22" w:rsidP="001D1A22">
      <w:pPr>
        <w:tabs>
          <w:tab w:val="left" w:pos="2649"/>
        </w:tabs>
      </w:pPr>
      <w:r>
        <w:t xml:space="preserve">      text-align: center;</w:t>
      </w:r>
    </w:p>
    <w:p w14:paraId="5FDEE425" w14:textId="77777777" w:rsidR="001D1A22" w:rsidRDefault="001D1A22" w:rsidP="001D1A22">
      <w:pPr>
        <w:tabs>
          <w:tab w:val="left" w:pos="2649"/>
        </w:tabs>
      </w:pPr>
      <w:r>
        <w:t xml:space="preserve">      line-height: 100px;</w:t>
      </w:r>
    </w:p>
    <w:p w14:paraId="04E3419A" w14:textId="77777777" w:rsidR="001D1A22" w:rsidRDefault="001D1A22" w:rsidP="001D1A22">
      <w:pPr>
        <w:tabs>
          <w:tab w:val="left" w:pos="2649"/>
        </w:tabs>
      </w:pPr>
      <w:r>
        <w:t xml:space="preserve">      font-family: sans-serif;</w:t>
      </w:r>
    </w:p>
    <w:p w14:paraId="1D58627A" w14:textId="77777777" w:rsidR="001D1A22" w:rsidRDefault="001D1A22" w:rsidP="001D1A22">
      <w:pPr>
        <w:tabs>
          <w:tab w:val="left" w:pos="2649"/>
        </w:tabs>
      </w:pPr>
      <w:r>
        <w:t xml:space="preserve">      border-radius: 6px;</w:t>
      </w:r>
    </w:p>
    <w:p w14:paraId="62C69844" w14:textId="77777777" w:rsidR="001D1A22" w:rsidRDefault="001D1A22" w:rsidP="001D1A22">
      <w:pPr>
        <w:tabs>
          <w:tab w:val="left" w:pos="2649"/>
        </w:tabs>
      </w:pPr>
      <w:r>
        <w:t xml:space="preserve">    }</w:t>
      </w:r>
    </w:p>
    <w:p w14:paraId="77CC6083" w14:textId="77777777" w:rsidR="001D1A22" w:rsidRDefault="001D1A22" w:rsidP="001D1A22">
      <w:pPr>
        <w:tabs>
          <w:tab w:val="left" w:pos="2649"/>
        </w:tabs>
      </w:pPr>
      <w:r>
        <w:t xml:space="preserve">  &lt;/style&gt;</w:t>
      </w:r>
    </w:p>
    <w:p w14:paraId="769F6C6F" w14:textId="77777777" w:rsidR="001D1A22" w:rsidRDefault="001D1A22" w:rsidP="001D1A22">
      <w:pPr>
        <w:tabs>
          <w:tab w:val="left" w:pos="2649"/>
        </w:tabs>
      </w:pPr>
      <w:r>
        <w:t>&lt;/head&gt;</w:t>
      </w:r>
    </w:p>
    <w:p w14:paraId="5D0FDF6D" w14:textId="77777777" w:rsidR="001D1A22" w:rsidRDefault="001D1A22" w:rsidP="001D1A22">
      <w:pPr>
        <w:tabs>
          <w:tab w:val="left" w:pos="2649"/>
        </w:tabs>
      </w:pPr>
      <w:r>
        <w:t>&lt;body&gt;</w:t>
      </w:r>
    </w:p>
    <w:p w14:paraId="739CC66D" w14:textId="1E842C53" w:rsidR="001D1A22" w:rsidRDefault="001D1A22" w:rsidP="001D1A22">
      <w:pPr>
        <w:tabs>
          <w:tab w:val="left" w:pos="2649"/>
        </w:tabs>
      </w:pPr>
      <w:r>
        <w:t>&lt;div class="container"&gt;</w:t>
      </w:r>
    </w:p>
    <w:p w14:paraId="6075388F" w14:textId="77777777" w:rsidR="001D1A22" w:rsidRDefault="001D1A22" w:rsidP="001D1A22">
      <w:pPr>
        <w:tabs>
          <w:tab w:val="left" w:pos="2649"/>
        </w:tabs>
      </w:pPr>
      <w:r>
        <w:t xml:space="preserve">    &lt;div class="box"&gt;Box 1&lt;/div&gt;</w:t>
      </w:r>
    </w:p>
    <w:p w14:paraId="0C07B49F" w14:textId="77777777" w:rsidR="001D1A22" w:rsidRDefault="001D1A22" w:rsidP="001D1A22">
      <w:pPr>
        <w:tabs>
          <w:tab w:val="left" w:pos="2649"/>
        </w:tabs>
      </w:pPr>
      <w:r>
        <w:t xml:space="preserve">    &lt;div class="box"&gt;Box 2&lt;/div&gt;</w:t>
      </w:r>
    </w:p>
    <w:p w14:paraId="1EA8F61B" w14:textId="77777777" w:rsidR="001D1A22" w:rsidRDefault="001D1A22" w:rsidP="001D1A22">
      <w:pPr>
        <w:tabs>
          <w:tab w:val="left" w:pos="2649"/>
        </w:tabs>
      </w:pPr>
      <w:r>
        <w:t xml:space="preserve">    &lt;div class="box"&gt;Box 3&lt;/div&gt;</w:t>
      </w:r>
    </w:p>
    <w:p w14:paraId="52F62214" w14:textId="77777777" w:rsidR="001D1A22" w:rsidRDefault="001D1A22" w:rsidP="001D1A22">
      <w:pPr>
        <w:tabs>
          <w:tab w:val="left" w:pos="2649"/>
        </w:tabs>
      </w:pPr>
      <w:r>
        <w:t xml:space="preserve">  &lt;/div&gt;</w:t>
      </w:r>
    </w:p>
    <w:p w14:paraId="04C1E932" w14:textId="4FA53894" w:rsidR="001D1A22" w:rsidRDefault="001D1A22" w:rsidP="001D1A22">
      <w:pPr>
        <w:tabs>
          <w:tab w:val="left" w:pos="2649"/>
        </w:tabs>
      </w:pPr>
      <w:r>
        <w:t>&lt;/body&gt;</w:t>
      </w:r>
    </w:p>
    <w:p w14:paraId="4F668550" w14:textId="10786A19" w:rsidR="001D1A22" w:rsidRDefault="001D1A22" w:rsidP="001D1A22">
      <w:pPr>
        <w:tabs>
          <w:tab w:val="left" w:pos="2649"/>
        </w:tabs>
      </w:pPr>
      <w:r>
        <w:t>&lt;/html&gt;</w:t>
      </w:r>
    </w:p>
    <w:p w14:paraId="768AFCDF" w14:textId="6750B3D6" w:rsidR="001D1A22" w:rsidRDefault="001D1A22" w:rsidP="001D1A22">
      <w:pPr>
        <w:tabs>
          <w:tab w:val="left" w:pos="2649"/>
        </w:tabs>
      </w:pPr>
      <w:r>
        <w:t>Output:</w:t>
      </w:r>
    </w:p>
    <w:p w14:paraId="1E10119B" w14:textId="3B1CA9CD" w:rsidR="001D1A22" w:rsidRDefault="001D1A22" w:rsidP="001D1A22">
      <w:pPr>
        <w:tabs>
          <w:tab w:val="left" w:pos="2649"/>
        </w:tabs>
      </w:pPr>
      <w:r w:rsidRPr="001D1A22">
        <w:rPr>
          <w:noProof/>
          <w:lang w:eastAsia="en-IN"/>
        </w:rPr>
        <w:drawing>
          <wp:inline distT="0" distB="0" distL="0" distR="0" wp14:anchorId="1F0A5B2C" wp14:editId="6B58720F">
            <wp:extent cx="4839375" cy="259116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9375" cy="2591162"/>
                    </a:xfrm>
                    <a:prstGeom prst="rect">
                      <a:avLst/>
                    </a:prstGeom>
                  </pic:spPr>
                </pic:pic>
              </a:graphicData>
            </a:graphic>
          </wp:inline>
        </w:drawing>
      </w:r>
    </w:p>
    <w:p w14:paraId="55AAFD28" w14:textId="3935E63A" w:rsidR="001D1A22" w:rsidRDefault="001D1A22" w:rsidP="001D1A22">
      <w:pPr>
        <w:tabs>
          <w:tab w:val="left" w:pos="2649"/>
        </w:tabs>
        <w:jc w:val="center"/>
      </w:pPr>
      <w:r>
        <w:t>Project-82</w:t>
      </w:r>
    </w:p>
    <w:p w14:paraId="63CE0CD8" w14:textId="25418183" w:rsidR="001D1A22" w:rsidRDefault="001D1A22" w:rsidP="001D1A22">
      <w:pPr>
        <w:tabs>
          <w:tab w:val="left" w:pos="2649"/>
        </w:tabs>
      </w:pPr>
      <w:r>
        <w:t>Demonstrate the usage of the `display: none` property in CSS</w:t>
      </w:r>
    </w:p>
    <w:p w14:paraId="32CA614A" w14:textId="77777777" w:rsidR="001D1A22" w:rsidRDefault="001D1A22" w:rsidP="001D1A22">
      <w:pPr>
        <w:tabs>
          <w:tab w:val="left" w:pos="2649"/>
        </w:tabs>
      </w:pPr>
      <w:r>
        <w:t>&lt;!DOCTYPE html&gt;</w:t>
      </w:r>
    </w:p>
    <w:p w14:paraId="1903349E" w14:textId="77777777" w:rsidR="001D1A22" w:rsidRDefault="001D1A22" w:rsidP="001D1A22">
      <w:pPr>
        <w:tabs>
          <w:tab w:val="left" w:pos="2649"/>
        </w:tabs>
      </w:pPr>
      <w:r>
        <w:t>&lt;html lang="en"&gt;</w:t>
      </w:r>
    </w:p>
    <w:p w14:paraId="2B0657FC" w14:textId="77777777" w:rsidR="001D1A22" w:rsidRDefault="001D1A22" w:rsidP="001D1A22">
      <w:pPr>
        <w:tabs>
          <w:tab w:val="left" w:pos="2649"/>
        </w:tabs>
      </w:pPr>
      <w:r>
        <w:t>&lt;head&gt;</w:t>
      </w:r>
    </w:p>
    <w:p w14:paraId="2D6A1612" w14:textId="77777777" w:rsidR="001D1A22" w:rsidRDefault="001D1A22" w:rsidP="001D1A22">
      <w:pPr>
        <w:tabs>
          <w:tab w:val="left" w:pos="2649"/>
        </w:tabs>
      </w:pPr>
      <w:r>
        <w:t xml:space="preserve">  &lt;meta charset="UTF-8"&gt;</w:t>
      </w:r>
    </w:p>
    <w:p w14:paraId="59DD7ADE" w14:textId="77777777" w:rsidR="001D1A22" w:rsidRDefault="001D1A22" w:rsidP="001D1A22">
      <w:pPr>
        <w:tabs>
          <w:tab w:val="left" w:pos="2649"/>
        </w:tabs>
      </w:pPr>
      <w:r>
        <w:t xml:space="preserve">  &lt;title&gt;Display None Example&lt;/title&gt;</w:t>
      </w:r>
    </w:p>
    <w:p w14:paraId="20BF77AF" w14:textId="77777777" w:rsidR="001D1A22" w:rsidRDefault="001D1A22" w:rsidP="001D1A22">
      <w:pPr>
        <w:tabs>
          <w:tab w:val="left" w:pos="2649"/>
        </w:tabs>
      </w:pPr>
      <w:r>
        <w:t xml:space="preserve">  &lt;style&gt;</w:t>
      </w:r>
    </w:p>
    <w:p w14:paraId="6C5F30AA" w14:textId="77777777" w:rsidR="001D1A22" w:rsidRDefault="001D1A22" w:rsidP="001D1A22">
      <w:pPr>
        <w:tabs>
          <w:tab w:val="left" w:pos="2649"/>
        </w:tabs>
      </w:pPr>
      <w:r>
        <w:t xml:space="preserve">    .hidden-box {</w:t>
      </w:r>
    </w:p>
    <w:p w14:paraId="1ADADD86" w14:textId="77777777" w:rsidR="001D1A22" w:rsidRDefault="001D1A22" w:rsidP="001D1A22">
      <w:pPr>
        <w:tabs>
          <w:tab w:val="left" w:pos="2649"/>
        </w:tabs>
      </w:pPr>
      <w:r>
        <w:t xml:space="preserve">      display: none;</w:t>
      </w:r>
    </w:p>
    <w:p w14:paraId="59712995" w14:textId="77777777" w:rsidR="001D1A22" w:rsidRDefault="001D1A22" w:rsidP="001D1A22">
      <w:pPr>
        <w:tabs>
          <w:tab w:val="left" w:pos="2649"/>
        </w:tabs>
      </w:pPr>
      <w:r>
        <w:t xml:space="preserve">    }</w:t>
      </w:r>
    </w:p>
    <w:p w14:paraId="0BC865A4" w14:textId="21B664E7" w:rsidR="001D1A22" w:rsidRDefault="001D1A22" w:rsidP="001D1A22">
      <w:pPr>
        <w:tabs>
          <w:tab w:val="left" w:pos="2649"/>
        </w:tabs>
      </w:pPr>
      <w:r>
        <w:t xml:space="preserve"> .visible-box {</w:t>
      </w:r>
    </w:p>
    <w:p w14:paraId="21EFF37C" w14:textId="77777777" w:rsidR="001D1A22" w:rsidRDefault="001D1A22" w:rsidP="001D1A22">
      <w:pPr>
        <w:tabs>
          <w:tab w:val="left" w:pos="2649"/>
        </w:tabs>
      </w:pPr>
      <w:r>
        <w:t xml:space="preserve">      background-color: lightgreen;</w:t>
      </w:r>
    </w:p>
    <w:p w14:paraId="0D5CAAA6" w14:textId="77777777" w:rsidR="001D1A22" w:rsidRDefault="001D1A22" w:rsidP="001D1A22">
      <w:pPr>
        <w:tabs>
          <w:tab w:val="left" w:pos="2649"/>
        </w:tabs>
      </w:pPr>
      <w:r>
        <w:t xml:space="preserve">      padding: 20px;</w:t>
      </w:r>
    </w:p>
    <w:p w14:paraId="370B6A89" w14:textId="77777777" w:rsidR="001D1A22" w:rsidRDefault="001D1A22" w:rsidP="001D1A22">
      <w:pPr>
        <w:tabs>
          <w:tab w:val="left" w:pos="2649"/>
        </w:tabs>
      </w:pPr>
      <w:r>
        <w:t xml:space="preserve">      margin: 10px 0;</w:t>
      </w:r>
    </w:p>
    <w:p w14:paraId="4C02E781" w14:textId="77777777" w:rsidR="001D1A22" w:rsidRDefault="001D1A22" w:rsidP="001D1A22">
      <w:pPr>
        <w:tabs>
          <w:tab w:val="left" w:pos="2649"/>
        </w:tabs>
      </w:pPr>
      <w:r>
        <w:t xml:space="preserve">      border: 1px solid green;</w:t>
      </w:r>
    </w:p>
    <w:p w14:paraId="2678229F" w14:textId="77777777" w:rsidR="001D1A22" w:rsidRDefault="001D1A22" w:rsidP="001D1A22">
      <w:pPr>
        <w:tabs>
          <w:tab w:val="left" w:pos="2649"/>
        </w:tabs>
      </w:pPr>
      <w:r>
        <w:t xml:space="preserve">    }</w:t>
      </w:r>
    </w:p>
    <w:p w14:paraId="69D4F0AC" w14:textId="77777777" w:rsidR="001D1A22" w:rsidRDefault="001D1A22" w:rsidP="001D1A22">
      <w:pPr>
        <w:tabs>
          <w:tab w:val="left" w:pos="2649"/>
        </w:tabs>
      </w:pPr>
      <w:r>
        <w:t xml:space="preserve">  &lt;/style&gt;</w:t>
      </w:r>
    </w:p>
    <w:p w14:paraId="2921D831" w14:textId="77777777" w:rsidR="001D1A22" w:rsidRDefault="001D1A22" w:rsidP="001D1A22">
      <w:pPr>
        <w:tabs>
          <w:tab w:val="left" w:pos="2649"/>
        </w:tabs>
      </w:pPr>
      <w:r>
        <w:t>&lt;/head&gt;</w:t>
      </w:r>
    </w:p>
    <w:p w14:paraId="126FA440" w14:textId="77777777" w:rsidR="001D1A22" w:rsidRDefault="001D1A22" w:rsidP="001D1A22">
      <w:pPr>
        <w:tabs>
          <w:tab w:val="left" w:pos="2649"/>
        </w:tabs>
      </w:pPr>
      <w:r>
        <w:t>&lt;body&gt;</w:t>
      </w:r>
    </w:p>
    <w:p w14:paraId="014D0A84" w14:textId="47082426" w:rsidR="001D1A22" w:rsidRDefault="001D1A22" w:rsidP="001D1A22">
      <w:pPr>
        <w:tabs>
          <w:tab w:val="left" w:pos="2649"/>
        </w:tabs>
      </w:pPr>
      <w:r>
        <w:t xml:space="preserve"> &lt;div class="visible-box"&gt;I am visible!&lt;/div&gt;</w:t>
      </w:r>
    </w:p>
    <w:p w14:paraId="03991D35" w14:textId="77777777" w:rsidR="001D1A22" w:rsidRDefault="001D1A22" w:rsidP="001D1A22">
      <w:pPr>
        <w:tabs>
          <w:tab w:val="left" w:pos="2649"/>
        </w:tabs>
      </w:pPr>
      <w:r>
        <w:t xml:space="preserve">  &lt;div class="hidden-box"&gt;You can't see me because I have display: none.&lt;/div&gt;</w:t>
      </w:r>
    </w:p>
    <w:p w14:paraId="24023706" w14:textId="77777777" w:rsidR="001D1A22" w:rsidRDefault="001D1A22" w:rsidP="001D1A22">
      <w:pPr>
        <w:tabs>
          <w:tab w:val="left" w:pos="2649"/>
        </w:tabs>
      </w:pPr>
      <w:r>
        <w:t xml:space="preserve">  &lt;div class="visible-box"&gt;I am also visible!&lt;/div&gt;</w:t>
      </w:r>
    </w:p>
    <w:p w14:paraId="68A6DC48" w14:textId="1E5F9648" w:rsidR="001D1A22" w:rsidRDefault="001D1A22" w:rsidP="001D1A22">
      <w:pPr>
        <w:tabs>
          <w:tab w:val="left" w:pos="2649"/>
        </w:tabs>
      </w:pPr>
      <w:r>
        <w:t>&lt;/body&gt;</w:t>
      </w:r>
    </w:p>
    <w:p w14:paraId="5D123DE7" w14:textId="5414FEC7" w:rsidR="001D1A22" w:rsidRDefault="001D1A22" w:rsidP="001D1A22">
      <w:pPr>
        <w:tabs>
          <w:tab w:val="left" w:pos="2649"/>
        </w:tabs>
      </w:pPr>
      <w:r>
        <w:t>&lt;/html&gt;</w:t>
      </w:r>
    </w:p>
    <w:p w14:paraId="447F0217" w14:textId="2B0C8F7F" w:rsidR="001D1A22" w:rsidRDefault="001D1A22" w:rsidP="001D1A22">
      <w:pPr>
        <w:tabs>
          <w:tab w:val="left" w:pos="2649"/>
        </w:tabs>
      </w:pPr>
      <w:r>
        <w:t>Output:</w:t>
      </w:r>
    </w:p>
    <w:p w14:paraId="1BE9CF95" w14:textId="523701F3" w:rsidR="001D1A22" w:rsidRDefault="001D1A22" w:rsidP="001D1A22">
      <w:pPr>
        <w:tabs>
          <w:tab w:val="left" w:pos="2649"/>
        </w:tabs>
      </w:pPr>
      <w:r w:rsidRPr="001D1A22">
        <w:rPr>
          <w:noProof/>
          <w:lang w:eastAsia="en-IN"/>
        </w:rPr>
        <w:drawing>
          <wp:inline distT="0" distB="0" distL="0" distR="0" wp14:anchorId="2352A77D" wp14:editId="6BC46CA1">
            <wp:extent cx="5731510" cy="172466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24660"/>
                    </a:xfrm>
                    <a:prstGeom prst="rect">
                      <a:avLst/>
                    </a:prstGeom>
                  </pic:spPr>
                </pic:pic>
              </a:graphicData>
            </a:graphic>
          </wp:inline>
        </w:drawing>
      </w:r>
    </w:p>
    <w:p w14:paraId="356DB8CA" w14:textId="69883CB2" w:rsidR="001D1A22" w:rsidRDefault="001D1A22" w:rsidP="001D1A22">
      <w:pPr>
        <w:tabs>
          <w:tab w:val="left" w:pos="2649"/>
        </w:tabs>
        <w:jc w:val="center"/>
      </w:pPr>
      <w:r>
        <w:t>Project-83</w:t>
      </w:r>
    </w:p>
    <w:p w14:paraId="2A8D5B32" w14:textId="4679A01A" w:rsidR="001D1A22" w:rsidRDefault="001D1A22" w:rsidP="001D1A22">
      <w:pPr>
        <w:tabs>
          <w:tab w:val="left" w:pos="2649"/>
        </w:tabs>
      </w:pPr>
      <w:r>
        <w:t>Demonstrate the usage of `display: flex` in CSS</w:t>
      </w:r>
    </w:p>
    <w:p w14:paraId="6749B433" w14:textId="77777777" w:rsidR="001D1A22" w:rsidRDefault="001D1A22" w:rsidP="001D1A22">
      <w:pPr>
        <w:tabs>
          <w:tab w:val="left" w:pos="2649"/>
        </w:tabs>
      </w:pPr>
      <w:r>
        <w:t>&lt;!DOCTYPE html&gt;</w:t>
      </w:r>
    </w:p>
    <w:p w14:paraId="1192E67E" w14:textId="77777777" w:rsidR="001D1A22" w:rsidRDefault="001D1A22" w:rsidP="001D1A22">
      <w:pPr>
        <w:tabs>
          <w:tab w:val="left" w:pos="2649"/>
        </w:tabs>
      </w:pPr>
      <w:r>
        <w:t>&lt;html lang="en"&gt;</w:t>
      </w:r>
    </w:p>
    <w:p w14:paraId="4BA11AB5" w14:textId="77777777" w:rsidR="001D1A22" w:rsidRDefault="001D1A22" w:rsidP="001D1A22">
      <w:pPr>
        <w:tabs>
          <w:tab w:val="left" w:pos="2649"/>
        </w:tabs>
      </w:pPr>
      <w:r>
        <w:t>&lt;head&gt;</w:t>
      </w:r>
    </w:p>
    <w:p w14:paraId="7E8A6EA9" w14:textId="77777777" w:rsidR="001D1A22" w:rsidRDefault="001D1A22" w:rsidP="001D1A22">
      <w:pPr>
        <w:tabs>
          <w:tab w:val="left" w:pos="2649"/>
        </w:tabs>
      </w:pPr>
      <w:r>
        <w:t xml:space="preserve">  &lt;meta charset="UTF-8"&gt;</w:t>
      </w:r>
    </w:p>
    <w:p w14:paraId="1FC45297" w14:textId="77777777" w:rsidR="001D1A22" w:rsidRDefault="001D1A22" w:rsidP="001D1A22">
      <w:pPr>
        <w:tabs>
          <w:tab w:val="left" w:pos="2649"/>
        </w:tabs>
      </w:pPr>
      <w:r>
        <w:t xml:space="preserve">  &lt;title&gt;Display Flex Example&lt;/title&gt;</w:t>
      </w:r>
    </w:p>
    <w:p w14:paraId="49A134CF" w14:textId="77777777" w:rsidR="001D1A22" w:rsidRDefault="001D1A22" w:rsidP="001D1A22">
      <w:pPr>
        <w:tabs>
          <w:tab w:val="left" w:pos="2649"/>
        </w:tabs>
      </w:pPr>
      <w:r>
        <w:t xml:space="preserve">  &lt;style&gt;</w:t>
      </w:r>
    </w:p>
    <w:p w14:paraId="4873CDC1" w14:textId="77777777" w:rsidR="001D1A22" w:rsidRDefault="001D1A22" w:rsidP="001D1A22">
      <w:pPr>
        <w:tabs>
          <w:tab w:val="left" w:pos="2649"/>
        </w:tabs>
      </w:pPr>
      <w:r>
        <w:t xml:space="preserve">    .flex-container {</w:t>
      </w:r>
    </w:p>
    <w:p w14:paraId="1DA935D0" w14:textId="77777777" w:rsidR="001D1A22" w:rsidRDefault="001D1A22" w:rsidP="001D1A22">
      <w:pPr>
        <w:tabs>
          <w:tab w:val="left" w:pos="2649"/>
        </w:tabs>
      </w:pPr>
      <w:r>
        <w:t xml:space="preserve">      display: flex;</w:t>
      </w:r>
    </w:p>
    <w:p w14:paraId="7F823816" w14:textId="77777777" w:rsidR="001D1A22" w:rsidRDefault="001D1A22" w:rsidP="001D1A22">
      <w:pPr>
        <w:tabs>
          <w:tab w:val="left" w:pos="2649"/>
        </w:tabs>
      </w:pPr>
      <w:r>
        <w:t xml:space="preserve">      background-color: #f0f0f0;</w:t>
      </w:r>
    </w:p>
    <w:p w14:paraId="41AEA7CB" w14:textId="77777777" w:rsidR="001D1A22" w:rsidRDefault="001D1A22" w:rsidP="001D1A22">
      <w:pPr>
        <w:tabs>
          <w:tab w:val="left" w:pos="2649"/>
        </w:tabs>
      </w:pPr>
      <w:r>
        <w:t xml:space="preserve">      padding: 20px;</w:t>
      </w:r>
    </w:p>
    <w:p w14:paraId="6467DDB4" w14:textId="77777777" w:rsidR="001D1A22" w:rsidRDefault="001D1A22" w:rsidP="001D1A22">
      <w:pPr>
        <w:tabs>
          <w:tab w:val="left" w:pos="2649"/>
        </w:tabs>
      </w:pPr>
      <w:r>
        <w:t xml:space="preserve">      gap: 20px;</w:t>
      </w:r>
    </w:p>
    <w:p w14:paraId="7FB11CC0" w14:textId="77777777" w:rsidR="001D1A22" w:rsidRDefault="001D1A22" w:rsidP="001D1A22">
      <w:pPr>
        <w:tabs>
          <w:tab w:val="left" w:pos="2649"/>
        </w:tabs>
      </w:pPr>
      <w:r>
        <w:t xml:space="preserve">      justify-content: center; /* center items horizontally */</w:t>
      </w:r>
    </w:p>
    <w:p w14:paraId="48A8F433" w14:textId="77777777" w:rsidR="001D1A22" w:rsidRDefault="001D1A22" w:rsidP="001D1A22">
      <w:pPr>
        <w:tabs>
          <w:tab w:val="left" w:pos="2649"/>
        </w:tabs>
      </w:pPr>
      <w:r>
        <w:t xml:space="preserve">      align-items: center;     /* center items vertically */</w:t>
      </w:r>
    </w:p>
    <w:p w14:paraId="14AD2B83" w14:textId="77777777" w:rsidR="001D1A22" w:rsidRDefault="001D1A22" w:rsidP="001D1A22">
      <w:pPr>
        <w:tabs>
          <w:tab w:val="left" w:pos="2649"/>
        </w:tabs>
      </w:pPr>
      <w:r>
        <w:t xml:space="preserve">      height: 200px;</w:t>
      </w:r>
    </w:p>
    <w:p w14:paraId="526AF20B" w14:textId="77777777" w:rsidR="001D1A22" w:rsidRDefault="001D1A22" w:rsidP="001D1A22">
      <w:pPr>
        <w:tabs>
          <w:tab w:val="left" w:pos="2649"/>
        </w:tabs>
      </w:pPr>
      <w:r>
        <w:t xml:space="preserve">    }</w:t>
      </w:r>
    </w:p>
    <w:p w14:paraId="4E40902C" w14:textId="7EC89E78" w:rsidR="001D1A22" w:rsidRDefault="001D1A22" w:rsidP="001D1A22">
      <w:pPr>
        <w:tabs>
          <w:tab w:val="left" w:pos="2649"/>
        </w:tabs>
      </w:pPr>
      <w:r>
        <w:t xml:space="preserve">   .flex-item {</w:t>
      </w:r>
    </w:p>
    <w:p w14:paraId="1DE7D29C" w14:textId="77777777" w:rsidR="001D1A22" w:rsidRDefault="001D1A22" w:rsidP="001D1A22">
      <w:pPr>
        <w:tabs>
          <w:tab w:val="left" w:pos="2649"/>
        </w:tabs>
      </w:pPr>
      <w:r>
        <w:t xml:space="preserve">      background-color: steelblue;</w:t>
      </w:r>
    </w:p>
    <w:p w14:paraId="6187705A" w14:textId="77777777" w:rsidR="001D1A22" w:rsidRDefault="001D1A22" w:rsidP="001D1A22">
      <w:pPr>
        <w:tabs>
          <w:tab w:val="left" w:pos="2649"/>
        </w:tabs>
      </w:pPr>
      <w:r>
        <w:t xml:space="preserve">      color: white;</w:t>
      </w:r>
    </w:p>
    <w:p w14:paraId="23EE2A0D" w14:textId="77777777" w:rsidR="001D1A22" w:rsidRDefault="001D1A22" w:rsidP="001D1A22">
      <w:pPr>
        <w:tabs>
          <w:tab w:val="left" w:pos="2649"/>
        </w:tabs>
      </w:pPr>
      <w:r>
        <w:t xml:space="preserve">      padding: 20px;</w:t>
      </w:r>
    </w:p>
    <w:p w14:paraId="02D00A25" w14:textId="77777777" w:rsidR="001D1A22" w:rsidRDefault="001D1A22" w:rsidP="001D1A22">
      <w:pPr>
        <w:tabs>
          <w:tab w:val="left" w:pos="2649"/>
        </w:tabs>
      </w:pPr>
      <w:r>
        <w:t xml:space="preserve">      border-radius: 8px;</w:t>
      </w:r>
    </w:p>
    <w:p w14:paraId="0221E39E" w14:textId="77777777" w:rsidR="001D1A22" w:rsidRDefault="001D1A22" w:rsidP="001D1A22">
      <w:pPr>
        <w:tabs>
          <w:tab w:val="left" w:pos="2649"/>
        </w:tabs>
      </w:pPr>
      <w:r>
        <w:t xml:space="preserve">      font-family: sans-serif;</w:t>
      </w:r>
    </w:p>
    <w:p w14:paraId="6925E463" w14:textId="77777777" w:rsidR="001D1A22" w:rsidRDefault="001D1A22" w:rsidP="001D1A22">
      <w:pPr>
        <w:tabs>
          <w:tab w:val="left" w:pos="2649"/>
        </w:tabs>
      </w:pPr>
      <w:r>
        <w:t xml:space="preserve">      text-align: center;</w:t>
      </w:r>
    </w:p>
    <w:p w14:paraId="6DB79F72" w14:textId="77777777" w:rsidR="001D1A22" w:rsidRDefault="001D1A22" w:rsidP="001D1A22">
      <w:pPr>
        <w:tabs>
          <w:tab w:val="left" w:pos="2649"/>
        </w:tabs>
      </w:pPr>
      <w:r>
        <w:t xml:space="preserve">      width: 100px;</w:t>
      </w:r>
    </w:p>
    <w:p w14:paraId="386CC9C8" w14:textId="77777777" w:rsidR="001D1A22" w:rsidRDefault="001D1A22" w:rsidP="001D1A22">
      <w:pPr>
        <w:tabs>
          <w:tab w:val="left" w:pos="2649"/>
        </w:tabs>
      </w:pPr>
      <w:r>
        <w:t xml:space="preserve">    }</w:t>
      </w:r>
    </w:p>
    <w:p w14:paraId="4085D0C1" w14:textId="77777777" w:rsidR="001D1A22" w:rsidRDefault="001D1A22" w:rsidP="001D1A22">
      <w:pPr>
        <w:tabs>
          <w:tab w:val="left" w:pos="2649"/>
        </w:tabs>
      </w:pPr>
      <w:r>
        <w:t xml:space="preserve">  &lt;/style&gt;</w:t>
      </w:r>
    </w:p>
    <w:p w14:paraId="68A64072" w14:textId="77777777" w:rsidR="001D1A22" w:rsidRDefault="001D1A22" w:rsidP="001D1A22">
      <w:pPr>
        <w:tabs>
          <w:tab w:val="left" w:pos="2649"/>
        </w:tabs>
      </w:pPr>
      <w:r>
        <w:t>&lt;/head&gt;</w:t>
      </w:r>
    </w:p>
    <w:p w14:paraId="4D03486E" w14:textId="77777777" w:rsidR="001D1A22" w:rsidRDefault="001D1A22" w:rsidP="001D1A22">
      <w:pPr>
        <w:tabs>
          <w:tab w:val="left" w:pos="2649"/>
        </w:tabs>
      </w:pPr>
      <w:r>
        <w:t>&lt;body&gt;</w:t>
      </w:r>
    </w:p>
    <w:p w14:paraId="6A219F2B" w14:textId="11DB1C8E" w:rsidR="001D1A22" w:rsidRDefault="001D1A22" w:rsidP="001D1A22">
      <w:pPr>
        <w:tabs>
          <w:tab w:val="left" w:pos="2649"/>
        </w:tabs>
      </w:pPr>
      <w:r>
        <w:t>&lt;div class="flex-container"&gt;</w:t>
      </w:r>
    </w:p>
    <w:p w14:paraId="26E43400" w14:textId="77777777" w:rsidR="001D1A22" w:rsidRDefault="001D1A22" w:rsidP="001D1A22">
      <w:pPr>
        <w:tabs>
          <w:tab w:val="left" w:pos="2649"/>
        </w:tabs>
      </w:pPr>
      <w:r>
        <w:t xml:space="preserve">    &lt;div class="flex-item"&gt;Item 1&lt;/div&gt;</w:t>
      </w:r>
    </w:p>
    <w:p w14:paraId="1BABB5C0" w14:textId="77777777" w:rsidR="001D1A22" w:rsidRDefault="001D1A22" w:rsidP="001D1A22">
      <w:pPr>
        <w:tabs>
          <w:tab w:val="left" w:pos="2649"/>
        </w:tabs>
      </w:pPr>
      <w:r>
        <w:t xml:space="preserve">    &lt;div class="flex-item"&gt;Item 2&lt;/div&gt;</w:t>
      </w:r>
    </w:p>
    <w:p w14:paraId="256840BF" w14:textId="77777777" w:rsidR="001D1A22" w:rsidRDefault="001D1A22" w:rsidP="001D1A22">
      <w:pPr>
        <w:tabs>
          <w:tab w:val="left" w:pos="2649"/>
        </w:tabs>
      </w:pPr>
      <w:r>
        <w:t xml:space="preserve">    &lt;div class="flex-item"&gt;Item 3&lt;/div&gt;</w:t>
      </w:r>
    </w:p>
    <w:p w14:paraId="2B88A97E" w14:textId="77777777" w:rsidR="001D1A22" w:rsidRDefault="001D1A22" w:rsidP="001D1A22">
      <w:pPr>
        <w:tabs>
          <w:tab w:val="left" w:pos="2649"/>
        </w:tabs>
      </w:pPr>
      <w:r>
        <w:t xml:space="preserve">  &lt;/div&gt;</w:t>
      </w:r>
    </w:p>
    <w:p w14:paraId="5370F05F" w14:textId="1DE33EAB" w:rsidR="001D1A22" w:rsidRDefault="001D1A22" w:rsidP="001D1A22">
      <w:pPr>
        <w:tabs>
          <w:tab w:val="left" w:pos="2649"/>
        </w:tabs>
      </w:pPr>
      <w:r>
        <w:t>&lt;/body&gt;</w:t>
      </w:r>
    </w:p>
    <w:p w14:paraId="42FFDCD0" w14:textId="31E7D9BF" w:rsidR="001D1A22" w:rsidRDefault="001D1A22" w:rsidP="001D1A22">
      <w:pPr>
        <w:tabs>
          <w:tab w:val="left" w:pos="2649"/>
        </w:tabs>
      </w:pPr>
      <w:r>
        <w:t>&lt;/html&gt;</w:t>
      </w:r>
    </w:p>
    <w:p w14:paraId="269953FF" w14:textId="64BBF440" w:rsidR="001D1A22" w:rsidRDefault="001D1A22" w:rsidP="001D1A22">
      <w:pPr>
        <w:tabs>
          <w:tab w:val="left" w:pos="2649"/>
        </w:tabs>
      </w:pPr>
      <w:r>
        <w:t>Output:</w:t>
      </w:r>
    </w:p>
    <w:p w14:paraId="19963217" w14:textId="6EF67FC5" w:rsidR="001D1A22" w:rsidRDefault="001D1A22" w:rsidP="001D1A22">
      <w:pPr>
        <w:tabs>
          <w:tab w:val="left" w:pos="2649"/>
        </w:tabs>
      </w:pPr>
      <w:r w:rsidRPr="001D1A22">
        <w:rPr>
          <w:noProof/>
          <w:lang w:eastAsia="en-IN"/>
        </w:rPr>
        <w:drawing>
          <wp:inline distT="0" distB="0" distL="0" distR="0" wp14:anchorId="78C79D68" wp14:editId="5B4130B5">
            <wp:extent cx="5169535" cy="1838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9535" cy="1838325"/>
                    </a:xfrm>
                    <a:prstGeom prst="rect">
                      <a:avLst/>
                    </a:prstGeom>
                  </pic:spPr>
                </pic:pic>
              </a:graphicData>
            </a:graphic>
          </wp:inline>
        </w:drawing>
      </w:r>
    </w:p>
    <w:p w14:paraId="0190979D" w14:textId="134823D0" w:rsidR="001D1A22" w:rsidRDefault="001D1A22" w:rsidP="001D1A22">
      <w:pPr>
        <w:tabs>
          <w:tab w:val="left" w:pos="2649"/>
        </w:tabs>
        <w:jc w:val="center"/>
      </w:pPr>
      <w:r>
        <w:t>Project-84</w:t>
      </w:r>
    </w:p>
    <w:p w14:paraId="519299A2" w14:textId="535A2DDB" w:rsidR="001D1A22" w:rsidRDefault="001D1A22" w:rsidP="001D1A22">
      <w:pPr>
        <w:tabs>
          <w:tab w:val="left" w:pos="2649"/>
        </w:tabs>
      </w:pPr>
      <w:r>
        <w:t>Demonstrate the usage of `flex-direction` in CSS</w:t>
      </w:r>
    </w:p>
    <w:p w14:paraId="5DA34203" w14:textId="77777777" w:rsidR="001D1A22" w:rsidRDefault="001D1A22" w:rsidP="001D1A22">
      <w:pPr>
        <w:tabs>
          <w:tab w:val="left" w:pos="2649"/>
        </w:tabs>
      </w:pPr>
      <w:r>
        <w:t>&lt;!DOCTYPE html&gt;</w:t>
      </w:r>
    </w:p>
    <w:p w14:paraId="5B286666" w14:textId="77777777" w:rsidR="001D1A22" w:rsidRDefault="001D1A22" w:rsidP="001D1A22">
      <w:pPr>
        <w:tabs>
          <w:tab w:val="left" w:pos="2649"/>
        </w:tabs>
      </w:pPr>
      <w:r>
        <w:t>&lt;html lang="en"&gt;</w:t>
      </w:r>
    </w:p>
    <w:p w14:paraId="37ED33D1" w14:textId="77777777" w:rsidR="001D1A22" w:rsidRDefault="001D1A22" w:rsidP="001D1A22">
      <w:pPr>
        <w:tabs>
          <w:tab w:val="left" w:pos="2649"/>
        </w:tabs>
      </w:pPr>
      <w:r>
        <w:t>&lt;head&gt;</w:t>
      </w:r>
    </w:p>
    <w:p w14:paraId="21E9ADD2" w14:textId="77777777" w:rsidR="001D1A22" w:rsidRDefault="001D1A22" w:rsidP="001D1A22">
      <w:pPr>
        <w:tabs>
          <w:tab w:val="left" w:pos="2649"/>
        </w:tabs>
      </w:pPr>
      <w:r>
        <w:t xml:space="preserve">  &lt;meta charset="UTF-8"&gt;</w:t>
      </w:r>
    </w:p>
    <w:p w14:paraId="1CBE236A" w14:textId="77777777" w:rsidR="001D1A22" w:rsidRDefault="001D1A22" w:rsidP="001D1A22">
      <w:pPr>
        <w:tabs>
          <w:tab w:val="left" w:pos="2649"/>
        </w:tabs>
      </w:pPr>
      <w:r>
        <w:t xml:space="preserve">  &lt;title&gt;Flex Direction Example&lt;/title&gt;</w:t>
      </w:r>
    </w:p>
    <w:p w14:paraId="45614FFB" w14:textId="77777777" w:rsidR="001D1A22" w:rsidRDefault="001D1A22" w:rsidP="001D1A22">
      <w:pPr>
        <w:tabs>
          <w:tab w:val="left" w:pos="2649"/>
        </w:tabs>
      </w:pPr>
      <w:r>
        <w:t xml:space="preserve">  &lt;style&gt;</w:t>
      </w:r>
    </w:p>
    <w:p w14:paraId="41462C0C" w14:textId="77777777" w:rsidR="001D1A22" w:rsidRDefault="001D1A22" w:rsidP="001D1A22">
      <w:pPr>
        <w:tabs>
          <w:tab w:val="left" w:pos="2649"/>
        </w:tabs>
      </w:pPr>
      <w:r>
        <w:t xml:space="preserve">    .flex-container {</w:t>
      </w:r>
    </w:p>
    <w:p w14:paraId="3C14965C" w14:textId="77777777" w:rsidR="001D1A22" w:rsidRDefault="001D1A22" w:rsidP="001D1A22">
      <w:pPr>
        <w:tabs>
          <w:tab w:val="left" w:pos="2649"/>
        </w:tabs>
      </w:pPr>
      <w:r>
        <w:t xml:space="preserve">      display: flex;</w:t>
      </w:r>
    </w:p>
    <w:p w14:paraId="7CD924A1" w14:textId="77777777" w:rsidR="001D1A22" w:rsidRDefault="001D1A22" w:rsidP="001D1A22">
      <w:pPr>
        <w:tabs>
          <w:tab w:val="left" w:pos="2649"/>
        </w:tabs>
      </w:pPr>
      <w:r>
        <w:t xml:space="preserve">      flex-direction: row; /* Try changing to column, row-reverse, etc. */</w:t>
      </w:r>
    </w:p>
    <w:p w14:paraId="315F3331" w14:textId="77777777" w:rsidR="001D1A22" w:rsidRDefault="001D1A22" w:rsidP="001D1A22">
      <w:pPr>
        <w:tabs>
          <w:tab w:val="left" w:pos="2649"/>
        </w:tabs>
      </w:pPr>
      <w:r>
        <w:t xml:space="preserve">      gap: 20px;</w:t>
      </w:r>
    </w:p>
    <w:p w14:paraId="2C3BBEA3" w14:textId="77777777" w:rsidR="001D1A22" w:rsidRDefault="001D1A22" w:rsidP="001D1A22">
      <w:pPr>
        <w:tabs>
          <w:tab w:val="left" w:pos="2649"/>
        </w:tabs>
      </w:pPr>
      <w:r>
        <w:t xml:space="preserve">      background-color: #f9f9f9;</w:t>
      </w:r>
    </w:p>
    <w:p w14:paraId="0B0D32E8" w14:textId="77777777" w:rsidR="001D1A22" w:rsidRDefault="001D1A22" w:rsidP="001D1A22">
      <w:pPr>
        <w:tabs>
          <w:tab w:val="left" w:pos="2649"/>
        </w:tabs>
      </w:pPr>
      <w:r>
        <w:t xml:space="preserve">      padding: 20px;</w:t>
      </w:r>
    </w:p>
    <w:p w14:paraId="1466B0E5" w14:textId="77777777" w:rsidR="001D1A22" w:rsidRDefault="001D1A22" w:rsidP="001D1A22">
      <w:pPr>
        <w:tabs>
          <w:tab w:val="left" w:pos="2649"/>
        </w:tabs>
      </w:pPr>
      <w:r>
        <w:t xml:space="preserve">      height: 200px;</w:t>
      </w:r>
    </w:p>
    <w:p w14:paraId="429D0706" w14:textId="77777777" w:rsidR="001D1A22" w:rsidRDefault="001D1A22" w:rsidP="001D1A22">
      <w:pPr>
        <w:tabs>
          <w:tab w:val="left" w:pos="2649"/>
        </w:tabs>
      </w:pPr>
      <w:r>
        <w:t xml:space="preserve">      border: 1px solid #ccc;</w:t>
      </w:r>
    </w:p>
    <w:p w14:paraId="1D23561C" w14:textId="77777777" w:rsidR="001D1A22" w:rsidRDefault="001D1A22" w:rsidP="001D1A22">
      <w:pPr>
        <w:tabs>
          <w:tab w:val="left" w:pos="2649"/>
        </w:tabs>
      </w:pPr>
      <w:r>
        <w:t xml:space="preserve">    }</w:t>
      </w:r>
    </w:p>
    <w:p w14:paraId="175D5C9F" w14:textId="33898B8F" w:rsidR="001D1A22" w:rsidRDefault="001D1A22" w:rsidP="001D1A22">
      <w:pPr>
        <w:tabs>
          <w:tab w:val="left" w:pos="2649"/>
        </w:tabs>
      </w:pPr>
      <w:r>
        <w:t xml:space="preserve">  .flex-item {</w:t>
      </w:r>
    </w:p>
    <w:p w14:paraId="73B6F8C8" w14:textId="77777777" w:rsidR="001D1A22" w:rsidRDefault="001D1A22" w:rsidP="001D1A22">
      <w:pPr>
        <w:tabs>
          <w:tab w:val="left" w:pos="2649"/>
        </w:tabs>
      </w:pPr>
      <w:r>
        <w:t xml:space="preserve">      background-color: #4CAF50;</w:t>
      </w:r>
    </w:p>
    <w:p w14:paraId="4D72F343" w14:textId="77777777" w:rsidR="001D1A22" w:rsidRDefault="001D1A22" w:rsidP="001D1A22">
      <w:pPr>
        <w:tabs>
          <w:tab w:val="left" w:pos="2649"/>
        </w:tabs>
      </w:pPr>
      <w:r>
        <w:t xml:space="preserve">      color: white;</w:t>
      </w:r>
    </w:p>
    <w:p w14:paraId="4DEB2CAD" w14:textId="77777777" w:rsidR="001D1A22" w:rsidRDefault="001D1A22" w:rsidP="001D1A22">
      <w:pPr>
        <w:tabs>
          <w:tab w:val="left" w:pos="2649"/>
        </w:tabs>
      </w:pPr>
      <w:r>
        <w:t xml:space="preserve">      padding: 20px;</w:t>
      </w:r>
    </w:p>
    <w:p w14:paraId="521DD2CC" w14:textId="77777777" w:rsidR="001D1A22" w:rsidRDefault="001D1A22" w:rsidP="001D1A22">
      <w:pPr>
        <w:tabs>
          <w:tab w:val="left" w:pos="2649"/>
        </w:tabs>
      </w:pPr>
      <w:r>
        <w:t xml:space="preserve">      text-align: center;</w:t>
      </w:r>
    </w:p>
    <w:p w14:paraId="5D2CAFCE" w14:textId="77777777" w:rsidR="001D1A22" w:rsidRDefault="001D1A22" w:rsidP="001D1A22">
      <w:pPr>
        <w:tabs>
          <w:tab w:val="left" w:pos="2649"/>
        </w:tabs>
      </w:pPr>
      <w:r>
        <w:t xml:space="preserve">      width: 100px;</w:t>
      </w:r>
    </w:p>
    <w:p w14:paraId="1661478F" w14:textId="77777777" w:rsidR="001D1A22" w:rsidRDefault="001D1A22" w:rsidP="001D1A22">
      <w:pPr>
        <w:tabs>
          <w:tab w:val="left" w:pos="2649"/>
        </w:tabs>
      </w:pPr>
      <w:r>
        <w:t xml:space="preserve">      border-radius: 6px;</w:t>
      </w:r>
    </w:p>
    <w:p w14:paraId="2D02E4A2" w14:textId="77777777" w:rsidR="001D1A22" w:rsidRDefault="001D1A22" w:rsidP="001D1A22">
      <w:pPr>
        <w:tabs>
          <w:tab w:val="left" w:pos="2649"/>
        </w:tabs>
      </w:pPr>
      <w:r>
        <w:t xml:space="preserve">      font-family: sans-serif;</w:t>
      </w:r>
    </w:p>
    <w:p w14:paraId="6309F0B8" w14:textId="77777777" w:rsidR="001D1A22" w:rsidRDefault="001D1A22" w:rsidP="001D1A22">
      <w:pPr>
        <w:tabs>
          <w:tab w:val="left" w:pos="2649"/>
        </w:tabs>
      </w:pPr>
      <w:r>
        <w:t xml:space="preserve">    }</w:t>
      </w:r>
    </w:p>
    <w:p w14:paraId="0F64A2D5" w14:textId="77777777" w:rsidR="001D1A22" w:rsidRDefault="001D1A22" w:rsidP="001D1A22">
      <w:pPr>
        <w:tabs>
          <w:tab w:val="left" w:pos="2649"/>
        </w:tabs>
      </w:pPr>
      <w:r>
        <w:t xml:space="preserve">  &lt;/style&gt;</w:t>
      </w:r>
    </w:p>
    <w:p w14:paraId="22C76CA5" w14:textId="77777777" w:rsidR="001D1A22" w:rsidRDefault="001D1A22" w:rsidP="001D1A22">
      <w:pPr>
        <w:tabs>
          <w:tab w:val="left" w:pos="2649"/>
        </w:tabs>
      </w:pPr>
      <w:r>
        <w:t>&lt;/head&gt;</w:t>
      </w:r>
    </w:p>
    <w:p w14:paraId="579FB04F" w14:textId="77777777" w:rsidR="001D1A22" w:rsidRDefault="001D1A22" w:rsidP="001D1A22">
      <w:pPr>
        <w:tabs>
          <w:tab w:val="left" w:pos="2649"/>
        </w:tabs>
      </w:pPr>
      <w:r>
        <w:t>&lt;body&gt;</w:t>
      </w:r>
    </w:p>
    <w:p w14:paraId="21679ED4" w14:textId="720735B4" w:rsidR="001D1A22" w:rsidRDefault="001D1A22" w:rsidP="001D1A22">
      <w:pPr>
        <w:tabs>
          <w:tab w:val="left" w:pos="2649"/>
        </w:tabs>
      </w:pPr>
      <w:r>
        <w:t xml:space="preserve">  &lt;h2&gt;flex-direction: row&lt;/h2&gt;</w:t>
      </w:r>
    </w:p>
    <w:p w14:paraId="1F44F559" w14:textId="77777777" w:rsidR="001D1A22" w:rsidRDefault="001D1A22" w:rsidP="001D1A22">
      <w:pPr>
        <w:tabs>
          <w:tab w:val="left" w:pos="2649"/>
        </w:tabs>
      </w:pPr>
      <w:r>
        <w:t xml:space="preserve">  &lt;div class="flex-container" style="flex-direction: row;"&gt;</w:t>
      </w:r>
    </w:p>
    <w:p w14:paraId="33851201" w14:textId="77777777" w:rsidR="001D1A22" w:rsidRDefault="001D1A22" w:rsidP="001D1A22">
      <w:pPr>
        <w:tabs>
          <w:tab w:val="left" w:pos="2649"/>
        </w:tabs>
      </w:pPr>
      <w:r>
        <w:t xml:space="preserve">    &lt;div class="flex-item"&gt;1&lt;/div&gt;</w:t>
      </w:r>
    </w:p>
    <w:p w14:paraId="13106C75" w14:textId="77777777" w:rsidR="001D1A22" w:rsidRDefault="001D1A22" w:rsidP="001D1A22">
      <w:pPr>
        <w:tabs>
          <w:tab w:val="left" w:pos="2649"/>
        </w:tabs>
      </w:pPr>
      <w:r>
        <w:t xml:space="preserve">    &lt;div class="flex-item"&gt;2&lt;/div&gt;</w:t>
      </w:r>
    </w:p>
    <w:p w14:paraId="781D91E7" w14:textId="77777777" w:rsidR="001D1A22" w:rsidRDefault="001D1A22" w:rsidP="001D1A22">
      <w:pPr>
        <w:tabs>
          <w:tab w:val="left" w:pos="2649"/>
        </w:tabs>
      </w:pPr>
      <w:r>
        <w:t xml:space="preserve">    &lt;div class="flex-item"&gt;3&lt;/div&gt;</w:t>
      </w:r>
    </w:p>
    <w:p w14:paraId="21733D1C" w14:textId="77777777" w:rsidR="001D1A22" w:rsidRDefault="001D1A22" w:rsidP="001D1A22">
      <w:pPr>
        <w:tabs>
          <w:tab w:val="left" w:pos="2649"/>
        </w:tabs>
      </w:pPr>
      <w:r>
        <w:t xml:space="preserve">  &lt;/div&gt;</w:t>
      </w:r>
    </w:p>
    <w:p w14:paraId="518211A9" w14:textId="3514A541" w:rsidR="001D1A22" w:rsidRDefault="001D1A22" w:rsidP="001D1A22">
      <w:pPr>
        <w:tabs>
          <w:tab w:val="left" w:pos="2649"/>
        </w:tabs>
      </w:pPr>
      <w:r>
        <w:t xml:space="preserve"> &lt;h2&gt;flex-direction: column&lt;/h2&gt;</w:t>
      </w:r>
    </w:p>
    <w:p w14:paraId="05EC554B" w14:textId="77777777" w:rsidR="001D1A22" w:rsidRDefault="001D1A22" w:rsidP="001D1A22">
      <w:pPr>
        <w:tabs>
          <w:tab w:val="left" w:pos="2649"/>
        </w:tabs>
      </w:pPr>
      <w:r>
        <w:t xml:space="preserve">  &lt;div class="flex-container" style="flex-direction: column;"&gt;</w:t>
      </w:r>
    </w:p>
    <w:p w14:paraId="5690CA01" w14:textId="77777777" w:rsidR="001D1A22" w:rsidRDefault="001D1A22" w:rsidP="001D1A22">
      <w:pPr>
        <w:tabs>
          <w:tab w:val="left" w:pos="2649"/>
        </w:tabs>
      </w:pPr>
      <w:r>
        <w:t xml:space="preserve">    &lt;div class="flex-item"&gt;1&lt;/div&gt;</w:t>
      </w:r>
    </w:p>
    <w:p w14:paraId="0BA26534" w14:textId="77777777" w:rsidR="001D1A22" w:rsidRDefault="001D1A22" w:rsidP="001D1A22">
      <w:pPr>
        <w:tabs>
          <w:tab w:val="left" w:pos="2649"/>
        </w:tabs>
      </w:pPr>
      <w:r>
        <w:t xml:space="preserve">    &lt;div class="flex-item"&gt;2&lt;/div&gt;</w:t>
      </w:r>
    </w:p>
    <w:p w14:paraId="70113163" w14:textId="77777777" w:rsidR="001D1A22" w:rsidRDefault="001D1A22" w:rsidP="001D1A22">
      <w:pPr>
        <w:tabs>
          <w:tab w:val="left" w:pos="2649"/>
        </w:tabs>
      </w:pPr>
      <w:r>
        <w:t xml:space="preserve">    &lt;div class="flex-item"&gt;3&lt;/div&gt;</w:t>
      </w:r>
    </w:p>
    <w:p w14:paraId="5EA09754" w14:textId="77777777" w:rsidR="001D1A22" w:rsidRDefault="001D1A22" w:rsidP="001D1A22">
      <w:pPr>
        <w:tabs>
          <w:tab w:val="left" w:pos="2649"/>
        </w:tabs>
      </w:pPr>
      <w:r>
        <w:t xml:space="preserve">  &lt;/div&gt;</w:t>
      </w:r>
    </w:p>
    <w:p w14:paraId="3F0DEDC8" w14:textId="741473FE" w:rsidR="001D1A22" w:rsidRDefault="001D1A22" w:rsidP="001D1A22">
      <w:pPr>
        <w:tabs>
          <w:tab w:val="left" w:pos="2649"/>
        </w:tabs>
      </w:pPr>
      <w:r>
        <w:t>&lt;/body&gt;</w:t>
      </w:r>
    </w:p>
    <w:p w14:paraId="459E0C7D" w14:textId="4FB2DF1E" w:rsidR="001D1A22" w:rsidRDefault="001D1A22" w:rsidP="001D1A22">
      <w:pPr>
        <w:tabs>
          <w:tab w:val="left" w:pos="2649"/>
        </w:tabs>
      </w:pPr>
      <w:r>
        <w:t>&lt;/html&gt;</w:t>
      </w:r>
    </w:p>
    <w:p w14:paraId="1C2667E1" w14:textId="3329A55A" w:rsidR="001D1A22" w:rsidRDefault="001D1A22" w:rsidP="001D1A22">
      <w:pPr>
        <w:tabs>
          <w:tab w:val="left" w:pos="2649"/>
        </w:tabs>
      </w:pPr>
      <w:r>
        <w:t>Output:</w:t>
      </w:r>
    </w:p>
    <w:p w14:paraId="5FB94210" w14:textId="5ACA77BC" w:rsidR="001D1A22" w:rsidRDefault="001D1A22" w:rsidP="001D1A22">
      <w:pPr>
        <w:tabs>
          <w:tab w:val="left" w:pos="2649"/>
        </w:tabs>
      </w:pPr>
      <w:r w:rsidRPr="001D1A22">
        <w:rPr>
          <w:noProof/>
          <w:lang w:eastAsia="en-IN"/>
        </w:rPr>
        <w:drawing>
          <wp:inline distT="0" distB="0" distL="0" distR="0" wp14:anchorId="72519C11" wp14:editId="0AEDAB1F">
            <wp:extent cx="5667375" cy="36861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75962" cy="3691760"/>
                    </a:xfrm>
                    <a:prstGeom prst="rect">
                      <a:avLst/>
                    </a:prstGeom>
                  </pic:spPr>
                </pic:pic>
              </a:graphicData>
            </a:graphic>
          </wp:inline>
        </w:drawing>
      </w:r>
    </w:p>
    <w:p w14:paraId="24605F56" w14:textId="40826883" w:rsidR="001D1A22" w:rsidRDefault="001D1A22" w:rsidP="001D1A22">
      <w:pPr>
        <w:tabs>
          <w:tab w:val="left" w:pos="2649"/>
        </w:tabs>
        <w:jc w:val="center"/>
      </w:pPr>
      <w:r>
        <w:t>Project-85</w:t>
      </w:r>
    </w:p>
    <w:p w14:paraId="65F048D2" w14:textId="60689E0C" w:rsidR="001D1A22" w:rsidRDefault="001D1A22" w:rsidP="001D1A22">
      <w:pPr>
        <w:tabs>
          <w:tab w:val="left" w:pos="2649"/>
        </w:tabs>
      </w:pPr>
      <w:r>
        <w:t>Demonstrate the usage of `flex-wrap` in CSS</w:t>
      </w:r>
    </w:p>
    <w:p w14:paraId="10239C69" w14:textId="77777777" w:rsidR="001D1A22" w:rsidRDefault="001D1A22" w:rsidP="001D1A22">
      <w:pPr>
        <w:tabs>
          <w:tab w:val="left" w:pos="2649"/>
        </w:tabs>
      </w:pPr>
      <w:r>
        <w:t>&lt;!DOCTYPE html&gt;</w:t>
      </w:r>
    </w:p>
    <w:p w14:paraId="413427D5" w14:textId="77777777" w:rsidR="001D1A22" w:rsidRDefault="001D1A22" w:rsidP="001D1A22">
      <w:pPr>
        <w:tabs>
          <w:tab w:val="left" w:pos="2649"/>
        </w:tabs>
      </w:pPr>
      <w:r>
        <w:t>&lt;html lang="en"&gt;</w:t>
      </w:r>
    </w:p>
    <w:p w14:paraId="08E8FF5B" w14:textId="77777777" w:rsidR="001D1A22" w:rsidRDefault="001D1A22" w:rsidP="001D1A22">
      <w:pPr>
        <w:tabs>
          <w:tab w:val="left" w:pos="2649"/>
        </w:tabs>
      </w:pPr>
      <w:r>
        <w:t>&lt;head&gt;</w:t>
      </w:r>
    </w:p>
    <w:p w14:paraId="6D990BE4" w14:textId="77777777" w:rsidR="001D1A22" w:rsidRDefault="001D1A22" w:rsidP="001D1A22">
      <w:pPr>
        <w:tabs>
          <w:tab w:val="left" w:pos="2649"/>
        </w:tabs>
      </w:pPr>
      <w:r>
        <w:t xml:space="preserve">  &lt;meta charset="UTF-8"&gt;</w:t>
      </w:r>
    </w:p>
    <w:p w14:paraId="236A0EC2" w14:textId="77777777" w:rsidR="001D1A22" w:rsidRDefault="001D1A22" w:rsidP="001D1A22">
      <w:pPr>
        <w:tabs>
          <w:tab w:val="left" w:pos="2649"/>
        </w:tabs>
      </w:pPr>
      <w:r>
        <w:t xml:space="preserve">  &lt;title&gt;Flex Wrap Example&lt;/title&gt;</w:t>
      </w:r>
    </w:p>
    <w:p w14:paraId="36C4F5BB" w14:textId="77777777" w:rsidR="001D1A22" w:rsidRDefault="001D1A22" w:rsidP="001D1A22">
      <w:pPr>
        <w:tabs>
          <w:tab w:val="left" w:pos="2649"/>
        </w:tabs>
      </w:pPr>
      <w:r>
        <w:t xml:space="preserve">  &lt;style&gt;</w:t>
      </w:r>
    </w:p>
    <w:p w14:paraId="3D13C4D3" w14:textId="77777777" w:rsidR="001D1A22" w:rsidRDefault="001D1A22" w:rsidP="001D1A22">
      <w:pPr>
        <w:tabs>
          <w:tab w:val="left" w:pos="2649"/>
        </w:tabs>
      </w:pPr>
      <w:r>
        <w:t xml:space="preserve">    .flex-container {</w:t>
      </w:r>
    </w:p>
    <w:p w14:paraId="3A72ADD7" w14:textId="77777777" w:rsidR="001D1A22" w:rsidRDefault="001D1A22" w:rsidP="001D1A22">
      <w:pPr>
        <w:tabs>
          <w:tab w:val="left" w:pos="2649"/>
        </w:tabs>
      </w:pPr>
      <w:r>
        <w:t xml:space="preserve">      display: flex;</w:t>
      </w:r>
    </w:p>
    <w:p w14:paraId="5C83ED1E" w14:textId="77777777" w:rsidR="001D1A22" w:rsidRDefault="001D1A22" w:rsidP="001D1A22">
      <w:pPr>
        <w:tabs>
          <w:tab w:val="left" w:pos="2649"/>
        </w:tabs>
      </w:pPr>
      <w:r>
        <w:t xml:space="preserve">      flex-wrap: wrap; /* Try changing to nowrap or wrap-reverse */</w:t>
      </w:r>
    </w:p>
    <w:p w14:paraId="4C2C73D6" w14:textId="77777777" w:rsidR="001D1A22" w:rsidRDefault="001D1A22" w:rsidP="001D1A22">
      <w:pPr>
        <w:tabs>
          <w:tab w:val="left" w:pos="2649"/>
        </w:tabs>
      </w:pPr>
      <w:r>
        <w:t xml:space="preserve">      gap: 10px;</w:t>
      </w:r>
    </w:p>
    <w:p w14:paraId="6064ADB6" w14:textId="77777777" w:rsidR="001D1A22" w:rsidRDefault="001D1A22" w:rsidP="001D1A22">
      <w:pPr>
        <w:tabs>
          <w:tab w:val="left" w:pos="2649"/>
        </w:tabs>
      </w:pPr>
      <w:r>
        <w:t xml:space="preserve">      background-color: #f0f0f0;</w:t>
      </w:r>
    </w:p>
    <w:p w14:paraId="1168F836" w14:textId="77777777" w:rsidR="001D1A22" w:rsidRDefault="001D1A22" w:rsidP="001D1A22">
      <w:pPr>
        <w:tabs>
          <w:tab w:val="left" w:pos="2649"/>
        </w:tabs>
      </w:pPr>
      <w:r>
        <w:t xml:space="preserve">      padding: 20px;</w:t>
      </w:r>
    </w:p>
    <w:p w14:paraId="0306E1F9" w14:textId="77777777" w:rsidR="001D1A22" w:rsidRDefault="001D1A22" w:rsidP="001D1A22">
      <w:pPr>
        <w:tabs>
          <w:tab w:val="left" w:pos="2649"/>
        </w:tabs>
      </w:pPr>
      <w:r>
        <w:t xml:space="preserve">      width: 400px;</w:t>
      </w:r>
    </w:p>
    <w:p w14:paraId="3A17C355" w14:textId="77777777" w:rsidR="001D1A22" w:rsidRDefault="001D1A22" w:rsidP="001D1A22">
      <w:pPr>
        <w:tabs>
          <w:tab w:val="left" w:pos="2649"/>
        </w:tabs>
      </w:pPr>
      <w:r>
        <w:t xml:space="preserve">      border: 1px solid #ccc;</w:t>
      </w:r>
    </w:p>
    <w:p w14:paraId="3CAD5E5C" w14:textId="77777777" w:rsidR="001D1A22" w:rsidRDefault="001D1A22" w:rsidP="001D1A22">
      <w:pPr>
        <w:tabs>
          <w:tab w:val="left" w:pos="2649"/>
        </w:tabs>
      </w:pPr>
      <w:r>
        <w:t xml:space="preserve">    }</w:t>
      </w:r>
    </w:p>
    <w:p w14:paraId="2D58370E" w14:textId="0D091393" w:rsidR="001D1A22" w:rsidRDefault="001D1A22" w:rsidP="001D1A22">
      <w:pPr>
        <w:tabs>
          <w:tab w:val="left" w:pos="2649"/>
        </w:tabs>
      </w:pPr>
      <w:r>
        <w:t xml:space="preserve">  .flex-item {</w:t>
      </w:r>
    </w:p>
    <w:p w14:paraId="2C44E310" w14:textId="77777777" w:rsidR="001D1A22" w:rsidRDefault="001D1A22" w:rsidP="001D1A22">
      <w:pPr>
        <w:tabs>
          <w:tab w:val="left" w:pos="2649"/>
        </w:tabs>
      </w:pPr>
      <w:r>
        <w:t xml:space="preserve">      background-color: tomato;</w:t>
      </w:r>
    </w:p>
    <w:p w14:paraId="69C7A185" w14:textId="77777777" w:rsidR="001D1A22" w:rsidRDefault="001D1A22" w:rsidP="001D1A22">
      <w:pPr>
        <w:tabs>
          <w:tab w:val="left" w:pos="2649"/>
        </w:tabs>
      </w:pPr>
      <w:r>
        <w:t xml:space="preserve">      color: white;</w:t>
      </w:r>
    </w:p>
    <w:p w14:paraId="2A8C5AD0" w14:textId="77777777" w:rsidR="001D1A22" w:rsidRDefault="001D1A22" w:rsidP="001D1A22">
      <w:pPr>
        <w:tabs>
          <w:tab w:val="left" w:pos="2649"/>
        </w:tabs>
      </w:pPr>
      <w:r>
        <w:t xml:space="preserve">      padding: 20px;</w:t>
      </w:r>
    </w:p>
    <w:p w14:paraId="65849BD3" w14:textId="77777777" w:rsidR="001D1A22" w:rsidRDefault="001D1A22" w:rsidP="001D1A22">
      <w:pPr>
        <w:tabs>
          <w:tab w:val="left" w:pos="2649"/>
        </w:tabs>
      </w:pPr>
      <w:r>
        <w:t xml:space="preserve">      font-size: 1.2em;</w:t>
      </w:r>
    </w:p>
    <w:p w14:paraId="2B5AEBAF" w14:textId="77777777" w:rsidR="001D1A22" w:rsidRDefault="001D1A22" w:rsidP="001D1A22">
      <w:pPr>
        <w:tabs>
          <w:tab w:val="left" w:pos="2649"/>
        </w:tabs>
      </w:pPr>
      <w:r>
        <w:t xml:space="preserve">      text-align: center;</w:t>
      </w:r>
    </w:p>
    <w:p w14:paraId="5A105FFB" w14:textId="77777777" w:rsidR="001D1A22" w:rsidRDefault="001D1A22" w:rsidP="001D1A22">
      <w:pPr>
        <w:tabs>
          <w:tab w:val="left" w:pos="2649"/>
        </w:tabs>
      </w:pPr>
      <w:r>
        <w:t xml:space="preserve">      width: 120px;</w:t>
      </w:r>
    </w:p>
    <w:p w14:paraId="413EFDFE" w14:textId="77777777" w:rsidR="001D1A22" w:rsidRDefault="001D1A22" w:rsidP="001D1A22">
      <w:pPr>
        <w:tabs>
          <w:tab w:val="left" w:pos="2649"/>
        </w:tabs>
      </w:pPr>
      <w:r>
        <w:t xml:space="preserve">      border-radius: 5px;</w:t>
      </w:r>
    </w:p>
    <w:p w14:paraId="28A2E300" w14:textId="77777777" w:rsidR="001D1A22" w:rsidRDefault="001D1A22" w:rsidP="001D1A22">
      <w:pPr>
        <w:tabs>
          <w:tab w:val="left" w:pos="2649"/>
        </w:tabs>
      </w:pPr>
      <w:r>
        <w:t xml:space="preserve">      font-family: sans-serif;</w:t>
      </w:r>
    </w:p>
    <w:p w14:paraId="0BEB35CB" w14:textId="77777777" w:rsidR="001D1A22" w:rsidRDefault="001D1A22" w:rsidP="001D1A22">
      <w:pPr>
        <w:tabs>
          <w:tab w:val="left" w:pos="2649"/>
        </w:tabs>
      </w:pPr>
      <w:r>
        <w:t xml:space="preserve">    }</w:t>
      </w:r>
    </w:p>
    <w:p w14:paraId="597B6876" w14:textId="77777777" w:rsidR="001D1A22" w:rsidRDefault="001D1A22" w:rsidP="001D1A22">
      <w:pPr>
        <w:tabs>
          <w:tab w:val="left" w:pos="2649"/>
        </w:tabs>
      </w:pPr>
      <w:r>
        <w:t xml:space="preserve">  &lt;/style&gt;</w:t>
      </w:r>
    </w:p>
    <w:p w14:paraId="6E636E27" w14:textId="77777777" w:rsidR="001D1A22" w:rsidRDefault="001D1A22" w:rsidP="001D1A22">
      <w:pPr>
        <w:tabs>
          <w:tab w:val="left" w:pos="2649"/>
        </w:tabs>
      </w:pPr>
      <w:r>
        <w:t>&lt;/head&gt;</w:t>
      </w:r>
    </w:p>
    <w:p w14:paraId="7785AE99" w14:textId="77777777" w:rsidR="001D1A22" w:rsidRDefault="001D1A22" w:rsidP="001D1A22">
      <w:pPr>
        <w:tabs>
          <w:tab w:val="left" w:pos="2649"/>
        </w:tabs>
      </w:pPr>
      <w:r>
        <w:t>&lt;body&gt;</w:t>
      </w:r>
    </w:p>
    <w:p w14:paraId="268436C5" w14:textId="0820C94D" w:rsidR="001D1A22" w:rsidRDefault="001D1A22" w:rsidP="001D1A22">
      <w:pPr>
        <w:tabs>
          <w:tab w:val="left" w:pos="2649"/>
        </w:tabs>
      </w:pPr>
      <w:r>
        <w:t>&lt;h2&gt;flex-wrap: wrap&lt;/h2&gt;</w:t>
      </w:r>
    </w:p>
    <w:p w14:paraId="3935EF3F" w14:textId="77777777" w:rsidR="001D1A22" w:rsidRDefault="001D1A22" w:rsidP="001D1A22">
      <w:pPr>
        <w:tabs>
          <w:tab w:val="left" w:pos="2649"/>
        </w:tabs>
      </w:pPr>
      <w:r>
        <w:t xml:space="preserve">  &lt;div class="flex-container"&gt;</w:t>
      </w:r>
    </w:p>
    <w:p w14:paraId="652808E5" w14:textId="77777777" w:rsidR="001D1A22" w:rsidRDefault="001D1A22" w:rsidP="001D1A22">
      <w:pPr>
        <w:tabs>
          <w:tab w:val="left" w:pos="2649"/>
        </w:tabs>
      </w:pPr>
      <w:r>
        <w:t xml:space="preserve">    &lt;div class="flex-item"&gt;1&lt;/div&gt;</w:t>
      </w:r>
    </w:p>
    <w:p w14:paraId="4BEA1E32" w14:textId="77777777" w:rsidR="001D1A22" w:rsidRDefault="001D1A22" w:rsidP="001D1A22">
      <w:pPr>
        <w:tabs>
          <w:tab w:val="left" w:pos="2649"/>
        </w:tabs>
      </w:pPr>
      <w:r>
        <w:t xml:space="preserve">    &lt;div class="flex-item"&gt;2&lt;/div&gt;</w:t>
      </w:r>
    </w:p>
    <w:p w14:paraId="6F95384E" w14:textId="77777777" w:rsidR="001D1A22" w:rsidRDefault="001D1A22" w:rsidP="001D1A22">
      <w:pPr>
        <w:tabs>
          <w:tab w:val="left" w:pos="2649"/>
        </w:tabs>
      </w:pPr>
      <w:r>
        <w:t xml:space="preserve">    &lt;div class="flex-item"&gt;3&lt;/div&gt;</w:t>
      </w:r>
    </w:p>
    <w:p w14:paraId="4A9E07DD" w14:textId="77777777" w:rsidR="001D1A22" w:rsidRDefault="001D1A22" w:rsidP="001D1A22">
      <w:pPr>
        <w:tabs>
          <w:tab w:val="left" w:pos="2649"/>
        </w:tabs>
      </w:pPr>
      <w:r>
        <w:t xml:space="preserve">    &lt;div class="flex-item"&gt;4&lt;/div&gt;</w:t>
      </w:r>
    </w:p>
    <w:p w14:paraId="2BA0891F" w14:textId="77777777" w:rsidR="001D1A22" w:rsidRDefault="001D1A22" w:rsidP="001D1A22">
      <w:pPr>
        <w:tabs>
          <w:tab w:val="left" w:pos="2649"/>
        </w:tabs>
      </w:pPr>
      <w:r>
        <w:t xml:space="preserve">    &lt;div class="flex-item"&gt;5&lt;/div&gt;</w:t>
      </w:r>
    </w:p>
    <w:p w14:paraId="7C1A1119" w14:textId="77777777" w:rsidR="001D1A22" w:rsidRDefault="001D1A22" w:rsidP="001D1A22">
      <w:pPr>
        <w:tabs>
          <w:tab w:val="left" w:pos="2649"/>
        </w:tabs>
      </w:pPr>
      <w:r>
        <w:t xml:space="preserve">  &lt;/div&gt;</w:t>
      </w:r>
    </w:p>
    <w:p w14:paraId="31F9DB73" w14:textId="5CD5408C" w:rsidR="001D1A22" w:rsidRDefault="001D1A22" w:rsidP="001D1A22">
      <w:pPr>
        <w:tabs>
          <w:tab w:val="left" w:pos="2649"/>
        </w:tabs>
      </w:pPr>
      <w:r>
        <w:t>&lt;/body&gt;</w:t>
      </w:r>
    </w:p>
    <w:p w14:paraId="2884139E" w14:textId="0F0EEEE9" w:rsidR="001D1A22" w:rsidRDefault="001D1A22" w:rsidP="001D1A22">
      <w:pPr>
        <w:tabs>
          <w:tab w:val="left" w:pos="2649"/>
        </w:tabs>
      </w:pPr>
      <w:r>
        <w:t>&lt;/html&gt;</w:t>
      </w:r>
    </w:p>
    <w:p w14:paraId="01DBD04B" w14:textId="45D81BB8" w:rsidR="001D1A22" w:rsidRDefault="001D1A22" w:rsidP="001D1A22">
      <w:pPr>
        <w:tabs>
          <w:tab w:val="left" w:pos="2649"/>
        </w:tabs>
      </w:pPr>
      <w:r>
        <w:t>Output:</w:t>
      </w:r>
    </w:p>
    <w:p w14:paraId="740C518A" w14:textId="0EAC3E29" w:rsidR="001D1A22" w:rsidRDefault="001D1A22" w:rsidP="001D1A22">
      <w:pPr>
        <w:tabs>
          <w:tab w:val="left" w:pos="2649"/>
        </w:tabs>
      </w:pPr>
      <w:r w:rsidRPr="001D1A22">
        <w:rPr>
          <w:noProof/>
          <w:lang w:eastAsia="en-IN"/>
        </w:rPr>
        <w:drawing>
          <wp:inline distT="0" distB="0" distL="0" distR="0" wp14:anchorId="1080BE6B" wp14:editId="43EAB1F3">
            <wp:extent cx="5476875" cy="31527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7643" cy="3153217"/>
                    </a:xfrm>
                    <a:prstGeom prst="rect">
                      <a:avLst/>
                    </a:prstGeom>
                  </pic:spPr>
                </pic:pic>
              </a:graphicData>
            </a:graphic>
          </wp:inline>
        </w:drawing>
      </w:r>
    </w:p>
    <w:p w14:paraId="00D955FC" w14:textId="457D9614" w:rsidR="001D1A22" w:rsidRDefault="001D1A22" w:rsidP="001D1A22">
      <w:pPr>
        <w:tabs>
          <w:tab w:val="left" w:pos="2649"/>
        </w:tabs>
      </w:pPr>
    </w:p>
    <w:p w14:paraId="7DF35E25" w14:textId="237AFA4E" w:rsidR="001D1A22" w:rsidRDefault="001D1A22" w:rsidP="001D1A22">
      <w:pPr>
        <w:tabs>
          <w:tab w:val="left" w:pos="2649"/>
        </w:tabs>
        <w:jc w:val="center"/>
      </w:pPr>
      <w:r>
        <w:t>Project-86</w:t>
      </w:r>
    </w:p>
    <w:p w14:paraId="3FE1355D" w14:textId="0E62B71E" w:rsidR="001D1A22" w:rsidRDefault="001D1A22" w:rsidP="001D1A22">
      <w:pPr>
        <w:tabs>
          <w:tab w:val="left" w:pos="2649"/>
        </w:tabs>
      </w:pPr>
      <w:r>
        <w:t>Demonstrate the usage of `flex-flow` in CSS</w:t>
      </w:r>
    </w:p>
    <w:p w14:paraId="7A30A902" w14:textId="77777777" w:rsidR="001D1A22" w:rsidRDefault="001D1A22" w:rsidP="001D1A22">
      <w:pPr>
        <w:tabs>
          <w:tab w:val="left" w:pos="2649"/>
        </w:tabs>
      </w:pPr>
      <w:r>
        <w:t>&lt;!DOCTYPE html&gt;</w:t>
      </w:r>
    </w:p>
    <w:p w14:paraId="37D0A1AC" w14:textId="77777777" w:rsidR="001D1A22" w:rsidRDefault="001D1A22" w:rsidP="001D1A22">
      <w:pPr>
        <w:tabs>
          <w:tab w:val="left" w:pos="2649"/>
        </w:tabs>
      </w:pPr>
      <w:r>
        <w:t>&lt;html lang="en"&gt;</w:t>
      </w:r>
    </w:p>
    <w:p w14:paraId="59D70558" w14:textId="77777777" w:rsidR="001D1A22" w:rsidRDefault="001D1A22" w:rsidP="001D1A22">
      <w:pPr>
        <w:tabs>
          <w:tab w:val="left" w:pos="2649"/>
        </w:tabs>
      </w:pPr>
      <w:r>
        <w:t>&lt;head&gt;</w:t>
      </w:r>
    </w:p>
    <w:p w14:paraId="28F4F436" w14:textId="77777777" w:rsidR="001D1A22" w:rsidRDefault="001D1A22" w:rsidP="001D1A22">
      <w:pPr>
        <w:tabs>
          <w:tab w:val="left" w:pos="2649"/>
        </w:tabs>
      </w:pPr>
      <w:r>
        <w:t xml:space="preserve">  &lt;meta charset="UTF-8"&gt;</w:t>
      </w:r>
    </w:p>
    <w:p w14:paraId="58497D07" w14:textId="77777777" w:rsidR="001D1A22" w:rsidRDefault="001D1A22" w:rsidP="001D1A22">
      <w:pPr>
        <w:tabs>
          <w:tab w:val="left" w:pos="2649"/>
        </w:tabs>
      </w:pPr>
      <w:r>
        <w:t xml:space="preserve">  &lt;title&gt;Flex Flow Example&lt;/title&gt;</w:t>
      </w:r>
    </w:p>
    <w:p w14:paraId="164E6557" w14:textId="77777777" w:rsidR="001D1A22" w:rsidRDefault="001D1A22" w:rsidP="001D1A22">
      <w:pPr>
        <w:tabs>
          <w:tab w:val="left" w:pos="2649"/>
        </w:tabs>
      </w:pPr>
      <w:r>
        <w:t xml:space="preserve">  &lt;style&gt;</w:t>
      </w:r>
    </w:p>
    <w:p w14:paraId="58926E61" w14:textId="77777777" w:rsidR="001D1A22" w:rsidRDefault="001D1A22" w:rsidP="001D1A22">
      <w:pPr>
        <w:tabs>
          <w:tab w:val="left" w:pos="2649"/>
        </w:tabs>
      </w:pPr>
      <w:r>
        <w:t xml:space="preserve">    .flex-container {</w:t>
      </w:r>
    </w:p>
    <w:p w14:paraId="04A16CCA" w14:textId="77777777" w:rsidR="001D1A22" w:rsidRDefault="001D1A22" w:rsidP="001D1A22">
      <w:pPr>
        <w:tabs>
          <w:tab w:val="left" w:pos="2649"/>
        </w:tabs>
      </w:pPr>
      <w:r>
        <w:t xml:space="preserve">      display: flex;</w:t>
      </w:r>
    </w:p>
    <w:p w14:paraId="3FD723ED" w14:textId="77777777" w:rsidR="001D1A22" w:rsidRDefault="001D1A22" w:rsidP="001D1A22">
      <w:pPr>
        <w:tabs>
          <w:tab w:val="left" w:pos="2649"/>
        </w:tabs>
      </w:pPr>
      <w:r>
        <w:t xml:space="preserve">      flex-flow: row wrap; /* Combines direction and wrap */</w:t>
      </w:r>
    </w:p>
    <w:p w14:paraId="3B8A0AD2" w14:textId="77777777" w:rsidR="001D1A22" w:rsidRDefault="001D1A22" w:rsidP="001D1A22">
      <w:pPr>
        <w:tabs>
          <w:tab w:val="left" w:pos="2649"/>
        </w:tabs>
      </w:pPr>
      <w:r>
        <w:t xml:space="preserve">      gap: 15px;</w:t>
      </w:r>
    </w:p>
    <w:p w14:paraId="39CDFE52" w14:textId="77777777" w:rsidR="001D1A22" w:rsidRDefault="001D1A22" w:rsidP="001D1A22">
      <w:pPr>
        <w:tabs>
          <w:tab w:val="left" w:pos="2649"/>
        </w:tabs>
      </w:pPr>
      <w:r>
        <w:t xml:space="preserve">      background-color: #f9f9f9;</w:t>
      </w:r>
    </w:p>
    <w:p w14:paraId="2EA25613" w14:textId="77777777" w:rsidR="001D1A22" w:rsidRDefault="001D1A22" w:rsidP="001D1A22">
      <w:pPr>
        <w:tabs>
          <w:tab w:val="left" w:pos="2649"/>
        </w:tabs>
      </w:pPr>
      <w:r>
        <w:t xml:space="preserve">      padding: 20px;</w:t>
      </w:r>
    </w:p>
    <w:p w14:paraId="24CCD8EB" w14:textId="77777777" w:rsidR="001D1A22" w:rsidRDefault="001D1A22" w:rsidP="001D1A22">
      <w:pPr>
        <w:tabs>
          <w:tab w:val="left" w:pos="2649"/>
        </w:tabs>
      </w:pPr>
      <w:r>
        <w:t xml:space="preserve">      width: 400px;</w:t>
      </w:r>
    </w:p>
    <w:p w14:paraId="61AA63D2" w14:textId="77777777" w:rsidR="001D1A22" w:rsidRDefault="001D1A22" w:rsidP="001D1A22">
      <w:pPr>
        <w:tabs>
          <w:tab w:val="left" w:pos="2649"/>
        </w:tabs>
      </w:pPr>
      <w:r>
        <w:t xml:space="preserve">      border: 2px solid #ccc;</w:t>
      </w:r>
    </w:p>
    <w:p w14:paraId="60C44ED2" w14:textId="77777777" w:rsidR="001D1A22" w:rsidRDefault="001D1A22" w:rsidP="001D1A22">
      <w:pPr>
        <w:tabs>
          <w:tab w:val="left" w:pos="2649"/>
        </w:tabs>
      </w:pPr>
      <w:r>
        <w:t xml:space="preserve">    }</w:t>
      </w:r>
    </w:p>
    <w:p w14:paraId="2B75C47A" w14:textId="338003C2" w:rsidR="001D1A22" w:rsidRDefault="001D1A22" w:rsidP="001D1A22">
      <w:pPr>
        <w:tabs>
          <w:tab w:val="left" w:pos="2649"/>
        </w:tabs>
      </w:pPr>
      <w:r>
        <w:t>.flex-item {</w:t>
      </w:r>
    </w:p>
    <w:p w14:paraId="5FFF40A7" w14:textId="77777777" w:rsidR="001D1A22" w:rsidRDefault="001D1A22" w:rsidP="001D1A22">
      <w:pPr>
        <w:tabs>
          <w:tab w:val="left" w:pos="2649"/>
        </w:tabs>
      </w:pPr>
      <w:r>
        <w:t xml:space="preserve">      background-color: dodgerblue;</w:t>
      </w:r>
    </w:p>
    <w:p w14:paraId="5E6039AE" w14:textId="77777777" w:rsidR="001D1A22" w:rsidRDefault="001D1A22" w:rsidP="001D1A22">
      <w:pPr>
        <w:tabs>
          <w:tab w:val="left" w:pos="2649"/>
        </w:tabs>
      </w:pPr>
      <w:r>
        <w:t xml:space="preserve">      color: white;</w:t>
      </w:r>
    </w:p>
    <w:p w14:paraId="2C91C172" w14:textId="77777777" w:rsidR="001D1A22" w:rsidRDefault="001D1A22" w:rsidP="001D1A22">
      <w:pPr>
        <w:tabs>
          <w:tab w:val="left" w:pos="2649"/>
        </w:tabs>
      </w:pPr>
      <w:r>
        <w:t xml:space="preserve">      text-align: center;</w:t>
      </w:r>
    </w:p>
    <w:p w14:paraId="6EB70834" w14:textId="77777777" w:rsidR="001D1A22" w:rsidRDefault="001D1A22" w:rsidP="001D1A22">
      <w:pPr>
        <w:tabs>
          <w:tab w:val="left" w:pos="2649"/>
        </w:tabs>
      </w:pPr>
      <w:r>
        <w:t xml:space="preserve">      font-family: sans-serif;</w:t>
      </w:r>
    </w:p>
    <w:p w14:paraId="7EC2B244" w14:textId="77777777" w:rsidR="001D1A22" w:rsidRDefault="001D1A22" w:rsidP="001D1A22">
      <w:pPr>
        <w:tabs>
          <w:tab w:val="left" w:pos="2649"/>
        </w:tabs>
      </w:pPr>
      <w:r>
        <w:t xml:space="preserve">      padding: 20px;</w:t>
      </w:r>
    </w:p>
    <w:p w14:paraId="0E3DD2D1" w14:textId="77777777" w:rsidR="001D1A22" w:rsidRDefault="001D1A22" w:rsidP="001D1A22">
      <w:pPr>
        <w:tabs>
          <w:tab w:val="left" w:pos="2649"/>
        </w:tabs>
      </w:pPr>
      <w:r>
        <w:t xml:space="preserve">      width: 120px;</w:t>
      </w:r>
    </w:p>
    <w:p w14:paraId="74CD55FE" w14:textId="77777777" w:rsidR="001D1A22" w:rsidRDefault="001D1A22" w:rsidP="001D1A22">
      <w:pPr>
        <w:tabs>
          <w:tab w:val="left" w:pos="2649"/>
        </w:tabs>
      </w:pPr>
      <w:r>
        <w:t xml:space="preserve">      border-radius: 6px;</w:t>
      </w:r>
    </w:p>
    <w:p w14:paraId="0468E8B7" w14:textId="77777777" w:rsidR="001D1A22" w:rsidRDefault="001D1A22" w:rsidP="001D1A22">
      <w:pPr>
        <w:tabs>
          <w:tab w:val="left" w:pos="2649"/>
        </w:tabs>
      </w:pPr>
      <w:r>
        <w:t xml:space="preserve">    }</w:t>
      </w:r>
    </w:p>
    <w:p w14:paraId="47B45646" w14:textId="77777777" w:rsidR="001D1A22" w:rsidRDefault="001D1A22" w:rsidP="001D1A22">
      <w:pPr>
        <w:tabs>
          <w:tab w:val="left" w:pos="2649"/>
        </w:tabs>
      </w:pPr>
      <w:r>
        <w:t xml:space="preserve">  &lt;/style&gt;</w:t>
      </w:r>
    </w:p>
    <w:p w14:paraId="6C5E9232" w14:textId="77777777" w:rsidR="001D1A22" w:rsidRDefault="001D1A22" w:rsidP="001D1A22">
      <w:pPr>
        <w:tabs>
          <w:tab w:val="left" w:pos="2649"/>
        </w:tabs>
      </w:pPr>
      <w:r>
        <w:t>&lt;/head&gt;</w:t>
      </w:r>
    </w:p>
    <w:p w14:paraId="7E029986" w14:textId="77777777" w:rsidR="001D1A22" w:rsidRDefault="001D1A22" w:rsidP="001D1A22">
      <w:pPr>
        <w:tabs>
          <w:tab w:val="left" w:pos="2649"/>
        </w:tabs>
      </w:pPr>
      <w:r>
        <w:t>&lt;body&gt;</w:t>
      </w:r>
    </w:p>
    <w:p w14:paraId="154D1583" w14:textId="2B97EA41" w:rsidR="001D1A22" w:rsidRDefault="001D1A22" w:rsidP="001D1A22">
      <w:pPr>
        <w:tabs>
          <w:tab w:val="left" w:pos="2649"/>
        </w:tabs>
      </w:pPr>
      <w:r>
        <w:t>&lt;h2&gt;flex-flow: row wrap&lt;/h2&gt;</w:t>
      </w:r>
    </w:p>
    <w:p w14:paraId="493EF1CB" w14:textId="77777777" w:rsidR="001D1A22" w:rsidRDefault="001D1A22" w:rsidP="001D1A22">
      <w:pPr>
        <w:tabs>
          <w:tab w:val="left" w:pos="2649"/>
        </w:tabs>
      </w:pPr>
      <w:r>
        <w:t xml:space="preserve">  &lt;div class="flex-container"&gt;</w:t>
      </w:r>
    </w:p>
    <w:p w14:paraId="0ECEE339" w14:textId="77777777" w:rsidR="001D1A22" w:rsidRDefault="001D1A22" w:rsidP="001D1A22">
      <w:pPr>
        <w:tabs>
          <w:tab w:val="left" w:pos="2649"/>
        </w:tabs>
      </w:pPr>
      <w:r>
        <w:t xml:space="preserve">    &lt;div class="flex-item"&gt;Item 1&lt;/div&gt;</w:t>
      </w:r>
    </w:p>
    <w:p w14:paraId="31EFB974" w14:textId="77777777" w:rsidR="001D1A22" w:rsidRDefault="001D1A22" w:rsidP="001D1A22">
      <w:pPr>
        <w:tabs>
          <w:tab w:val="left" w:pos="2649"/>
        </w:tabs>
      </w:pPr>
      <w:r>
        <w:t xml:space="preserve">    &lt;div class="flex-item"&gt;Item 2&lt;/div&gt;</w:t>
      </w:r>
    </w:p>
    <w:p w14:paraId="54AA7660" w14:textId="77777777" w:rsidR="001D1A22" w:rsidRDefault="001D1A22" w:rsidP="001D1A22">
      <w:pPr>
        <w:tabs>
          <w:tab w:val="left" w:pos="2649"/>
        </w:tabs>
      </w:pPr>
      <w:r>
        <w:t xml:space="preserve">    &lt;div class="flex-item"&gt;Item 3&lt;/div&gt;</w:t>
      </w:r>
    </w:p>
    <w:p w14:paraId="2A8C158C" w14:textId="77777777" w:rsidR="001D1A22" w:rsidRDefault="001D1A22" w:rsidP="001D1A22">
      <w:pPr>
        <w:tabs>
          <w:tab w:val="left" w:pos="2649"/>
        </w:tabs>
      </w:pPr>
      <w:r>
        <w:t xml:space="preserve">    &lt;div class="flex-item"&gt;Item 4&lt;/div&gt;</w:t>
      </w:r>
    </w:p>
    <w:p w14:paraId="5B235913" w14:textId="77777777" w:rsidR="001D1A22" w:rsidRDefault="001D1A22" w:rsidP="001D1A22">
      <w:pPr>
        <w:tabs>
          <w:tab w:val="left" w:pos="2649"/>
        </w:tabs>
      </w:pPr>
      <w:r>
        <w:t xml:space="preserve">    &lt;div class="flex-item"&gt;Item 5&lt;/div&gt;</w:t>
      </w:r>
    </w:p>
    <w:p w14:paraId="499883A9" w14:textId="77777777" w:rsidR="001D1A22" w:rsidRDefault="001D1A22" w:rsidP="001D1A22">
      <w:pPr>
        <w:tabs>
          <w:tab w:val="left" w:pos="2649"/>
        </w:tabs>
      </w:pPr>
      <w:r>
        <w:t xml:space="preserve">  &lt;/div&gt;</w:t>
      </w:r>
    </w:p>
    <w:p w14:paraId="4C7BB2B7" w14:textId="42080AF0" w:rsidR="001D1A22" w:rsidRDefault="001D1A22" w:rsidP="001D1A22">
      <w:pPr>
        <w:tabs>
          <w:tab w:val="left" w:pos="2649"/>
        </w:tabs>
      </w:pPr>
      <w:r>
        <w:t>&lt;/body&gt;</w:t>
      </w:r>
    </w:p>
    <w:p w14:paraId="7C17A282" w14:textId="1FF7F35A" w:rsidR="001D1A22" w:rsidRDefault="001D1A22" w:rsidP="001D1A22">
      <w:pPr>
        <w:tabs>
          <w:tab w:val="left" w:pos="2649"/>
        </w:tabs>
      </w:pPr>
      <w:r>
        <w:t>&lt;/html&gt;</w:t>
      </w:r>
    </w:p>
    <w:p w14:paraId="063F8BEE" w14:textId="5E1F44BA" w:rsidR="001D1A22" w:rsidRDefault="001D1A22" w:rsidP="001D1A22">
      <w:pPr>
        <w:tabs>
          <w:tab w:val="left" w:pos="2649"/>
        </w:tabs>
      </w:pPr>
      <w:r>
        <w:t>Output:</w:t>
      </w:r>
      <w:r w:rsidRPr="001D1A22">
        <w:t xml:space="preserve"> </w:t>
      </w:r>
    </w:p>
    <w:p w14:paraId="3A32389B" w14:textId="2BF8F8B9" w:rsidR="001D1A22" w:rsidRDefault="001D1A22" w:rsidP="001D1A22">
      <w:pPr>
        <w:tabs>
          <w:tab w:val="left" w:pos="2649"/>
        </w:tabs>
      </w:pPr>
    </w:p>
    <w:p w14:paraId="3D0A29DC" w14:textId="082F4ED0" w:rsidR="001D1A22" w:rsidRDefault="001D1A22" w:rsidP="001D1A22">
      <w:pPr>
        <w:tabs>
          <w:tab w:val="left" w:pos="2649"/>
        </w:tabs>
      </w:pPr>
      <w:r w:rsidRPr="001D1A22">
        <w:rPr>
          <w:noProof/>
          <w:lang w:eastAsia="en-IN"/>
        </w:rPr>
        <w:drawing>
          <wp:inline distT="0" distB="0" distL="0" distR="0" wp14:anchorId="027508DB" wp14:editId="5EE166BD">
            <wp:extent cx="3295650" cy="14001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129" cy="1400378"/>
                    </a:xfrm>
                    <a:prstGeom prst="rect">
                      <a:avLst/>
                    </a:prstGeom>
                  </pic:spPr>
                </pic:pic>
              </a:graphicData>
            </a:graphic>
          </wp:inline>
        </w:drawing>
      </w:r>
    </w:p>
    <w:p w14:paraId="19EF2621" w14:textId="41FC7243" w:rsidR="001D1A22" w:rsidRDefault="001D1A22" w:rsidP="001D1A22">
      <w:pPr>
        <w:tabs>
          <w:tab w:val="left" w:pos="2649"/>
        </w:tabs>
        <w:jc w:val="center"/>
      </w:pPr>
      <w:r>
        <w:t>Project-87</w:t>
      </w:r>
    </w:p>
    <w:p w14:paraId="0CB85560" w14:textId="52C1CBD1" w:rsidR="001D1A22" w:rsidRDefault="001D1A22" w:rsidP="001D1A22">
      <w:pPr>
        <w:tabs>
          <w:tab w:val="left" w:pos="2649"/>
        </w:tabs>
      </w:pPr>
      <w:r>
        <w:t>Demonstrate the usage of `justify-content` in CSS</w:t>
      </w:r>
    </w:p>
    <w:p w14:paraId="3A6F7B0A" w14:textId="77777777" w:rsidR="001D1A22" w:rsidRDefault="001D1A22" w:rsidP="001D1A22">
      <w:pPr>
        <w:tabs>
          <w:tab w:val="left" w:pos="2649"/>
        </w:tabs>
      </w:pPr>
      <w:r>
        <w:t>&lt;!DOCTYPE html&gt;</w:t>
      </w:r>
    </w:p>
    <w:p w14:paraId="61CFFF1B" w14:textId="77777777" w:rsidR="001D1A22" w:rsidRDefault="001D1A22" w:rsidP="001D1A22">
      <w:pPr>
        <w:tabs>
          <w:tab w:val="left" w:pos="2649"/>
        </w:tabs>
      </w:pPr>
      <w:r>
        <w:t>&lt;html lang="en"&gt;</w:t>
      </w:r>
    </w:p>
    <w:p w14:paraId="037A8BCC" w14:textId="77777777" w:rsidR="001D1A22" w:rsidRDefault="001D1A22" w:rsidP="001D1A22">
      <w:pPr>
        <w:tabs>
          <w:tab w:val="left" w:pos="2649"/>
        </w:tabs>
      </w:pPr>
      <w:r>
        <w:t>&lt;head&gt;</w:t>
      </w:r>
    </w:p>
    <w:p w14:paraId="0F51D48C" w14:textId="77777777" w:rsidR="001D1A22" w:rsidRDefault="001D1A22" w:rsidP="001D1A22">
      <w:pPr>
        <w:tabs>
          <w:tab w:val="left" w:pos="2649"/>
        </w:tabs>
      </w:pPr>
      <w:r>
        <w:t xml:space="preserve">  &lt;meta charset="UTF-8" /&gt;</w:t>
      </w:r>
    </w:p>
    <w:p w14:paraId="5153C49E" w14:textId="77777777" w:rsidR="001D1A22" w:rsidRDefault="001D1A22" w:rsidP="001D1A22">
      <w:pPr>
        <w:tabs>
          <w:tab w:val="left" w:pos="2649"/>
        </w:tabs>
      </w:pPr>
      <w:r>
        <w:t xml:space="preserve">  &lt;title&gt;Justify Content Example&lt;/title&gt;</w:t>
      </w:r>
    </w:p>
    <w:p w14:paraId="15AABF5D" w14:textId="77777777" w:rsidR="001D1A22" w:rsidRDefault="001D1A22" w:rsidP="001D1A22">
      <w:pPr>
        <w:tabs>
          <w:tab w:val="left" w:pos="2649"/>
        </w:tabs>
      </w:pPr>
      <w:r>
        <w:t xml:space="preserve">  &lt;style&gt;</w:t>
      </w:r>
    </w:p>
    <w:p w14:paraId="527BFDB8" w14:textId="77777777" w:rsidR="001D1A22" w:rsidRDefault="001D1A22" w:rsidP="001D1A22">
      <w:pPr>
        <w:tabs>
          <w:tab w:val="left" w:pos="2649"/>
        </w:tabs>
      </w:pPr>
      <w:r>
        <w:t xml:space="preserve">    .flex-container {</w:t>
      </w:r>
    </w:p>
    <w:p w14:paraId="79C158C0" w14:textId="77777777" w:rsidR="001D1A22" w:rsidRDefault="001D1A22" w:rsidP="001D1A22">
      <w:pPr>
        <w:tabs>
          <w:tab w:val="left" w:pos="2649"/>
        </w:tabs>
      </w:pPr>
      <w:r>
        <w:t xml:space="preserve">      display: flex;</w:t>
      </w:r>
    </w:p>
    <w:p w14:paraId="0976C6F3" w14:textId="77777777" w:rsidR="001D1A22" w:rsidRDefault="001D1A22" w:rsidP="001D1A22">
      <w:pPr>
        <w:tabs>
          <w:tab w:val="left" w:pos="2649"/>
        </w:tabs>
      </w:pPr>
      <w:r>
        <w:t xml:space="preserve">      background-color: #e0e0e0;</w:t>
      </w:r>
    </w:p>
    <w:p w14:paraId="2CBAFBDF" w14:textId="77777777" w:rsidR="001D1A22" w:rsidRDefault="001D1A22" w:rsidP="001D1A22">
      <w:pPr>
        <w:tabs>
          <w:tab w:val="left" w:pos="2649"/>
        </w:tabs>
      </w:pPr>
      <w:r>
        <w:t xml:space="preserve">      padding: 20px;</w:t>
      </w:r>
    </w:p>
    <w:p w14:paraId="1C5D5834" w14:textId="77777777" w:rsidR="001D1A22" w:rsidRDefault="001D1A22" w:rsidP="001D1A22">
      <w:pPr>
        <w:tabs>
          <w:tab w:val="left" w:pos="2649"/>
        </w:tabs>
      </w:pPr>
      <w:r>
        <w:t xml:space="preserve">      margin-bottom: 30px;</w:t>
      </w:r>
    </w:p>
    <w:p w14:paraId="440D9397" w14:textId="77777777" w:rsidR="001D1A22" w:rsidRDefault="001D1A22" w:rsidP="001D1A22">
      <w:pPr>
        <w:tabs>
          <w:tab w:val="left" w:pos="2649"/>
        </w:tabs>
      </w:pPr>
      <w:r>
        <w:t xml:space="preserve">      border: 1px solid #ccc;</w:t>
      </w:r>
    </w:p>
    <w:p w14:paraId="57E3D362" w14:textId="77777777" w:rsidR="001D1A22" w:rsidRDefault="001D1A22" w:rsidP="001D1A22">
      <w:pPr>
        <w:tabs>
          <w:tab w:val="left" w:pos="2649"/>
        </w:tabs>
      </w:pPr>
      <w:r>
        <w:t xml:space="preserve">      height: 80px;</w:t>
      </w:r>
    </w:p>
    <w:p w14:paraId="5A313409" w14:textId="77777777" w:rsidR="001D1A22" w:rsidRDefault="001D1A22" w:rsidP="001D1A22">
      <w:pPr>
        <w:tabs>
          <w:tab w:val="left" w:pos="2649"/>
        </w:tabs>
      </w:pPr>
      <w:r>
        <w:t xml:space="preserve">      align-items: center; /* Vertically center items */</w:t>
      </w:r>
    </w:p>
    <w:p w14:paraId="2CA62A84" w14:textId="77777777" w:rsidR="001D1A22" w:rsidRDefault="001D1A22" w:rsidP="001D1A22">
      <w:pPr>
        <w:tabs>
          <w:tab w:val="left" w:pos="2649"/>
        </w:tabs>
      </w:pPr>
      <w:r>
        <w:t xml:space="preserve">      gap: 10px;</w:t>
      </w:r>
    </w:p>
    <w:p w14:paraId="7DB9DD58" w14:textId="77777777" w:rsidR="001D1A22" w:rsidRDefault="001D1A22" w:rsidP="001D1A22">
      <w:pPr>
        <w:tabs>
          <w:tab w:val="left" w:pos="2649"/>
        </w:tabs>
      </w:pPr>
      <w:r>
        <w:t xml:space="preserve">    }</w:t>
      </w:r>
    </w:p>
    <w:p w14:paraId="5E6D7F8A" w14:textId="77777777" w:rsidR="001D1A22" w:rsidRDefault="001D1A22" w:rsidP="001D1A22">
      <w:pPr>
        <w:tabs>
          <w:tab w:val="left" w:pos="2649"/>
        </w:tabs>
      </w:pPr>
      <w:r>
        <w:t xml:space="preserve">    .flex-item {</w:t>
      </w:r>
    </w:p>
    <w:p w14:paraId="29C2B3AA" w14:textId="77777777" w:rsidR="001D1A22" w:rsidRDefault="001D1A22" w:rsidP="001D1A22">
      <w:pPr>
        <w:tabs>
          <w:tab w:val="left" w:pos="2649"/>
        </w:tabs>
      </w:pPr>
      <w:r>
        <w:t xml:space="preserve">      background-color: #007BFF;</w:t>
      </w:r>
    </w:p>
    <w:p w14:paraId="2D735521" w14:textId="77777777" w:rsidR="001D1A22" w:rsidRDefault="001D1A22" w:rsidP="001D1A22">
      <w:pPr>
        <w:tabs>
          <w:tab w:val="left" w:pos="2649"/>
        </w:tabs>
      </w:pPr>
      <w:r>
        <w:t xml:space="preserve">      color: white;</w:t>
      </w:r>
    </w:p>
    <w:p w14:paraId="3C959AB2" w14:textId="77777777" w:rsidR="001D1A22" w:rsidRDefault="001D1A22" w:rsidP="001D1A22">
      <w:pPr>
        <w:tabs>
          <w:tab w:val="left" w:pos="2649"/>
        </w:tabs>
      </w:pPr>
      <w:r>
        <w:t xml:space="preserve">      padding: 15px 20px;</w:t>
      </w:r>
    </w:p>
    <w:p w14:paraId="525C71FC" w14:textId="77777777" w:rsidR="001D1A22" w:rsidRDefault="001D1A22" w:rsidP="001D1A22">
      <w:pPr>
        <w:tabs>
          <w:tab w:val="left" w:pos="2649"/>
        </w:tabs>
      </w:pPr>
      <w:r>
        <w:t xml:space="preserve">      border-radius: 5px;</w:t>
      </w:r>
    </w:p>
    <w:p w14:paraId="3F8DA9C9" w14:textId="77777777" w:rsidR="001D1A22" w:rsidRDefault="001D1A22" w:rsidP="001D1A22">
      <w:pPr>
        <w:tabs>
          <w:tab w:val="left" w:pos="2649"/>
        </w:tabs>
      </w:pPr>
      <w:r>
        <w:t xml:space="preserve">      font-family: sans-serif;</w:t>
      </w:r>
    </w:p>
    <w:p w14:paraId="38B76AAC" w14:textId="77777777" w:rsidR="001D1A22" w:rsidRDefault="001D1A22" w:rsidP="001D1A22">
      <w:pPr>
        <w:tabs>
          <w:tab w:val="left" w:pos="2649"/>
        </w:tabs>
      </w:pPr>
      <w:r>
        <w:t xml:space="preserve">    }</w:t>
      </w:r>
    </w:p>
    <w:p w14:paraId="6F841C7A" w14:textId="77777777" w:rsidR="001D1A22" w:rsidRDefault="001D1A22" w:rsidP="001D1A22">
      <w:pPr>
        <w:tabs>
          <w:tab w:val="left" w:pos="2649"/>
        </w:tabs>
      </w:pPr>
      <w:r>
        <w:t xml:space="preserve">  &lt;/style&gt;</w:t>
      </w:r>
    </w:p>
    <w:p w14:paraId="3A4565EA" w14:textId="77777777" w:rsidR="001D1A22" w:rsidRDefault="001D1A22" w:rsidP="001D1A22">
      <w:pPr>
        <w:tabs>
          <w:tab w:val="left" w:pos="2649"/>
        </w:tabs>
      </w:pPr>
      <w:r>
        <w:t>&lt;/head&gt;</w:t>
      </w:r>
    </w:p>
    <w:p w14:paraId="5D8179DC" w14:textId="77777777" w:rsidR="001D1A22" w:rsidRDefault="001D1A22" w:rsidP="001D1A22">
      <w:pPr>
        <w:tabs>
          <w:tab w:val="left" w:pos="2649"/>
        </w:tabs>
      </w:pPr>
      <w:r>
        <w:t>&lt;body&gt;</w:t>
      </w:r>
    </w:p>
    <w:p w14:paraId="0BE21AAE" w14:textId="082A656B" w:rsidR="001D1A22" w:rsidRDefault="001D1A22" w:rsidP="001D1A22">
      <w:pPr>
        <w:tabs>
          <w:tab w:val="left" w:pos="2649"/>
        </w:tabs>
      </w:pPr>
      <w:r>
        <w:t xml:space="preserve"> &lt;h2&gt;justify-content: flex-start&lt;/h2&gt;</w:t>
      </w:r>
    </w:p>
    <w:p w14:paraId="7C264D37" w14:textId="77777777" w:rsidR="001D1A22" w:rsidRDefault="001D1A22" w:rsidP="001D1A22">
      <w:pPr>
        <w:tabs>
          <w:tab w:val="left" w:pos="2649"/>
        </w:tabs>
      </w:pPr>
      <w:r>
        <w:t xml:space="preserve">  &lt;div class="flex-container" style="justify-content: flex-start;"&gt;</w:t>
      </w:r>
    </w:p>
    <w:p w14:paraId="646D262C" w14:textId="77777777" w:rsidR="001D1A22" w:rsidRDefault="001D1A22" w:rsidP="001D1A22">
      <w:pPr>
        <w:tabs>
          <w:tab w:val="left" w:pos="2649"/>
        </w:tabs>
      </w:pPr>
      <w:r>
        <w:t xml:space="preserve">    &lt;div class="flex-item"&gt;Item 1&lt;/div&gt;</w:t>
      </w:r>
    </w:p>
    <w:p w14:paraId="4A5E551A" w14:textId="77777777" w:rsidR="001D1A22" w:rsidRDefault="001D1A22" w:rsidP="001D1A22">
      <w:pPr>
        <w:tabs>
          <w:tab w:val="left" w:pos="2649"/>
        </w:tabs>
      </w:pPr>
      <w:r>
        <w:t xml:space="preserve">    &lt;div class="flex-item"&gt;Item 2&lt;/div&gt;</w:t>
      </w:r>
    </w:p>
    <w:p w14:paraId="1FF3AE99" w14:textId="77777777" w:rsidR="001D1A22" w:rsidRDefault="001D1A22" w:rsidP="001D1A22">
      <w:pPr>
        <w:tabs>
          <w:tab w:val="left" w:pos="2649"/>
        </w:tabs>
      </w:pPr>
      <w:r>
        <w:t xml:space="preserve">    &lt;div class="flex-item"&gt;Item 3&lt;/div&gt;</w:t>
      </w:r>
    </w:p>
    <w:p w14:paraId="627DE97D" w14:textId="77777777" w:rsidR="001D1A22" w:rsidRDefault="001D1A22" w:rsidP="001D1A22">
      <w:pPr>
        <w:tabs>
          <w:tab w:val="left" w:pos="2649"/>
        </w:tabs>
      </w:pPr>
      <w:r>
        <w:t xml:space="preserve">  &lt;/div&gt;</w:t>
      </w:r>
    </w:p>
    <w:p w14:paraId="49433BC1" w14:textId="3A453833" w:rsidR="001D1A22" w:rsidRDefault="001D1A22" w:rsidP="001D1A22">
      <w:pPr>
        <w:tabs>
          <w:tab w:val="left" w:pos="2649"/>
        </w:tabs>
      </w:pPr>
      <w:r>
        <w:t xml:space="preserve"> &lt;h2&gt;justify-content: center&lt;/h2&gt;</w:t>
      </w:r>
    </w:p>
    <w:p w14:paraId="335838C6" w14:textId="77777777" w:rsidR="001D1A22" w:rsidRDefault="001D1A22" w:rsidP="001D1A22">
      <w:pPr>
        <w:tabs>
          <w:tab w:val="left" w:pos="2649"/>
        </w:tabs>
      </w:pPr>
      <w:r>
        <w:t xml:space="preserve">  &lt;div class="flex-container" style="justify-content: center;"&gt;</w:t>
      </w:r>
    </w:p>
    <w:p w14:paraId="5A86DFB7" w14:textId="77777777" w:rsidR="001D1A22" w:rsidRDefault="001D1A22" w:rsidP="001D1A22">
      <w:pPr>
        <w:tabs>
          <w:tab w:val="left" w:pos="2649"/>
        </w:tabs>
      </w:pPr>
      <w:r>
        <w:t xml:space="preserve">    &lt;div class="flex-item"&gt;Item 1&lt;/div&gt;</w:t>
      </w:r>
    </w:p>
    <w:p w14:paraId="03415CE1" w14:textId="77777777" w:rsidR="001D1A22" w:rsidRDefault="001D1A22" w:rsidP="001D1A22">
      <w:pPr>
        <w:tabs>
          <w:tab w:val="left" w:pos="2649"/>
        </w:tabs>
      </w:pPr>
      <w:r>
        <w:t xml:space="preserve">    &lt;div class="flex-item"&gt;Item 2&lt;/div&gt;</w:t>
      </w:r>
    </w:p>
    <w:p w14:paraId="7D94DEB4" w14:textId="77777777" w:rsidR="001D1A22" w:rsidRDefault="001D1A22" w:rsidP="001D1A22">
      <w:pPr>
        <w:tabs>
          <w:tab w:val="left" w:pos="2649"/>
        </w:tabs>
      </w:pPr>
      <w:r>
        <w:t xml:space="preserve">    &lt;div class="flex-item"&gt;Item 3&lt;/div&gt;</w:t>
      </w:r>
    </w:p>
    <w:p w14:paraId="53309DB9" w14:textId="77777777" w:rsidR="001D1A22" w:rsidRDefault="001D1A22" w:rsidP="001D1A22">
      <w:pPr>
        <w:tabs>
          <w:tab w:val="left" w:pos="2649"/>
        </w:tabs>
      </w:pPr>
      <w:r>
        <w:t xml:space="preserve">  &lt;/div&gt;</w:t>
      </w:r>
    </w:p>
    <w:p w14:paraId="55D2141E" w14:textId="7C155FBA" w:rsidR="001D1A22" w:rsidRDefault="001D1A22" w:rsidP="001D1A22">
      <w:pPr>
        <w:tabs>
          <w:tab w:val="left" w:pos="2649"/>
        </w:tabs>
      </w:pPr>
      <w:r>
        <w:t xml:space="preserve"> &lt;h2&gt;justify-content: space-between&lt;/h2&gt;</w:t>
      </w:r>
    </w:p>
    <w:p w14:paraId="775AAAD2" w14:textId="77777777" w:rsidR="001D1A22" w:rsidRDefault="001D1A22" w:rsidP="001D1A22">
      <w:pPr>
        <w:tabs>
          <w:tab w:val="left" w:pos="2649"/>
        </w:tabs>
      </w:pPr>
      <w:r>
        <w:t xml:space="preserve">  &lt;div class="flex-container" style="justify-content: space-between;"&gt;</w:t>
      </w:r>
    </w:p>
    <w:p w14:paraId="6C583804" w14:textId="77777777" w:rsidR="001D1A22" w:rsidRDefault="001D1A22" w:rsidP="001D1A22">
      <w:pPr>
        <w:tabs>
          <w:tab w:val="left" w:pos="2649"/>
        </w:tabs>
      </w:pPr>
      <w:r>
        <w:t xml:space="preserve">    &lt;div class="flex-item"&gt;Item 1&lt;/div&gt;</w:t>
      </w:r>
    </w:p>
    <w:p w14:paraId="0F69E9DE" w14:textId="77777777" w:rsidR="001D1A22" w:rsidRDefault="001D1A22" w:rsidP="001D1A22">
      <w:pPr>
        <w:tabs>
          <w:tab w:val="left" w:pos="2649"/>
        </w:tabs>
      </w:pPr>
      <w:r>
        <w:t xml:space="preserve">    &lt;div class="flex-item"&gt;Item 2&lt;/div&gt;</w:t>
      </w:r>
    </w:p>
    <w:p w14:paraId="6D3D993A" w14:textId="77777777" w:rsidR="001D1A22" w:rsidRDefault="001D1A22" w:rsidP="001D1A22">
      <w:pPr>
        <w:tabs>
          <w:tab w:val="left" w:pos="2649"/>
        </w:tabs>
      </w:pPr>
      <w:r>
        <w:t xml:space="preserve">    &lt;div class="flex-item"&gt;Item 3&lt;/div&gt;</w:t>
      </w:r>
    </w:p>
    <w:p w14:paraId="6F2C2D05" w14:textId="77777777" w:rsidR="001D1A22" w:rsidRDefault="001D1A22" w:rsidP="001D1A22">
      <w:pPr>
        <w:tabs>
          <w:tab w:val="left" w:pos="2649"/>
        </w:tabs>
      </w:pPr>
      <w:r>
        <w:t xml:space="preserve">  &lt;/div&gt;</w:t>
      </w:r>
    </w:p>
    <w:p w14:paraId="7107C27F" w14:textId="1A35D466" w:rsidR="001D1A22" w:rsidRDefault="001D1A22" w:rsidP="001D1A22">
      <w:pPr>
        <w:tabs>
          <w:tab w:val="left" w:pos="2649"/>
        </w:tabs>
      </w:pPr>
      <w:r>
        <w:t xml:space="preserve"> &lt;h2&gt;justify-content: space-around&lt;/h2&gt;</w:t>
      </w:r>
    </w:p>
    <w:p w14:paraId="51BD6A49" w14:textId="77777777" w:rsidR="001D1A22" w:rsidRDefault="001D1A22" w:rsidP="001D1A22">
      <w:pPr>
        <w:tabs>
          <w:tab w:val="left" w:pos="2649"/>
        </w:tabs>
      </w:pPr>
      <w:r>
        <w:t xml:space="preserve">  &lt;div class="flex-container" style="justify-content: space-around;"&gt;</w:t>
      </w:r>
    </w:p>
    <w:p w14:paraId="6AA35EF0" w14:textId="77777777" w:rsidR="001D1A22" w:rsidRDefault="001D1A22" w:rsidP="001D1A22">
      <w:pPr>
        <w:tabs>
          <w:tab w:val="left" w:pos="2649"/>
        </w:tabs>
      </w:pPr>
      <w:r>
        <w:t xml:space="preserve">    &lt;div class="flex-item"&gt;Item 1&lt;/div&gt;</w:t>
      </w:r>
    </w:p>
    <w:p w14:paraId="187E1706" w14:textId="77777777" w:rsidR="001D1A22" w:rsidRDefault="001D1A22" w:rsidP="001D1A22">
      <w:pPr>
        <w:tabs>
          <w:tab w:val="left" w:pos="2649"/>
        </w:tabs>
      </w:pPr>
      <w:r>
        <w:t xml:space="preserve">    &lt;div class="flex-item"&gt;Item 2&lt;/div&gt;</w:t>
      </w:r>
    </w:p>
    <w:p w14:paraId="384601FE" w14:textId="77777777" w:rsidR="001D1A22" w:rsidRDefault="001D1A22" w:rsidP="001D1A22">
      <w:pPr>
        <w:tabs>
          <w:tab w:val="left" w:pos="2649"/>
        </w:tabs>
      </w:pPr>
      <w:r>
        <w:t xml:space="preserve">    &lt;div class="flex-item"&gt;Item 3&lt;/div&gt;</w:t>
      </w:r>
    </w:p>
    <w:p w14:paraId="70C74BAE" w14:textId="77777777" w:rsidR="001D1A22" w:rsidRDefault="001D1A22" w:rsidP="001D1A22">
      <w:pPr>
        <w:tabs>
          <w:tab w:val="left" w:pos="2649"/>
        </w:tabs>
      </w:pPr>
      <w:r>
        <w:t xml:space="preserve">  &lt;/div&gt;</w:t>
      </w:r>
    </w:p>
    <w:p w14:paraId="6836070C" w14:textId="4D27DF93" w:rsidR="001D1A22" w:rsidRDefault="001D1A22" w:rsidP="001D1A22">
      <w:pPr>
        <w:tabs>
          <w:tab w:val="left" w:pos="2649"/>
        </w:tabs>
      </w:pPr>
      <w:r>
        <w:t xml:space="preserve"> &lt;h2&gt;justify-content: space-evenly&lt;/h2&gt;</w:t>
      </w:r>
    </w:p>
    <w:p w14:paraId="7BB94367" w14:textId="77777777" w:rsidR="001D1A22" w:rsidRDefault="001D1A22" w:rsidP="001D1A22">
      <w:pPr>
        <w:tabs>
          <w:tab w:val="left" w:pos="2649"/>
        </w:tabs>
      </w:pPr>
      <w:r>
        <w:t xml:space="preserve">  &lt;div class="flex-container" style="justify-content: space-evenly;"&gt;</w:t>
      </w:r>
    </w:p>
    <w:p w14:paraId="0D5BC3C7" w14:textId="77777777" w:rsidR="001D1A22" w:rsidRDefault="001D1A22" w:rsidP="001D1A22">
      <w:pPr>
        <w:tabs>
          <w:tab w:val="left" w:pos="2649"/>
        </w:tabs>
      </w:pPr>
      <w:r>
        <w:t xml:space="preserve">    &lt;div class="flex-item"&gt;Item 1&lt;/div&gt;</w:t>
      </w:r>
    </w:p>
    <w:p w14:paraId="1472586D" w14:textId="77777777" w:rsidR="001D1A22" w:rsidRDefault="001D1A22" w:rsidP="001D1A22">
      <w:pPr>
        <w:tabs>
          <w:tab w:val="left" w:pos="2649"/>
        </w:tabs>
      </w:pPr>
      <w:r>
        <w:t xml:space="preserve">    &lt;div class="flex-item"&gt;Item 2&lt;/div&gt;</w:t>
      </w:r>
    </w:p>
    <w:p w14:paraId="01B70ABE" w14:textId="77777777" w:rsidR="001D1A22" w:rsidRDefault="001D1A22" w:rsidP="001D1A22">
      <w:pPr>
        <w:tabs>
          <w:tab w:val="left" w:pos="2649"/>
        </w:tabs>
      </w:pPr>
      <w:r>
        <w:t xml:space="preserve">    &lt;div class="flex-item"&gt;Item 3&lt;/div&gt;</w:t>
      </w:r>
    </w:p>
    <w:p w14:paraId="6623D6E4" w14:textId="77777777" w:rsidR="001D1A22" w:rsidRDefault="001D1A22" w:rsidP="001D1A22">
      <w:pPr>
        <w:tabs>
          <w:tab w:val="left" w:pos="2649"/>
        </w:tabs>
      </w:pPr>
      <w:r>
        <w:t xml:space="preserve">  &lt;/div&gt;</w:t>
      </w:r>
    </w:p>
    <w:p w14:paraId="47B49A22" w14:textId="0CFB4880" w:rsidR="001D1A22" w:rsidRDefault="001D1A22" w:rsidP="001D1A22">
      <w:pPr>
        <w:tabs>
          <w:tab w:val="left" w:pos="2649"/>
        </w:tabs>
      </w:pPr>
      <w:r>
        <w:t>&lt;/body&gt;</w:t>
      </w:r>
    </w:p>
    <w:p w14:paraId="6FB4E8AA" w14:textId="1F191943" w:rsidR="001D1A22" w:rsidRDefault="001D1A22" w:rsidP="001D1A22">
      <w:pPr>
        <w:tabs>
          <w:tab w:val="left" w:pos="2649"/>
        </w:tabs>
      </w:pPr>
      <w:r>
        <w:t>&lt;/html&gt;</w:t>
      </w:r>
    </w:p>
    <w:p w14:paraId="20EAF31D" w14:textId="60B45E16" w:rsidR="001D1A22" w:rsidRDefault="001D1A22" w:rsidP="001D1A22">
      <w:pPr>
        <w:tabs>
          <w:tab w:val="left" w:pos="2649"/>
        </w:tabs>
      </w:pPr>
      <w:r>
        <w:t>Output:</w:t>
      </w:r>
    </w:p>
    <w:p w14:paraId="028A52A7" w14:textId="7096F25C" w:rsidR="001D1A22" w:rsidRDefault="001D1A22" w:rsidP="001D1A22">
      <w:pPr>
        <w:tabs>
          <w:tab w:val="left" w:pos="2649"/>
        </w:tabs>
      </w:pPr>
      <w:r w:rsidRPr="001D1A22">
        <w:rPr>
          <w:noProof/>
          <w:lang w:eastAsia="en-IN"/>
        </w:rPr>
        <w:drawing>
          <wp:inline distT="0" distB="0" distL="0" distR="0" wp14:anchorId="69DC9726" wp14:editId="327B78E9">
            <wp:extent cx="5731510" cy="21717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171700"/>
                    </a:xfrm>
                    <a:prstGeom prst="rect">
                      <a:avLst/>
                    </a:prstGeom>
                  </pic:spPr>
                </pic:pic>
              </a:graphicData>
            </a:graphic>
          </wp:inline>
        </w:drawing>
      </w:r>
    </w:p>
    <w:p w14:paraId="3D640ABB" w14:textId="45DA44CE" w:rsidR="001D1A22" w:rsidRDefault="001D1A22" w:rsidP="001D1A22">
      <w:pPr>
        <w:tabs>
          <w:tab w:val="left" w:pos="2649"/>
        </w:tabs>
        <w:jc w:val="center"/>
      </w:pPr>
    </w:p>
    <w:p w14:paraId="73544A7C" w14:textId="77777777" w:rsidR="001D1A22" w:rsidRDefault="001D1A22" w:rsidP="001D1A22">
      <w:pPr>
        <w:tabs>
          <w:tab w:val="left" w:pos="2649"/>
        </w:tabs>
        <w:jc w:val="center"/>
      </w:pPr>
      <w:r>
        <w:t>Project-88</w:t>
      </w:r>
    </w:p>
    <w:p w14:paraId="4C5D94C7" w14:textId="77C36EEE" w:rsidR="001D1A22" w:rsidRDefault="001D1A22" w:rsidP="001D1A22">
      <w:pPr>
        <w:tabs>
          <w:tab w:val="left" w:pos="2649"/>
        </w:tabs>
      </w:pPr>
      <w:r>
        <w:t xml:space="preserve"> Demonstrate the usage of `align-items` in CSS</w:t>
      </w:r>
    </w:p>
    <w:p w14:paraId="489AFBF0" w14:textId="77777777" w:rsidR="001D1A22" w:rsidRDefault="001D1A22" w:rsidP="001D1A22">
      <w:pPr>
        <w:tabs>
          <w:tab w:val="left" w:pos="2649"/>
        </w:tabs>
      </w:pPr>
      <w:r>
        <w:t>&lt;!DOCTYPE html&gt;</w:t>
      </w:r>
    </w:p>
    <w:p w14:paraId="7CBFFD40" w14:textId="77777777" w:rsidR="001D1A22" w:rsidRDefault="001D1A22" w:rsidP="001D1A22">
      <w:pPr>
        <w:tabs>
          <w:tab w:val="left" w:pos="2649"/>
        </w:tabs>
      </w:pPr>
      <w:r>
        <w:t>&lt;html lang="en"&gt;</w:t>
      </w:r>
    </w:p>
    <w:p w14:paraId="6C6382FF" w14:textId="77777777" w:rsidR="001D1A22" w:rsidRDefault="001D1A22" w:rsidP="001D1A22">
      <w:pPr>
        <w:tabs>
          <w:tab w:val="left" w:pos="2649"/>
        </w:tabs>
      </w:pPr>
      <w:r>
        <w:t>&lt;head&gt;</w:t>
      </w:r>
    </w:p>
    <w:p w14:paraId="40A56F7E" w14:textId="77777777" w:rsidR="001D1A22" w:rsidRDefault="001D1A22" w:rsidP="001D1A22">
      <w:pPr>
        <w:tabs>
          <w:tab w:val="left" w:pos="2649"/>
        </w:tabs>
      </w:pPr>
      <w:r>
        <w:t xml:space="preserve">  &lt;meta charset="UTF-8" /&gt;</w:t>
      </w:r>
    </w:p>
    <w:p w14:paraId="25B2FC2F" w14:textId="77777777" w:rsidR="001D1A22" w:rsidRDefault="001D1A22" w:rsidP="001D1A22">
      <w:pPr>
        <w:tabs>
          <w:tab w:val="left" w:pos="2649"/>
        </w:tabs>
      </w:pPr>
      <w:r>
        <w:t xml:space="preserve">  &lt;title&gt;Align Items Example&lt;/title&gt;</w:t>
      </w:r>
    </w:p>
    <w:p w14:paraId="5E814E85" w14:textId="77777777" w:rsidR="001D1A22" w:rsidRDefault="001D1A22" w:rsidP="001D1A22">
      <w:pPr>
        <w:tabs>
          <w:tab w:val="left" w:pos="2649"/>
        </w:tabs>
      </w:pPr>
      <w:r>
        <w:t xml:space="preserve">  &lt;style&gt;</w:t>
      </w:r>
    </w:p>
    <w:p w14:paraId="21AE2E0B" w14:textId="77777777" w:rsidR="001D1A22" w:rsidRDefault="001D1A22" w:rsidP="001D1A22">
      <w:pPr>
        <w:tabs>
          <w:tab w:val="left" w:pos="2649"/>
        </w:tabs>
      </w:pPr>
      <w:r>
        <w:t xml:space="preserve">    .flex-container {</w:t>
      </w:r>
    </w:p>
    <w:p w14:paraId="32291ACA" w14:textId="77777777" w:rsidR="001D1A22" w:rsidRDefault="001D1A22" w:rsidP="001D1A22">
      <w:pPr>
        <w:tabs>
          <w:tab w:val="left" w:pos="2649"/>
        </w:tabs>
      </w:pPr>
      <w:r>
        <w:t xml:space="preserve">      display: flex;</w:t>
      </w:r>
    </w:p>
    <w:p w14:paraId="6DF57319" w14:textId="77777777" w:rsidR="001D1A22" w:rsidRDefault="001D1A22" w:rsidP="001D1A22">
      <w:pPr>
        <w:tabs>
          <w:tab w:val="left" w:pos="2649"/>
        </w:tabs>
      </w:pPr>
      <w:r>
        <w:t xml:space="preserve">      background-color: #f0f0f0;</w:t>
      </w:r>
    </w:p>
    <w:p w14:paraId="7C4D7D5D" w14:textId="77777777" w:rsidR="001D1A22" w:rsidRDefault="001D1A22" w:rsidP="001D1A22">
      <w:pPr>
        <w:tabs>
          <w:tab w:val="left" w:pos="2649"/>
        </w:tabs>
      </w:pPr>
      <w:r>
        <w:t xml:space="preserve">      padding: 20px;</w:t>
      </w:r>
    </w:p>
    <w:p w14:paraId="43CF5F95" w14:textId="77777777" w:rsidR="001D1A22" w:rsidRDefault="001D1A22" w:rsidP="001D1A22">
      <w:pPr>
        <w:tabs>
          <w:tab w:val="left" w:pos="2649"/>
        </w:tabs>
      </w:pPr>
      <w:r>
        <w:t xml:space="preserve">      margin-bottom: 30px;</w:t>
      </w:r>
    </w:p>
    <w:p w14:paraId="0592A848" w14:textId="77777777" w:rsidR="001D1A22" w:rsidRDefault="001D1A22" w:rsidP="001D1A22">
      <w:pPr>
        <w:tabs>
          <w:tab w:val="left" w:pos="2649"/>
        </w:tabs>
      </w:pPr>
      <w:r>
        <w:t xml:space="preserve">      border: 1px solid #ccc;</w:t>
      </w:r>
    </w:p>
    <w:p w14:paraId="664E7AC4" w14:textId="77777777" w:rsidR="001D1A22" w:rsidRDefault="001D1A22" w:rsidP="001D1A22">
      <w:pPr>
        <w:tabs>
          <w:tab w:val="left" w:pos="2649"/>
        </w:tabs>
      </w:pPr>
      <w:r>
        <w:t xml:space="preserve">      height: 150px;</w:t>
      </w:r>
    </w:p>
    <w:p w14:paraId="6BC89C46" w14:textId="77777777" w:rsidR="001D1A22" w:rsidRDefault="001D1A22" w:rsidP="001D1A22">
      <w:pPr>
        <w:tabs>
          <w:tab w:val="left" w:pos="2649"/>
        </w:tabs>
      </w:pPr>
      <w:r>
        <w:t xml:space="preserve">      gap: 10px;</w:t>
      </w:r>
    </w:p>
    <w:p w14:paraId="0A2018ED" w14:textId="77777777" w:rsidR="001D1A22" w:rsidRDefault="001D1A22" w:rsidP="001D1A22">
      <w:pPr>
        <w:tabs>
          <w:tab w:val="left" w:pos="2649"/>
        </w:tabs>
      </w:pPr>
      <w:r>
        <w:t xml:space="preserve">      justify-content: center; /* Center horizontally */</w:t>
      </w:r>
    </w:p>
    <w:p w14:paraId="0C68FA5E" w14:textId="77777777" w:rsidR="001D1A22" w:rsidRDefault="001D1A22" w:rsidP="001D1A22">
      <w:pPr>
        <w:tabs>
          <w:tab w:val="left" w:pos="2649"/>
        </w:tabs>
      </w:pPr>
      <w:r>
        <w:t xml:space="preserve">      font-family: sans-serif;</w:t>
      </w:r>
    </w:p>
    <w:p w14:paraId="54E9E712" w14:textId="77777777" w:rsidR="001D1A22" w:rsidRDefault="001D1A22" w:rsidP="001D1A22">
      <w:pPr>
        <w:tabs>
          <w:tab w:val="left" w:pos="2649"/>
        </w:tabs>
      </w:pPr>
      <w:r>
        <w:t xml:space="preserve">    }</w:t>
      </w:r>
    </w:p>
    <w:p w14:paraId="447ADEAB" w14:textId="54BF95FD" w:rsidR="001D1A22" w:rsidRDefault="001D1A22" w:rsidP="001D1A22">
      <w:pPr>
        <w:tabs>
          <w:tab w:val="left" w:pos="2649"/>
        </w:tabs>
      </w:pPr>
      <w:r>
        <w:t xml:space="preserve">  .flex-item {</w:t>
      </w:r>
    </w:p>
    <w:p w14:paraId="38BD2FD8" w14:textId="77777777" w:rsidR="001D1A22" w:rsidRDefault="001D1A22" w:rsidP="001D1A22">
      <w:pPr>
        <w:tabs>
          <w:tab w:val="left" w:pos="2649"/>
        </w:tabs>
      </w:pPr>
      <w:r>
        <w:t xml:space="preserve">      background-color: #FF5722;</w:t>
      </w:r>
    </w:p>
    <w:p w14:paraId="4CE1569F" w14:textId="77777777" w:rsidR="001D1A22" w:rsidRDefault="001D1A22" w:rsidP="001D1A22">
      <w:pPr>
        <w:tabs>
          <w:tab w:val="left" w:pos="2649"/>
        </w:tabs>
      </w:pPr>
      <w:r>
        <w:t xml:space="preserve">      color: white;</w:t>
      </w:r>
    </w:p>
    <w:p w14:paraId="7BC4F3D7" w14:textId="77777777" w:rsidR="001D1A22" w:rsidRDefault="001D1A22" w:rsidP="001D1A22">
      <w:pPr>
        <w:tabs>
          <w:tab w:val="left" w:pos="2649"/>
        </w:tabs>
      </w:pPr>
      <w:r>
        <w:t xml:space="preserve">      padding: 10px 15px;</w:t>
      </w:r>
    </w:p>
    <w:p w14:paraId="4DCB7664" w14:textId="77777777" w:rsidR="001D1A22" w:rsidRDefault="001D1A22" w:rsidP="001D1A22">
      <w:pPr>
        <w:tabs>
          <w:tab w:val="left" w:pos="2649"/>
        </w:tabs>
      </w:pPr>
      <w:r>
        <w:t xml:space="preserve">      border-radius: 5px;</w:t>
      </w:r>
    </w:p>
    <w:p w14:paraId="1189BAC4" w14:textId="77777777" w:rsidR="001D1A22" w:rsidRDefault="001D1A22" w:rsidP="001D1A22">
      <w:pPr>
        <w:tabs>
          <w:tab w:val="left" w:pos="2649"/>
        </w:tabs>
      </w:pPr>
      <w:r>
        <w:t xml:space="preserve">      font-size: 1.1em;</w:t>
      </w:r>
    </w:p>
    <w:p w14:paraId="6BCE9BE9" w14:textId="77777777" w:rsidR="001D1A22" w:rsidRDefault="001D1A22" w:rsidP="001D1A22">
      <w:pPr>
        <w:tabs>
          <w:tab w:val="left" w:pos="2649"/>
        </w:tabs>
      </w:pPr>
      <w:r>
        <w:t xml:space="preserve">      width: 80px;</w:t>
      </w:r>
    </w:p>
    <w:p w14:paraId="70402803" w14:textId="77777777" w:rsidR="001D1A22" w:rsidRDefault="001D1A22" w:rsidP="001D1A22">
      <w:pPr>
        <w:tabs>
          <w:tab w:val="left" w:pos="2649"/>
        </w:tabs>
      </w:pPr>
      <w:r>
        <w:t xml:space="preserve">      /* Different heights for demonstration */</w:t>
      </w:r>
    </w:p>
    <w:p w14:paraId="684BEA5B" w14:textId="77777777" w:rsidR="001D1A22" w:rsidRDefault="001D1A22" w:rsidP="001D1A22">
      <w:pPr>
        <w:tabs>
          <w:tab w:val="left" w:pos="2649"/>
        </w:tabs>
      </w:pPr>
      <w:r>
        <w:t xml:space="preserve">    }</w:t>
      </w:r>
    </w:p>
    <w:p w14:paraId="6BD19E57" w14:textId="1A4019BB" w:rsidR="001D1A22" w:rsidRDefault="001D1A22" w:rsidP="001D1A22">
      <w:pPr>
        <w:tabs>
          <w:tab w:val="left" w:pos="2649"/>
        </w:tabs>
      </w:pPr>
      <w:r>
        <w:t xml:space="preserve"> .item1 { height: 40px; }</w:t>
      </w:r>
    </w:p>
    <w:p w14:paraId="63B45821" w14:textId="77777777" w:rsidR="001D1A22" w:rsidRDefault="001D1A22" w:rsidP="001D1A22">
      <w:pPr>
        <w:tabs>
          <w:tab w:val="left" w:pos="2649"/>
        </w:tabs>
      </w:pPr>
      <w:r>
        <w:t xml:space="preserve">    .item2 { height: 80px; }</w:t>
      </w:r>
    </w:p>
    <w:p w14:paraId="18A5D2D1" w14:textId="77777777" w:rsidR="001D1A22" w:rsidRDefault="001D1A22" w:rsidP="001D1A22">
      <w:pPr>
        <w:tabs>
          <w:tab w:val="left" w:pos="2649"/>
        </w:tabs>
      </w:pPr>
      <w:r>
        <w:t xml:space="preserve">    .item3 { height: 120px; }</w:t>
      </w:r>
    </w:p>
    <w:p w14:paraId="2C9553D3" w14:textId="77777777" w:rsidR="001D1A22" w:rsidRDefault="001D1A22" w:rsidP="001D1A22">
      <w:pPr>
        <w:tabs>
          <w:tab w:val="left" w:pos="2649"/>
        </w:tabs>
      </w:pPr>
      <w:r>
        <w:t xml:space="preserve">  &lt;/style&gt;</w:t>
      </w:r>
    </w:p>
    <w:p w14:paraId="77BD8C75" w14:textId="77777777" w:rsidR="001D1A22" w:rsidRDefault="001D1A22" w:rsidP="001D1A22">
      <w:pPr>
        <w:tabs>
          <w:tab w:val="left" w:pos="2649"/>
        </w:tabs>
      </w:pPr>
      <w:r>
        <w:t>&lt;/head&gt;</w:t>
      </w:r>
    </w:p>
    <w:p w14:paraId="3DC2574B" w14:textId="77777777" w:rsidR="001D1A22" w:rsidRDefault="001D1A22" w:rsidP="001D1A22">
      <w:pPr>
        <w:tabs>
          <w:tab w:val="left" w:pos="2649"/>
        </w:tabs>
      </w:pPr>
      <w:r>
        <w:t>&lt;body&gt;</w:t>
      </w:r>
    </w:p>
    <w:p w14:paraId="689E358E" w14:textId="4FDE9DC5" w:rsidR="001D1A22" w:rsidRDefault="001D1A22" w:rsidP="001D1A22">
      <w:pPr>
        <w:tabs>
          <w:tab w:val="left" w:pos="2649"/>
        </w:tabs>
      </w:pPr>
      <w:r>
        <w:t xml:space="preserve"> &lt;h2&gt;align-items: stretch (default)&lt;/h2&gt;</w:t>
      </w:r>
    </w:p>
    <w:p w14:paraId="187986D8" w14:textId="77777777" w:rsidR="001D1A22" w:rsidRDefault="001D1A22" w:rsidP="001D1A22">
      <w:pPr>
        <w:tabs>
          <w:tab w:val="left" w:pos="2649"/>
        </w:tabs>
      </w:pPr>
      <w:r>
        <w:t xml:space="preserve">  &lt;div class="flex-container" style="align-items: stretch;"&gt;</w:t>
      </w:r>
    </w:p>
    <w:p w14:paraId="0936C26C" w14:textId="77777777" w:rsidR="001D1A22" w:rsidRDefault="001D1A22" w:rsidP="001D1A22">
      <w:pPr>
        <w:tabs>
          <w:tab w:val="left" w:pos="2649"/>
        </w:tabs>
      </w:pPr>
      <w:r>
        <w:t xml:space="preserve">    &lt;div class="flex-item item1"&gt;Item 1&lt;/div&gt;</w:t>
      </w:r>
    </w:p>
    <w:p w14:paraId="14CD5452" w14:textId="77777777" w:rsidR="001D1A22" w:rsidRDefault="001D1A22" w:rsidP="001D1A22">
      <w:pPr>
        <w:tabs>
          <w:tab w:val="left" w:pos="2649"/>
        </w:tabs>
      </w:pPr>
      <w:r>
        <w:t xml:space="preserve">    &lt;div class="flex-item item2"&gt;Item 2&lt;/div&gt;</w:t>
      </w:r>
    </w:p>
    <w:p w14:paraId="24289247" w14:textId="77777777" w:rsidR="001D1A22" w:rsidRDefault="001D1A22" w:rsidP="001D1A22">
      <w:pPr>
        <w:tabs>
          <w:tab w:val="left" w:pos="2649"/>
        </w:tabs>
      </w:pPr>
      <w:r>
        <w:t xml:space="preserve">    &lt;div class="flex-item item3"&gt;Item 3&lt;/div&gt;</w:t>
      </w:r>
    </w:p>
    <w:p w14:paraId="43806205" w14:textId="77777777" w:rsidR="001D1A22" w:rsidRDefault="001D1A22" w:rsidP="001D1A22">
      <w:pPr>
        <w:tabs>
          <w:tab w:val="left" w:pos="2649"/>
        </w:tabs>
      </w:pPr>
      <w:r>
        <w:t xml:space="preserve">  &lt;/div&gt;</w:t>
      </w:r>
    </w:p>
    <w:p w14:paraId="57ABFFF5" w14:textId="2C7CC882" w:rsidR="001D1A22" w:rsidRDefault="001D1A22" w:rsidP="001D1A22">
      <w:pPr>
        <w:tabs>
          <w:tab w:val="left" w:pos="2649"/>
        </w:tabs>
      </w:pPr>
      <w:r>
        <w:t xml:space="preserve"> &lt;h2&gt;align-items: flex-start&lt;/h2&gt;</w:t>
      </w:r>
    </w:p>
    <w:p w14:paraId="7C872BF9" w14:textId="77777777" w:rsidR="001D1A22" w:rsidRDefault="001D1A22" w:rsidP="001D1A22">
      <w:pPr>
        <w:tabs>
          <w:tab w:val="left" w:pos="2649"/>
        </w:tabs>
      </w:pPr>
      <w:r>
        <w:t xml:space="preserve">  &lt;div class="flex-container" style="align-items: flex-start;"&gt;</w:t>
      </w:r>
    </w:p>
    <w:p w14:paraId="68AEE4B8" w14:textId="77777777" w:rsidR="001D1A22" w:rsidRDefault="001D1A22" w:rsidP="001D1A22">
      <w:pPr>
        <w:tabs>
          <w:tab w:val="left" w:pos="2649"/>
        </w:tabs>
      </w:pPr>
      <w:r>
        <w:t xml:space="preserve">    &lt;div class="flex-item item1"&gt;Item 1&lt;/div&gt;</w:t>
      </w:r>
    </w:p>
    <w:p w14:paraId="18894B07" w14:textId="77777777" w:rsidR="001D1A22" w:rsidRDefault="001D1A22" w:rsidP="001D1A22">
      <w:pPr>
        <w:tabs>
          <w:tab w:val="left" w:pos="2649"/>
        </w:tabs>
      </w:pPr>
      <w:r>
        <w:t xml:space="preserve">    &lt;div class="flex-item item2"&gt;Item 2&lt;/div&gt;</w:t>
      </w:r>
    </w:p>
    <w:p w14:paraId="660FF966" w14:textId="77777777" w:rsidR="001D1A22" w:rsidRDefault="001D1A22" w:rsidP="001D1A22">
      <w:pPr>
        <w:tabs>
          <w:tab w:val="left" w:pos="2649"/>
        </w:tabs>
      </w:pPr>
      <w:r>
        <w:t xml:space="preserve">    &lt;div class="flex-item item3"&gt;Item 3&lt;/div&gt;</w:t>
      </w:r>
    </w:p>
    <w:p w14:paraId="0DDF9E31" w14:textId="77777777" w:rsidR="001D1A22" w:rsidRDefault="001D1A22" w:rsidP="001D1A22">
      <w:pPr>
        <w:tabs>
          <w:tab w:val="left" w:pos="2649"/>
        </w:tabs>
      </w:pPr>
      <w:r>
        <w:t xml:space="preserve">  &lt;/div&gt;</w:t>
      </w:r>
    </w:p>
    <w:p w14:paraId="497C9F7D" w14:textId="39E4CBFB" w:rsidR="001D1A22" w:rsidRDefault="001D1A22" w:rsidP="001D1A22">
      <w:pPr>
        <w:tabs>
          <w:tab w:val="left" w:pos="2649"/>
        </w:tabs>
      </w:pPr>
      <w:r>
        <w:t xml:space="preserve"> &lt;h2&gt;align-items: center&lt;/h2&gt;</w:t>
      </w:r>
    </w:p>
    <w:p w14:paraId="4CFF6C1B" w14:textId="77777777" w:rsidR="001D1A22" w:rsidRDefault="001D1A22" w:rsidP="001D1A22">
      <w:pPr>
        <w:tabs>
          <w:tab w:val="left" w:pos="2649"/>
        </w:tabs>
      </w:pPr>
      <w:r>
        <w:t xml:space="preserve">  &lt;div class="flex-container" style="align-items: center;"&gt;</w:t>
      </w:r>
    </w:p>
    <w:p w14:paraId="7DE31EA6" w14:textId="77777777" w:rsidR="001D1A22" w:rsidRDefault="001D1A22" w:rsidP="001D1A22">
      <w:pPr>
        <w:tabs>
          <w:tab w:val="left" w:pos="2649"/>
        </w:tabs>
      </w:pPr>
      <w:r>
        <w:t xml:space="preserve">    &lt;div class="flex-item item1"&gt;Item 1&lt;/div&gt;</w:t>
      </w:r>
    </w:p>
    <w:p w14:paraId="0D1BB427" w14:textId="77777777" w:rsidR="001D1A22" w:rsidRDefault="001D1A22" w:rsidP="001D1A22">
      <w:pPr>
        <w:tabs>
          <w:tab w:val="left" w:pos="2649"/>
        </w:tabs>
      </w:pPr>
      <w:r>
        <w:t xml:space="preserve">    &lt;div class="flex-item item2"&gt;Item 2&lt;/div&gt;</w:t>
      </w:r>
    </w:p>
    <w:p w14:paraId="7ADAFABB" w14:textId="77777777" w:rsidR="001D1A22" w:rsidRDefault="001D1A22" w:rsidP="001D1A22">
      <w:pPr>
        <w:tabs>
          <w:tab w:val="left" w:pos="2649"/>
        </w:tabs>
      </w:pPr>
      <w:r>
        <w:t xml:space="preserve">    &lt;div class="flex-item item3"&gt;Item 3&lt;/div&gt;</w:t>
      </w:r>
    </w:p>
    <w:p w14:paraId="3DD1CB79" w14:textId="77777777" w:rsidR="001D1A22" w:rsidRDefault="001D1A22" w:rsidP="001D1A22">
      <w:pPr>
        <w:tabs>
          <w:tab w:val="left" w:pos="2649"/>
        </w:tabs>
      </w:pPr>
      <w:r>
        <w:t xml:space="preserve">  &lt;/div&gt;</w:t>
      </w:r>
    </w:p>
    <w:p w14:paraId="70CFEF92" w14:textId="01CB9B5B" w:rsidR="001D1A22" w:rsidRDefault="001D1A22" w:rsidP="001D1A22">
      <w:pPr>
        <w:tabs>
          <w:tab w:val="left" w:pos="2649"/>
        </w:tabs>
      </w:pPr>
      <w:r>
        <w:t xml:space="preserve">  &lt;h2&gt;align-items: flex-end&lt;/h2&gt;</w:t>
      </w:r>
    </w:p>
    <w:p w14:paraId="7426ADCB" w14:textId="77777777" w:rsidR="001D1A22" w:rsidRDefault="001D1A22" w:rsidP="001D1A22">
      <w:pPr>
        <w:tabs>
          <w:tab w:val="left" w:pos="2649"/>
        </w:tabs>
      </w:pPr>
      <w:r>
        <w:t xml:space="preserve">  &lt;div class="flex-container" style="align-items: flex-end;"&gt;</w:t>
      </w:r>
    </w:p>
    <w:p w14:paraId="0AE64B65" w14:textId="77777777" w:rsidR="001D1A22" w:rsidRDefault="001D1A22" w:rsidP="001D1A22">
      <w:pPr>
        <w:tabs>
          <w:tab w:val="left" w:pos="2649"/>
        </w:tabs>
      </w:pPr>
      <w:r>
        <w:t xml:space="preserve">    &lt;div class="flex-item item1"&gt;Item 1&lt;/div&gt;</w:t>
      </w:r>
    </w:p>
    <w:p w14:paraId="3FE724E7" w14:textId="77777777" w:rsidR="001D1A22" w:rsidRDefault="001D1A22" w:rsidP="001D1A22">
      <w:pPr>
        <w:tabs>
          <w:tab w:val="left" w:pos="2649"/>
        </w:tabs>
      </w:pPr>
      <w:r>
        <w:t xml:space="preserve">    &lt;div class="flex-item item2"&gt;Item 2&lt;/div&gt;</w:t>
      </w:r>
    </w:p>
    <w:p w14:paraId="217F8923" w14:textId="77777777" w:rsidR="001D1A22" w:rsidRDefault="001D1A22" w:rsidP="001D1A22">
      <w:pPr>
        <w:tabs>
          <w:tab w:val="left" w:pos="2649"/>
        </w:tabs>
      </w:pPr>
      <w:r>
        <w:t xml:space="preserve">    &lt;div class="flex-item item3"&gt;Item 3&lt;/div&gt;</w:t>
      </w:r>
    </w:p>
    <w:p w14:paraId="34BCC7AD" w14:textId="77777777" w:rsidR="001D1A22" w:rsidRDefault="001D1A22" w:rsidP="001D1A22">
      <w:pPr>
        <w:tabs>
          <w:tab w:val="left" w:pos="2649"/>
        </w:tabs>
      </w:pPr>
      <w:r>
        <w:t xml:space="preserve">  &lt;/div&gt;</w:t>
      </w:r>
    </w:p>
    <w:p w14:paraId="78518F4A" w14:textId="2DD93B7B" w:rsidR="001D1A22" w:rsidRDefault="001D1A22" w:rsidP="001D1A22">
      <w:pPr>
        <w:tabs>
          <w:tab w:val="left" w:pos="2649"/>
        </w:tabs>
      </w:pPr>
      <w:r>
        <w:t>&lt;h2&gt;align-items: baseline&lt;/h2&gt;</w:t>
      </w:r>
    </w:p>
    <w:p w14:paraId="6BF3042A" w14:textId="77777777" w:rsidR="001D1A22" w:rsidRDefault="001D1A22" w:rsidP="001D1A22">
      <w:pPr>
        <w:tabs>
          <w:tab w:val="left" w:pos="2649"/>
        </w:tabs>
      </w:pPr>
      <w:r>
        <w:t xml:space="preserve">  &lt;div class="flex-container" style="align-items: baseline;"&gt;</w:t>
      </w:r>
    </w:p>
    <w:p w14:paraId="64F3A9E1" w14:textId="77777777" w:rsidR="001D1A22" w:rsidRDefault="001D1A22" w:rsidP="001D1A22">
      <w:pPr>
        <w:tabs>
          <w:tab w:val="left" w:pos="2649"/>
        </w:tabs>
      </w:pPr>
      <w:r>
        <w:t xml:space="preserve">    &lt;div class="flex-item item1"&gt;Item 1&lt;/div&gt;</w:t>
      </w:r>
    </w:p>
    <w:p w14:paraId="72C908DB" w14:textId="77777777" w:rsidR="001D1A22" w:rsidRDefault="001D1A22" w:rsidP="001D1A22">
      <w:pPr>
        <w:tabs>
          <w:tab w:val="left" w:pos="2649"/>
        </w:tabs>
      </w:pPr>
      <w:r>
        <w:t xml:space="preserve">    &lt;div class="flex-item item2"&gt;Item 2&lt;/div&gt;</w:t>
      </w:r>
    </w:p>
    <w:p w14:paraId="2565BDE2" w14:textId="77777777" w:rsidR="001D1A22" w:rsidRDefault="001D1A22" w:rsidP="001D1A22">
      <w:pPr>
        <w:tabs>
          <w:tab w:val="left" w:pos="2649"/>
        </w:tabs>
      </w:pPr>
      <w:r>
        <w:t xml:space="preserve">    &lt;div class="flex-item item3"&gt;Item 3&lt;/div&gt;</w:t>
      </w:r>
    </w:p>
    <w:p w14:paraId="4B32588C" w14:textId="77777777" w:rsidR="001D1A22" w:rsidRDefault="001D1A22" w:rsidP="001D1A22">
      <w:pPr>
        <w:tabs>
          <w:tab w:val="left" w:pos="2649"/>
        </w:tabs>
      </w:pPr>
      <w:r>
        <w:t xml:space="preserve">  &lt;/div&gt;</w:t>
      </w:r>
    </w:p>
    <w:p w14:paraId="5BF54357" w14:textId="11B83121" w:rsidR="001D1A22" w:rsidRDefault="001D1A22" w:rsidP="001D1A22">
      <w:pPr>
        <w:tabs>
          <w:tab w:val="left" w:pos="2649"/>
        </w:tabs>
      </w:pPr>
      <w:r>
        <w:t>&lt;/body&gt;</w:t>
      </w:r>
    </w:p>
    <w:p w14:paraId="5514EF9E" w14:textId="2C52876A" w:rsidR="003E680B" w:rsidRDefault="001D1A22" w:rsidP="001D1A22">
      <w:pPr>
        <w:tabs>
          <w:tab w:val="left" w:pos="2649"/>
        </w:tabs>
      </w:pPr>
      <w:r>
        <w:t>&lt;/html&gt;</w:t>
      </w:r>
    </w:p>
    <w:p w14:paraId="7521BA3B" w14:textId="1C5F6AD9" w:rsidR="001D1A22" w:rsidRDefault="001D1A22" w:rsidP="001D1A22">
      <w:pPr>
        <w:tabs>
          <w:tab w:val="left" w:pos="2649"/>
        </w:tabs>
      </w:pPr>
      <w:r>
        <w:t>Output:</w:t>
      </w:r>
    </w:p>
    <w:p w14:paraId="1392D014" w14:textId="37D46237" w:rsidR="001D1A22" w:rsidRDefault="001D1A22" w:rsidP="001D1A22">
      <w:pPr>
        <w:tabs>
          <w:tab w:val="left" w:pos="2649"/>
        </w:tabs>
      </w:pPr>
    </w:p>
    <w:p w14:paraId="48668918" w14:textId="28BE4B99" w:rsidR="001D1A22" w:rsidRDefault="001D1A22" w:rsidP="001D1A22">
      <w:pPr>
        <w:tabs>
          <w:tab w:val="left" w:pos="2649"/>
        </w:tabs>
      </w:pPr>
      <w:r w:rsidRPr="001D1A22">
        <w:rPr>
          <w:noProof/>
          <w:lang w:eastAsia="en-IN"/>
        </w:rPr>
        <w:drawing>
          <wp:inline distT="0" distB="0" distL="0" distR="0" wp14:anchorId="2F7DF567" wp14:editId="0B431D0E">
            <wp:extent cx="5731510" cy="23812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81250"/>
                    </a:xfrm>
                    <a:prstGeom prst="rect">
                      <a:avLst/>
                    </a:prstGeom>
                  </pic:spPr>
                </pic:pic>
              </a:graphicData>
            </a:graphic>
          </wp:inline>
        </w:drawing>
      </w:r>
    </w:p>
    <w:p w14:paraId="2766F830" w14:textId="772628C2" w:rsidR="001D1A22" w:rsidRDefault="001D1A22" w:rsidP="001D1A22">
      <w:pPr>
        <w:tabs>
          <w:tab w:val="left" w:pos="2649"/>
        </w:tabs>
      </w:pPr>
    </w:p>
    <w:p w14:paraId="0DF68EC5" w14:textId="7079D152" w:rsidR="001D1A22" w:rsidRDefault="001D1A22" w:rsidP="001D1A22">
      <w:pPr>
        <w:tabs>
          <w:tab w:val="left" w:pos="2649"/>
        </w:tabs>
        <w:jc w:val="center"/>
      </w:pPr>
      <w:r>
        <w:t>Project-89</w:t>
      </w:r>
    </w:p>
    <w:p w14:paraId="0C602D54" w14:textId="09184637" w:rsidR="001D1A22" w:rsidRDefault="001D1A22" w:rsidP="001D1A22">
      <w:pPr>
        <w:tabs>
          <w:tab w:val="left" w:pos="2649"/>
        </w:tabs>
      </w:pPr>
      <w:r>
        <w:t>Demonstrate the usage of `align-content` in CSS</w:t>
      </w:r>
    </w:p>
    <w:p w14:paraId="3B6CF7D0" w14:textId="77777777" w:rsidR="001D1A22" w:rsidRDefault="001D1A22" w:rsidP="001D1A22">
      <w:pPr>
        <w:tabs>
          <w:tab w:val="left" w:pos="2649"/>
        </w:tabs>
      </w:pPr>
      <w:r>
        <w:t>&lt;!DOCTYPE html&gt;</w:t>
      </w:r>
    </w:p>
    <w:p w14:paraId="5E6BCC3D" w14:textId="77777777" w:rsidR="001D1A22" w:rsidRDefault="001D1A22" w:rsidP="001D1A22">
      <w:pPr>
        <w:tabs>
          <w:tab w:val="left" w:pos="2649"/>
        </w:tabs>
      </w:pPr>
      <w:r>
        <w:t>&lt;html lang="en"&gt;</w:t>
      </w:r>
    </w:p>
    <w:p w14:paraId="68872CA7" w14:textId="77777777" w:rsidR="001D1A22" w:rsidRDefault="001D1A22" w:rsidP="001D1A22">
      <w:pPr>
        <w:tabs>
          <w:tab w:val="left" w:pos="2649"/>
        </w:tabs>
      </w:pPr>
      <w:r>
        <w:t>&lt;head&gt;</w:t>
      </w:r>
    </w:p>
    <w:p w14:paraId="24C90379" w14:textId="77777777" w:rsidR="001D1A22" w:rsidRDefault="001D1A22" w:rsidP="001D1A22">
      <w:pPr>
        <w:tabs>
          <w:tab w:val="left" w:pos="2649"/>
        </w:tabs>
      </w:pPr>
      <w:r>
        <w:t xml:space="preserve">  &lt;meta charset="UTF-8" /&gt;</w:t>
      </w:r>
    </w:p>
    <w:p w14:paraId="4E96F5A6" w14:textId="77777777" w:rsidR="001D1A22" w:rsidRDefault="001D1A22" w:rsidP="001D1A22">
      <w:pPr>
        <w:tabs>
          <w:tab w:val="left" w:pos="2649"/>
        </w:tabs>
      </w:pPr>
      <w:r>
        <w:t xml:space="preserve">  &lt;title&gt;Align Content Example&lt;/title&gt;</w:t>
      </w:r>
    </w:p>
    <w:p w14:paraId="105AC018" w14:textId="77777777" w:rsidR="001D1A22" w:rsidRDefault="001D1A22" w:rsidP="001D1A22">
      <w:pPr>
        <w:tabs>
          <w:tab w:val="left" w:pos="2649"/>
        </w:tabs>
      </w:pPr>
      <w:r>
        <w:t xml:space="preserve">  &lt;style&gt;</w:t>
      </w:r>
    </w:p>
    <w:p w14:paraId="04880395" w14:textId="77777777" w:rsidR="001D1A22" w:rsidRDefault="001D1A22" w:rsidP="001D1A22">
      <w:pPr>
        <w:tabs>
          <w:tab w:val="left" w:pos="2649"/>
        </w:tabs>
      </w:pPr>
      <w:r>
        <w:t xml:space="preserve">    .flex-container {</w:t>
      </w:r>
    </w:p>
    <w:p w14:paraId="70FE1AB5" w14:textId="77777777" w:rsidR="001D1A22" w:rsidRDefault="001D1A22" w:rsidP="001D1A22">
      <w:pPr>
        <w:tabs>
          <w:tab w:val="left" w:pos="2649"/>
        </w:tabs>
      </w:pPr>
      <w:r>
        <w:t xml:space="preserve">      display: flex;</w:t>
      </w:r>
    </w:p>
    <w:p w14:paraId="5F5378B4" w14:textId="77777777" w:rsidR="001D1A22" w:rsidRDefault="001D1A22" w:rsidP="001D1A22">
      <w:pPr>
        <w:tabs>
          <w:tab w:val="left" w:pos="2649"/>
        </w:tabs>
      </w:pPr>
      <w:r>
        <w:t xml:space="preserve">      flex-wrap: wrap; /* Enables multiple lines */</w:t>
      </w:r>
    </w:p>
    <w:p w14:paraId="204A8169" w14:textId="77777777" w:rsidR="001D1A22" w:rsidRDefault="001D1A22" w:rsidP="001D1A22">
      <w:pPr>
        <w:tabs>
          <w:tab w:val="left" w:pos="2649"/>
        </w:tabs>
      </w:pPr>
      <w:r>
        <w:t xml:space="preserve">      height: 250px;</w:t>
      </w:r>
    </w:p>
    <w:p w14:paraId="655361D3" w14:textId="77777777" w:rsidR="001D1A22" w:rsidRDefault="001D1A22" w:rsidP="001D1A22">
      <w:pPr>
        <w:tabs>
          <w:tab w:val="left" w:pos="2649"/>
        </w:tabs>
      </w:pPr>
      <w:r>
        <w:t xml:space="preserve">      width: 400px;</w:t>
      </w:r>
    </w:p>
    <w:p w14:paraId="4ADCBCD6" w14:textId="77777777" w:rsidR="001D1A22" w:rsidRDefault="001D1A22" w:rsidP="001D1A22">
      <w:pPr>
        <w:tabs>
          <w:tab w:val="left" w:pos="2649"/>
        </w:tabs>
      </w:pPr>
      <w:r>
        <w:t xml:space="preserve">      border: 2px solid #666;</w:t>
      </w:r>
    </w:p>
    <w:p w14:paraId="114527C6" w14:textId="77777777" w:rsidR="001D1A22" w:rsidRDefault="001D1A22" w:rsidP="001D1A22">
      <w:pPr>
        <w:tabs>
          <w:tab w:val="left" w:pos="2649"/>
        </w:tabs>
      </w:pPr>
      <w:r>
        <w:t xml:space="preserve">      background-color: #f5f5f5;</w:t>
      </w:r>
    </w:p>
    <w:p w14:paraId="25139C17" w14:textId="77777777" w:rsidR="001D1A22" w:rsidRDefault="001D1A22" w:rsidP="001D1A22">
      <w:pPr>
        <w:tabs>
          <w:tab w:val="left" w:pos="2649"/>
        </w:tabs>
      </w:pPr>
      <w:r>
        <w:t xml:space="preserve">      padding: 10px;</w:t>
      </w:r>
    </w:p>
    <w:p w14:paraId="7C57EAEE" w14:textId="77777777" w:rsidR="001D1A22" w:rsidRDefault="001D1A22" w:rsidP="001D1A22">
      <w:pPr>
        <w:tabs>
          <w:tab w:val="left" w:pos="2649"/>
        </w:tabs>
      </w:pPr>
      <w:r>
        <w:t xml:space="preserve">      gap: 10px;</w:t>
      </w:r>
    </w:p>
    <w:p w14:paraId="53DC9EBA" w14:textId="77777777" w:rsidR="001D1A22" w:rsidRDefault="001D1A22" w:rsidP="001D1A22">
      <w:pPr>
        <w:tabs>
          <w:tab w:val="left" w:pos="2649"/>
        </w:tabs>
      </w:pPr>
      <w:r>
        <w:t xml:space="preserve">      font-family: sans-serif;</w:t>
      </w:r>
    </w:p>
    <w:p w14:paraId="51C21F8F" w14:textId="77777777" w:rsidR="001D1A22" w:rsidRDefault="001D1A22" w:rsidP="001D1A22">
      <w:pPr>
        <w:tabs>
          <w:tab w:val="left" w:pos="2649"/>
        </w:tabs>
      </w:pPr>
      <w:r>
        <w:t xml:space="preserve">      justify-content: center; /* Center items horizontally */</w:t>
      </w:r>
    </w:p>
    <w:p w14:paraId="1F41908F" w14:textId="77777777" w:rsidR="001D1A22" w:rsidRDefault="001D1A22" w:rsidP="001D1A22">
      <w:pPr>
        <w:tabs>
          <w:tab w:val="left" w:pos="2649"/>
        </w:tabs>
      </w:pPr>
      <w:r>
        <w:t xml:space="preserve">      margin-bottom: 30px;</w:t>
      </w:r>
    </w:p>
    <w:p w14:paraId="31538F19" w14:textId="77777777" w:rsidR="001D1A22" w:rsidRDefault="001D1A22" w:rsidP="001D1A22">
      <w:pPr>
        <w:tabs>
          <w:tab w:val="left" w:pos="2649"/>
        </w:tabs>
      </w:pPr>
      <w:r>
        <w:t xml:space="preserve">    }</w:t>
      </w:r>
    </w:p>
    <w:p w14:paraId="0154E12A" w14:textId="3280871A" w:rsidR="001D1A22" w:rsidRDefault="001D1A22" w:rsidP="001D1A22">
      <w:pPr>
        <w:tabs>
          <w:tab w:val="left" w:pos="2649"/>
        </w:tabs>
      </w:pPr>
      <w:r>
        <w:t xml:space="preserve"> .flex-item {</w:t>
      </w:r>
    </w:p>
    <w:p w14:paraId="304EAB1A" w14:textId="77777777" w:rsidR="001D1A22" w:rsidRDefault="001D1A22" w:rsidP="001D1A22">
      <w:pPr>
        <w:tabs>
          <w:tab w:val="left" w:pos="2649"/>
        </w:tabs>
      </w:pPr>
      <w:r>
        <w:t xml:space="preserve">      background-color: #ff6f61;</w:t>
      </w:r>
    </w:p>
    <w:p w14:paraId="5506C9AE" w14:textId="77777777" w:rsidR="001D1A22" w:rsidRDefault="001D1A22" w:rsidP="001D1A22">
      <w:pPr>
        <w:tabs>
          <w:tab w:val="left" w:pos="2649"/>
        </w:tabs>
      </w:pPr>
      <w:r>
        <w:t xml:space="preserve">      color: white;</w:t>
      </w:r>
    </w:p>
    <w:p w14:paraId="0073F743" w14:textId="77777777" w:rsidR="001D1A22" w:rsidRDefault="001D1A22" w:rsidP="001D1A22">
      <w:pPr>
        <w:tabs>
          <w:tab w:val="left" w:pos="2649"/>
        </w:tabs>
      </w:pPr>
      <w:r>
        <w:t xml:space="preserve">      width: 90px;</w:t>
      </w:r>
    </w:p>
    <w:p w14:paraId="7BE17571" w14:textId="77777777" w:rsidR="001D1A22" w:rsidRDefault="001D1A22" w:rsidP="001D1A22">
      <w:pPr>
        <w:tabs>
          <w:tab w:val="left" w:pos="2649"/>
        </w:tabs>
      </w:pPr>
      <w:r>
        <w:t xml:space="preserve">      height: 60px;</w:t>
      </w:r>
    </w:p>
    <w:p w14:paraId="1363616C" w14:textId="77777777" w:rsidR="001D1A22" w:rsidRDefault="001D1A22" w:rsidP="001D1A22">
      <w:pPr>
        <w:tabs>
          <w:tab w:val="left" w:pos="2649"/>
        </w:tabs>
      </w:pPr>
      <w:r>
        <w:t xml:space="preserve">      display: flex;</w:t>
      </w:r>
    </w:p>
    <w:p w14:paraId="669D2481" w14:textId="77777777" w:rsidR="001D1A22" w:rsidRDefault="001D1A22" w:rsidP="001D1A22">
      <w:pPr>
        <w:tabs>
          <w:tab w:val="left" w:pos="2649"/>
        </w:tabs>
      </w:pPr>
      <w:r>
        <w:t xml:space="preserve">      justify-content: center;</w:t>
      </w:r>
    </w:p>
    <w:p w14:paraId="358E5283" w14:textId="77777777" w:rsidR="001D1A22" w:rsidRDefault="001D1A22" w:rsidP="001D1A22">
      <w:pPr>
        <w:tabs>
          <w:tab w:val="left" w:pos="2649"/>
        </w:tabs>
      </w:pPr>
      <w:r>
        <w:t xml:space="preserve">      align-items: center;</w:t>
      </w:r>
    </w:p>
    <w:p w14:paraId="300049C7" w14:textId="77777777" w:rsidR="001D1A22" w:rsidRDefault="001D1A22" w:rsidP="001D1A22">
      <w:pPr>
        <w:tabs>
          <w:tab w:val="left" w:pos="2649"/>
        </w:tabs>
      </w:pPr>
      <w:r>
        <w:t xml:space="preserve">      border-radius: 5px;</w:t>
      </w:r>
    </w:p>
    <w:p w14:paraId="161B1722" w14:textId="77777777" w:rsidR="001D1A22" w:rsidRDefault="001D1A22" w:rsidP="001D1A22">
      <w:pPr>
        <w:tabs>
          <w:tab w:val="left" w:pos="2649"/>
        </w:tabs>
      </w:pPr>
      <w:r>
        <w:t xml:space="preserve">      font-weight: bold;</w:t>
      </w:r>
    </w:p>
    <w:p w14:paraId="285343E7" w14:textId="77777777" w:rsidR="001D1A22" w:rsidRDefault="001D1A22" w:rsidP="001D1A22">
      <w:pPr>
        <w:tabs>
          <w:tab w:val="left" w:pos="2649"/>
        </w:tabs>
      </w:pPr>
      <w:r>
        <w:t xml:space="preserve">      font-size: 1.2em;</w:t>
      </w:r>
    </w:p>
    <w:p w14:paraId="1D60B283" w14:textId="77777777" w:rsidR="001D1A22" w:rsidRDefault="001D1A22" w:rsidP="001D1A22">
      <w:pPr>
        <w:tabs>
          <w:tab w:val="left" w:pos="2649"/>
        </w:tabs>
      </w:pPr>
      <w:r>
        <w:t xml:space="preserve">    }</w:t>
      </w:r>
    </w:p>
    <w:p w14:paraId="21AD0AE8" w14:textId="77777777" w:rsidR="001D1A22" w:rsidRDefault="001D1A22" w:rsidP="001D1A22">
      <w:pPr>
        <w:tabs>
          <w:tab w:val="left" w:pos="2649"/>
        </w:tabs>
      </w:pPr>
      <w:r>
        <w:t xml:space="preserve">  &lt;/style&gt;</w:t>
      </w:r>
    </w:p>
    <w:p w14:paraId="06882C6B" w14:textId="77777777" w:rsidR="001D1A22" w:rsidRDefault="001D1A22" w:rsidP="001D1A22">
      <w:pPr>
        <w:tabs>
          <w:tab w:val="left" w:pos="2649"/>
        </w:tabs>
      </w:pPr>
      <w:r>
        <w:t>&lt;/head&gt;</w:t>
      </w:r>
    </w:p>
    <w:p w14:paraId="311CB8F3" w14:textId="77777777" w:rsidR="001D1A22" w:rsidRDefault="001D1A22" w:rsidP="001D1A22">
      <w:pPr>
        <w:tabs>
          <w:tab w:val="left" w:pos="2649"/>
        </w:tabs>
      </w:pPr>
      <w:r>
        <w:t>&lt;body&gt;</w:t>
      </w:r>
    </w:p>
    <w:p w14:paraId="35EFFEF8" w14:textId="77777777" w:rsidR="001D1A22" w:rsidRDefault="001D1A22" w:rsidP="001D1A22">
      <w:pPr>
        <w:tabs>
          <w:tab w:val="left" w:pos="2649"/>
        </w:tabs>
      </w:pPr>
    </w:p>
    <w:p w14:paraId="53154EE1" w14:textId="77777777" w:rsidR="001D1A22" w:rsidRDefault="001D1A22" w:rsidP="001D1A22">
      <w:pPr>
        <w:tabs>
          <w:tab w:val="left" w:pos="2649"/>
        </w:tabs>
      </w:pPr>
      <w:r>
        <w:t xml:space="preserve">  &lt;h2&gt;align-content: stretch (default)&lt;/h2&gt;</w:t>
      </w:r>
    </w:p>
    <w:p w14:paraId="737FDEF5" w14:textId="77777777" w:rsidR="001D1A22" w:rsidRDefault="001D1A22" w:rsidP="001D1A22">
      <w:pPr>
        <w:tabs>
          <w:tab w:val="left" w:pos="2649"/>
        </w:tabs>
      </w:pPr>
      <w:r>
        <w:t xml:space="preserve">  &lt;div class="flex-container" style="align-content: stretch;"&gt;</w:t>
      </w:r>
    </w:p>
    <w:p w14:paraId="0B995950" w14:textId="77777777" w:rsidR="001D1A22" w:rsidRDefault="001D1A22" w:rsidP="001D1A22">
      <w:pPr>
        <w:tabs>
          <w:tab w:val="left" w:pos="2649"/>
        </w:tabs>
      </w:pPr>
      <w:r>
        <w:t xml:space="preserve">    &lt;div class="flex-item"&gt;1&lt;/div&gt;</w:t>
      </w:r>
    </w:p>
    <w:p w14:paraId="150412BB" w14:textId="77777777" w:rsidR="001D1A22" w:rsidRDefault="001D1A22" w:rsidP="001D1A22">
      <w:pPr>
        <w:tabs>
          <w:tab w:val="left" w:pos="2649"/>
        </w:tabs>
      </w:pPr>
      <w:r>
        <w:t xml:space="preserve">    &lt;div class="flex-item"&gt;2&lt;/div&gt;</w:t>
      </w:r>
    </w:p>
    <w:p w14:paraId="584F3A0B" w14:textId="77777777" w:rsidR="001D1A22" w:rsidRDefault="001D1A22" w:rsidP="001D1A22">
      <w:pPr>
        <w:tabs>
          <w:tab w:val="left" w:pos="2649"/>
        </w:tabs>
      </w:pPr>
      <w:r>
        <w:t xml:space="preserve">    &lt;div class="flex-item"&gt;3&lt;/div&gt;</w:t>
      </w:r>
    </w:p>
    <w:p w14:paraId="727294FB" w14:textId="77777777" w:rsidR="001D1A22" w:rsidRDefault="001D1A22" w:rsidP="001D1A22">
      <w:pPr>
        <w:tabs>
          <w:tab w:val="left" w:pos="2649"/>
        </w:tabs>
      </w:pPr>
      <w:r>
        <w:t xml:space="preserve">    &lt;div class="flex-item"&gt;4&lt;/div&gt;</w:t>
      </w:r>
    </w:p>
    <w:p w14:paraId="30CA4AFC" w14:textId="77777777" w:rsidR="001D1A22" w:rsidRDefault="001D1A22" w:rsidP="001D1A22">
      <w:pPr>
        <w:tabs>
          <w:tab w:val="left" w:pos="2649"/>
        </w:tabs>
      </w:pPr>
      <w:r>
        <w:t xml:space="preserve">    &lt;div class="flex-item"&gt;5&lt;/div&gt;</w:t>
      </w:r>
    </w:p>
    <w:p w14:paraId="5BAB6B4E" w14:textId="77777777" w:rsidR="001D1A22" w:rsidRDefault="001D1A22" w:rsidP="001D1A22">
      <w:pPr>
        <w:tabs>
          <w:tab w:val="left" w:pos="2649"/>
        </w:tabs>
      </w:pPr>
      <w:r>
        <w:t xml:space="preserve">    &lt;div class="flex-item"&gt;6&lt;/div&gt;</w:t>
      </w:r>
    </w:p>
    <w:p w14:paraId="5A406D4B" w14:textId="77777777" w:rsidR="001D1A22" w:rsidRDefault="001D1A22" w:rsidP="001D1A22">
      <w:pPr>
        <w:tabs>
          <w:tab w:val="left" w:pos="2649"/>
        </w:tabs>
      </w:pPr>
      <w:r>
        <w:t xml:space="preserve">  &lt;/div&gt;</w:t>
      </w:r>
    </w:p>
    <w:p w14:paraId="4AC11A31" w14:textId="6F8B304C" w:rsidR="001D1A22" w:rsidRDefault="001D1A22" w:rsidP="001D1A22">
      <w:pPr>
        <w:tabs>
          <w:tab w:val="left" w:pos="2649"/>
        </w:tabs>
      </w:pPr>
      <w:r>
        <w:t xml:space="preserve"> &lt;h2&gt;align-content: flex-start&lt;/h2&gt;</w:t>
      </w:r>
    </w:p>
    <w:p w14:paraId="6D16ACA1" w14:textId="77777777" w:rsidR="001D1A22" w:rsidRDefault="001D1A22" w:rsidP="001D1A22">
      <w:pPr>
        <w:tabs>
          <w:tab w:val="left" w:pos="2649"/>
        </w:tabs>
      </w:pPr>
      <w:r>
        <w:t xml:space="preserve">  &lt;div class="flex-container" style="align-content: flex-start;"&gt;</w:t>
      </w:r>
    </w:p>
    <w:p w14:paraId="19E98CBC" w14:textId="77777777" w:rsidR="001D1A22" w:rsidRDefault="001D1A22" w:rsidP="001D1A22">
      <w:pPr>
        <w:tabs>
          <w:tab w:val="left" w:pos="2649"/>
        </w:tabs>
      </w:pPr>
      <w:r>
        <w:t xml:space="preserve">    &lt;div class="flex-item"&gt;1&lt;/div&gt;</w:t>
      </w:r>
    </w:p>
    <w:p w14:paraId="2FC8BFAC" w14:textId="77777777" w:rsidR="001D1A22" w:rsidRDefault="001D1A22" w:rsidP="001D1A22">
      <w:pPr>
        <w:tabs>
          <w:tab w:val="left" w:pos="2649"/>
        </w:tabs>
      </w:pPr>
      <w:r>
        <w:t xml:space="preserve">    &lt;div class="flex-item"&gt;2&lt;/div&gt;</w:t>
      </w:r>
    </w:p>
    <w:p w14:paraId="436DE5E0" w14:textId="77777777" w:rsidR="001D1A22" w:rsidRDefault="001D1A22" w:rsidP="001D1A22">
      <w:pPr>
        <w:tabs>
          <w:tab w:val="left" w:pos="2649"/>
        </w:tabs>
      </w:pPr>
      <w:r>
        <w:t xml:space="preserve">    &lt;div class="flex-item"&gt;3&lt;/div&gt;</w:t>
      </w:r>
    </w:p>
    <w:p w14:paraId="6A18ABA6" w14:textId="77777777" w:rsidR="001D1A22" w:rsidRDefault="001D1A22" w:rsidP="001D1A22">
      <w:pPr>
        <w:tabs>
          <w:tab w:val="left" w:pos="2649"/>
        </w:tabs>
      </w:pPr>
      <w:r>
        <w:t xml:space="preserve">    &lt;div class="flex-item"&gt;4&lt;/div&gt;</w:t>
      </w:r>
    </w:p>
    <w:p w14:paraId="4F7DE103" w14:textId="77777777" w:rsidR="001D1A22" w:rsidRDefault="001D1A22" w:rsidP="001D1A22">
      <w:pPr>
        <w:tabs>
          <w:tab w:val="left" w:pos="2649"/>
        </w:tabs>
      </w:pPr>
      <w:r>
        <w:t xml:space="preserve">    &lt;div class="flex-item"&gt;5&lt;/div&gt;</w:t>
      </w:r>
    </w:p>
    <w:p w14:paraId="2B2E0489" w14:textId="77777777" w:rsidR="001D1A22" w:rsidRDefault="001D1A22" w:rsidP="001D1A22">
      <w:pPr>
        <w:tabs>
          <w:tab w:val="left" w:pos="2649"/>
        </w:tabs>
      </w:pPr>
      <w:r>
        <w:t xml:space="preserve">    &lt;div class="flex-item"&gt;6&lt;/div&gt;</w:t>
      </w:r>
    </w:p>
    <w:p w14:paraId="1F70CA72" w14:textId="77777777" w:rsidR="001D1A22" w:rsidRDefault="001D1A22" w:rsidP="001D1A22">
      <w:pPr>
        <w:tabs>
          <w:tab w:val="left" w:pos="2649"/>
        </w:tabs>
      </w:pPr>
      <w:r>
        <w:t xml:space="preserve">  &lt;/div&gt;</w:t>
      </w:r>
    </w:p>
    <w:p w14:paraId="0F88CEA7" w14:textId="01A02432" w:rsidR="001D1A22" w:rsidRDefault="001D1A22" w:rsidP="001D1A22">
      <w:pPr>
        <w:tabs>
          <w:tab w:val="left" w:pos="2649"/>
        </w:tabs>
      </w:pPr>
      <w:r>
        <w:t>&lt;h2&gt;align-content: center&lt;/h2&gt;</w:t>
      </w:r>
    </w:p>
    <w:p w14:paraId="0E6C9970" w14:textId="77777777" w:rsidR="001D1A22" w:rsidRDefault="001D1A22" w:rsidP="001D1A22">
      <w:pPr>
        <w:tabs>
          <w:tab w:val="left" w:pos="2649"/>
        </w:tabs>
      </w:pPr>
      <w:r>
        <w:t xml:space="preserve">  &lt;div class="flex-container" style="align-content: center;"&gt;</w:t>
      </w:r>
    </w:p>
    <w:p w14:paraId="77471D13" w14:textId="77777777" w:rsidR="001D1A22" w:rsidRDefault="001D1A22" w:rsidP="001D1A22">
      <w:pPr>
        <w:tabs>
          <w:tab w:val="left" w:pos="2649"/>
        </w:tabs>
      </w:pPr>
      <w:r>
        <w:t xml:space="preserve">    &lt;div class="flex-item"&gt;1&lt;/div&gt;</w:t>
      </w:r>
    </w:p>
    <w:p w14:paraId="7E33555D" w14:textId="77777777" w:rsidR="001D1A22" w:rsidRDefault="001D1A22" w:rsidP="001D1A22">
      <w:pPr>
        <w:tabs>
          <w:tab w:val="left" w:pos="2649"/>
        </w:tabs>
      </w:pPr>
      <w:r>
        <w:t xml:space="preserve">    &lt;div class="flex-item"&gt;2&lt;/div&gt;</w:t>
      </w:r>
    </w:p>
    <w:p w14:paraId="125ECD8B" w14:textId="77777777" w:rsidR="001D1A22" w:rsidRDefault="001D1A22" w:rsidP="001D1A22">
      <w:pPr>
        <w:tabs>
          <w:tab w:val="left" w:pos="2649"/>
        </w:tabs>
      </w:pPr>
      <w:r>
        <w:t xml:space="preserve">    &lt;div class="flex-item"&gt;3&lt;/div&gt;</w:t>
      </w:r>
    </w:p>
    <w:p w14:paraId="5A00119B" w14:textId="77777777" w:rsidR="001D1A22" w:rsidRDefault="001D1A22" w:rsidP="001D1A22">
      <w:pPr>
        <w:tabs>
          <w:tab w:val="left" w:pos="2649"/>
        </w:tabs>
      </w:pPr>
      <w:r>
        <w:t xml:space="preserve">    &lt;div class="flex-item"&gt;4&lt;/div&gt;</w:t>
      </w:r>
    </w:p>
    <w:p w14:paraId="4FB0456B" w14:textId="77777777" w:rsidR="001D1A22" w:rsidRDefault="001D1A22" w:rsidP="001D1A22">
      <w:pPr>
        <w:tabs>
          <w:tab w:val="left" w:pos="2649"/>
        </w:tabs>
      </w:pPr>
      <w:r>
        <w:t xml:space="preserve">    &lt;div class="flex-item"&gt;5&lt;/div&gt;</w:t>
      </w:r>
    </w:p>
    <w:p w14:paraId="3863F91B" w14:textId="77777777" w:rsidR="001D1A22" w:rsidRDefault="001D1A22" w:rsidP="001D1A22">
      <w:pPr>
        <w:tabs>
          <w:tab w:val="left" w:pos="2649"/>
        </w:tabs>
      </w:pPr>
      <w:r>
        <w:t xml:space="preserve">    &lt;div class="flex-item"&gt;6&lt;/div&gt;</w:t>
      </w:r>
    </w:p>
    <w:p w14:paraId="062B7859" w14:textId="77777777" w:rsidR="00537A32" w:rsidRDefault="001D1A22" w:rsidP="001D1A22">
      <w:pPr>
        <w:tabs>
          <w:tab w:val="left" w:pos="2649"/>
        </w:tabs>
      </w:pPr>
      <w:r>
        <w:t xml:space="preserve">  &lt;/div&gt;</w:t>
      </w:r>
    </w:p>
    <w:p w14:paraId="5AFFBCD4" w14:textId="04853AC0" w:rsidR="001D1A22" w:rsidRDefault="001D1A22" w:rsidP="001D1A22">
      <w:pPr>
        <w:tabs>
          <w:tab w:val="left" w:pos="2649"/>
        </w:tabs>
      </w:pPr>
      <w:r>
        <w:t xml:space="preserve"> &lt;h2&gt;align-content: space-between&lt;/h2&gt;</w:t>
      </w:r>
    </w:p>
    <w:p w14:paraId="1FFBF2B9" w14:textId="77777777" w:rsidR="001D1A22" w:rsidRDefault="001D1A22" w:rsidP="001D1A22">
      <w:pPr>
        <w:tabs>
          <w:tab w:val="left" w:pos="2649"/>
        </w:tabs>
      </w:pPr>
      <w:r>
        <w:t xml:space="preserve">  &lt;div class="flex-container" style="align-content: space-between;"&gt;</w:t>
      </w:r>
    </w:p>
    <w:p w14:paraId="1F9B77A7" w14:textId="77777777" w:rsidR="001D1A22" w:rsidRDefault="001D1A22" w:rsidP="001D1A22">
      <w:pPr>
        <w:tabs>
          <w:tab w:val="left" w:pos="2649"/>
        </w:tabs>
      </w:pPr>
      <w:r>
        <w:t xml:space="preserve">    &lt;div class="flex-item"&gt;1&lt;/div&gt;</w:t>
      </w:r>
    </w:p>
    <w:p w14:paraId="2A4A1058" w14:textId="77777777" w:rsidR="001D1A22" w:rsidRDefault="001D1A22" w:rsidP="001D1A22">
      <w:pPr>
        <w:tabs>
          <w:tab w:val="left" w:pos="2649"/>
        </w:tabs>
      </w:pPr>
      <w:r>
        <w:t xml:space="preserve">    &lt;div class="flex-item"&gt;2&lt;/div&gt;</w:t>
      </w:r>
    </w:p>
    <w:p w14:paraId="7661CF2A" w14:textId="77777777" w:rsidR="001D1A22" w:rsidRDefault="001D1A22" w:rsidP="001D1A22">
      <w:pPr>
        <w:tabs>
          <w:tab w:val="left" w:pos="2649"/>
        </w:tabs>
      </w:pPr>
      <w:r>
        <w:t xml:space="preserve">    &lt;div class="flex-item"&gt;3&lt;/div&gt;</w:t>
      </w:r>
    </w:p>
    <w:p w14:paraId="21557E3D" w14:textId="77777777" w:rsidR="001D1A22" w:rsidRDefault="001D1A22" w:rsidP="001D1A22">
      <w:pPr>
        <w:tabs>
          <w:tab w:val="left" w:pos="2649"/>
        </w:tabs>
      </w:pPr>
      <w:r>
        <w:t xml:space="preserve">    &lt;div class="flex-item"&gt;4&lt;/div&gt;</w:t>
      </w:r>
    </w:p>
    <w:p w14:paraId="67D8A6ED" w14:textId="77777777" w:rsidR="001D1A22" w:rsidRDefault="001D1A22" w:rsidP="001D1A22">
      <w:pPr>
        <w:tabs>
          <w:tab w:val="left" w:pos="2649"/>
        </w:tabs>
      </w:pPr>
      <w:r>
        <w:t xml:space="preserve">    &lt;div class="flex-item"&gt;5&lt;/div&gt;</w:t>
      </w:r>
    </w:p>
    <w:p w14:paraId="7D88B7D9" w14:textId="77777777" w:rsidR="001D1A22" w:rsidRDefault="001D1A22" w:rsidP="001D1A22">
      <w:pPr>
        <w:tabs>
          <w:tab w:val="left" w:pos="2649"/>
        </w:tabs>
      </w:pPr>
      <w:r>
        <w:t xml:space="preserve">    &lt;div class="flex-item"&gt;6&lt;/div&gt;</w:t>
      </w:r>
    </w:p>
    <w:p w14:paraId="0101F34D" w14:textId="77777777" w:rsidR="001D1A22" w:rsidRDefault="001D1A22" w:rsidP="001D1A22">
      <w:pPr>
        <w:tabs>
          <w:tab w:val="left" w:pos="2649"/>
        </w:tabs>
      </w:pPr>
      <w:r>
        <w:t xml:space="preserve">  &lt;/div&gt;</w:t>
      </w:r>
    </w:p>
    <w:p w14:paraId="1364C767" w14:textId="626F242C" w:rsidR="001D1A22" w:rsidRDefault="001D1A22" w:rsidP="001D1A22">
      <w:pPr>
        <w:tabs>
          <w:tab w:val="left" w:pos="2649"/>
        </w:tabs>
      </w:pPr>
      <w:r>
        <w:t xml:space="preserve"> &lt;h2&gt;align-content: space-around&lt;/h2&gt;</w:t>
      </w:r>
    </w:p>
    <w:p w14:paraId="1C4276AA" w14:textId="77777777" w:rsidR="001D1A22" w:rsidRDefault="001D1A22" w:rsidP="001D1A22">
      <w:pPr>
        <w:tabs>
          <w:tab w:val="left" w:pos="2649"/>
        </w:tabs>
      </w:pPr>
      <w:r>
        <w:t xml:space="preserve">  &lt;div class="flex-container" style="align-content: space-around;"&gt;</w:t>
      </w:r>
    </w:p>
    <w:p w14:paraId="3CCF0CBC" w14:textId="77777777" w:rsidR="001D1A22" w:rsidRDefault="001D1A22" w:rsidP="001D1A22">
      <w:pPr>
        <w:tabs>
          <w:tab w:val="left" w:pos="2649"/>
        </w:tabs>
      </w:pPr>
      <w:r>
        <w:t xml:space="preserve">    &lt;div class="flex-item"&gt;1&lt;/div&gt;</w:t>
      </w:r>
    </w:p>
    <w:p w14:paraId="6E284BE1" w14:textId="77777777" w:rsidR="001D1A22" w:rsidRDefault="001D1A22" w:rsidP="001D1A22">
      <w:pPr>
        <w:tabs>
          <w:tab w:val="left" w:pos="2649"/>
        </w:tabs>
      </w:pPr>
      <w:r>
        <w:t xml:space="preserve">    &lt;div class="flex-item"&gt;2&lt;/div&gt;</w:t>
      </w:r>
    </w:p>
    <w:p w14:paraId="1AF3F0CD" w14:textId="77777777" w:rsidR="001D1A22" w:rsidRDefault="001D1A22" w:rsidP="001D1A22">
      <w:pPr>
        <w:tabs>
          <w:tab w:val="left" w:pos="2649"/>
        </w:tabs>
      </w:pPr>
      <w:r>
        <w:t xml:space="preserve">    &lt;div class="flex-item"&gt;3&lt;/div&gt;</w:t>
      </w:r>
    </w:p>
    <w:p w14:paraId="1B6997E8" w14:textId="77777777" w:rsidR="001D1A22" w:rsidRDefault="001D1A22" w:rsidP="001D1A22">
      <w:pPr>
        <w:tabs>
          <w:tab w:val="left" w:pos="2649"/>
        </w:tabs>
      </w:pPr>
      <w:r>
        <w:t xml:space="preserve">    &lt;div class="flex-item"&gt;4&lt;/div&gt;</w:t>
      </w:r>
    </w:p>
    <w:p w14:paraId="3CF551EF" w14:textId="77777777" w:rsidR="001D1A22" w:rsidRDefault="001D1A22" w:rsidP="001D1A22">
      <w:pPr>
        <w:tabs>
          <w:tab w:val="left" w:pos="2649"/>
        </w:tabs>
      </w:pPr>
      <w:r>
        <w:t xml:space="preserve">    &lt;div class="flex-item"&gt;5&lt;/div&gt;</w:t>
      </w:r>
    </w:p>
    <w:p w14:paraId="2A550F93" w14:textId="77777777" w:rsidR="001D1A22" w:rsidRDefault="001D1A22" w:rsidP="001D1A22">
      <w:pPr>
        <w:tabs>
          <w:tab w:val="left" w:pos="2649"/>
        </w:tabs>
      </w:pPr>
      <w:r>
        <w:t xml:space="preserve">    &lt;div class="flex-item"&gt;6&lt;/div&gt;</w:t>
      </w:r>
    </w:p>
    <w:p w14:paraId="1C433466" w14:textId="77777777" w:rsidR="001D1A22" w:rsidRDefault="001D1A22" w:rsidP="001D1A22">
      <w:pPr>
        <w:tabs>
          <w:tab w:val="left" w:pos="2649"/>
        </w:tabs>
      </w:pPr>
      <w:r>
        <w:t xml:space="preserve">  &lt;/div&gt;</w:t>
      </w:r>
    </w:p>
    <w:p w14:paraId="393FAC06" w14:textId="3FEB7B7E" w:rsidR="001D1A22" w:rsidRDefault="001D1A22" w:rsidP="001D1A22">
      <w:pPr>
        <w:tabs>
          <w:tab w:val="left" w:pos="2649"/>
        </w:tabs>
      </w:pPr>
      <w:r>
        <w:t>&lt;/body&gt;</w:t>
      </w:r>
    </w:p>
    <w:p w14:paraId="034A7125" w14:textId="07CBCBF0" w:rsidR="001D1A22" w:rsidRDefault="001D1A22" w:rsidP="001D1A22">
      <w:pPr>
        <w:tabs>
          <w:tab w:val="left" w:pos="2649"/>
        </w:tabs>
      </w:pPr>
      <w:r>
        <w:t>&lt;/html&gt;</w:t>
      </w:r>
    </w:p>
    <w:p w14:paraId="305B6159" w14:textId="41BB3F40" w:rsidR="001D1A22" w:rsidRDefault="001D1A22" w:rsidP="001D1A22">
      <w:pPr>
        <w:tabs>
          <w:tab w:val="left" w:pos="2649"/>
        </w:tabs>
      </w:pPr>
      <w:r>
        <w:t>Output:</w:t>
      </w:r>
    </w:p>
    <w:p w14:paraId="6FEFAF2B" w14:textId="77777777" w:rsidR="001D1A22" w:rsidRDefault="001D1A22" w:rsidP="001D1A22">
      <w:pPr>
        <w:tabs>
          <w:tab w:val="left" w:pos="2649"/>
        </w:tabs>
      </w:pPr>
    </w:p>
    <w:p w14:paraId="4776579C" w14:textId="4CB4A255" w:rsidR="001D1A22" w:rsidRDefault="001D1A22" w:rsidP="001D1A22">
      <w:pPr>
        <w:tabs>
          <w:tab w:val="left" w:pos="2649"/>
        </w:tabs>
      </w:pPr>
      <w:r w:rsidRPr="001D1A22">
        <w:rPr>
          <w:noProof/>
          <w:lang w:eastAsia="en-IN"/>
        </w:rPr>
        <w:drawing>
          <wp:inline distT="0" distB="0" distL="0" distR="0" wp14:anchorId="75DB92AE" wp14:editId="39B76065">
            <wp:extent cx="4772484" cy="2857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8926" cy="2873332"/>
                    </a:xfrm>
                    <a:prstGeom prst="rect">
                      <a:avLst/>
                    </a:prstGeom>
                  </pic:spPr>
                </pic:pic>
              </a:graphicData>
            </a:graphic>
          </wp:inline>
        </w:drawing>
      </w:r>
    </w:p>
    <w:p w14:paraId="48C472F7" w14:textId="5FEACEF0" w:rsidR="00537A32" w:rsidRDefault="00537A32" w:rsidP="00537A32">
      <w:pPr>
        <w:tabs>
          <w:tab w:val="left" w:pos="2649"/>
        </w:tabs>
        <w:jc w:val="center"/>
      </w:pPr>
      <w:r>
        <w:t>Project-90</w:t>
      </w:r>
    </w:p>
    <w:p w14:paraId="4E11C299" w14:textId="724918B0" w:rsidR="00537A32" w:rsidRDefault="00537A32" w:rsidP="00537A32">
      <w:pPr>
        <w:tabs>
          <w:tab w:val="left" w:pos="2649"/>
        </w:tabs>
      </w:pPr>
      <w:r>
        <w:t>Demonstrate the usage of `a:link` in CSS</w:t>
      </w:r>
    </w:p>
    <w:p w14:paraId="732C3106" w14:textId="77777777" w:rsidR="00537A32" w:rsidRDefault="00537A32" w:rsidP="00537A32">
      <w:pPr>
        <w:tabs>
          <w:tab w:val="left" w:pos="2649"/>
        </w:tabs>
      </w:pPr>
      <w:r>
        <w:t>&lt;!DOCTYPE html&gt;</w:t>
      </w:r>
    </w:p>
    <w:p w14:paraId="0161B03D" w14:textId="77777777" w:rsidR="00537A32" w:rsidRDefault="00537A32" w:rsidP="00537A32">
      <w:pPr>
        <w:tabs>
          <w:tab w:val="left" w:pos="2649"/>
        </w:tabs>
      </w:pPr>
      <w:r>
        <w:t>&lt;html lang="en"&gt;</w:t>
      </w:r>
    </w:p>
    <w:p w14:paraId="1BB2CDC8" w14:textId="77777777" w:rsidR="00537A32" w:rsidRDefault="00537A32" w:rsidP="00537A32">
      <w:pPr>
        <w:tabs>
          <w:tab w:val="left" w:pos="2649"/>
        </w:tabs>
      </w:pPr>
      <w:r>
        <w:t>&lt;head&gt;</w:t>
      </w:r>
    </w:p>
    <w:p w14:paraId="358D3F49" w14:textId="77777777" w:rsidR="00537A32" w:rsidRDefault="00537A32" w:rsidP="00537A32">
      <w:pPr>
        <w:tabs>
          <w:tab w:val="left" w:pos="2649"/>
        </w:tabs>
      </w:pPr>
      <w:r>
        <w:t xml:space="preserve">    &lt;meta charset="UTF-8"&gt;</w:t>
      </w:r>
    </w:p>
    <w:p w14:paraId="06C19965" w14:textId="77777777" w:rsidR="00537A32" w:rsidRDefault="00537A32" w:rsidP="00537A32">
      <w:pPr>
        <w:tabs>
          <w:tab w:val="left" w:pos="2649"/>
        </w:tabs>
      </w:pPr>
      <w:r>
        <w:t xml:space="preserve">    &lt;meta name="viewport" content="width=device-width, initial-scale=1.0"&gt;</w:t>
      </w:r>
    </w:p>
    <w:p w14:paraId="4C266699" w14:textId="77777777" w:rsidR="00537A32" w:rsidRDefault="00537A32" w:rsidP="00537A32">
      <w:pPr>
        <w:tabs>
          <w:tab w:val="left" w:pos="2649"/>
        </w:tabs>
      </w:pPr>
      <w:r>
        <w:t xml:space="preserve">    &lt;title&gt;CSS a:link Example&lt;/title&gt;</w:t>
      </w:r>
    </w:p>
    <w:p w14:paraId="783ACA2E" w14:textId="77777777" w:rsidR="00537A32" w:rsidRDefault="00537A32" w:rsidP="00537A32">
      <w:pPr>
        <w:tabs>
          <w:tab w:val="left" w:pos="2649"/>
        </w:tabs>
      </w:pPr>
      <w:r>
        <w:t xml:space="preserve">    &lt;style&gt;</w:t>
      </w:r>
    </w:p>
    <w:p w14:paraId="026B354F" w14:textId="77777777" w:rsidR="00537A32" w:rsidRDefault="00537A32" w:rsidP="00537A32">
      <w:pPr>
        <w:tabs>
          <w:tab w:val="left" w:pos="2649"/>
        </w:tabs>
      </w:pPr>
      <w:r>
        <w:t xml:space="preserve">        /* Style for unvisited links */</w:t>
      </w:r>
    </w:p>
    <w:p w14:paraId="65E8CF12" w14:textId="77777777" w:rsidR="00537A32" w:rsidRDefault="00537A32" w:rsidP="00537A32">
      <w:pPr>
        <w:tabs>
          <w:tab w:val="left" w:pos="2649"/>
        </w:tabs>
      </w:pPr>
      <w:r>
        <w:t xml:space="preserve">        a:link {</w:t>
      </w:r>
    </w:p>
    <w:p w14:paraId="2F5CC84C" w14:textId="77777777" w:rsidR="00537A32" w:rsidRDefault="00537A32" w:rsidP="00537A32">
      <w:pPr>
        <w:tabs>
          <w:tab w:val="left" w:pos="2649"/>
        </w:tabs>
      </w:pPr>
      <w:r>
        <w:t xml:space="preserve">            color: blue;</w:t>
      </w:r>
    </w:p>
    <w:p w14:paraId="157CE587" w14:textId="77777777" w:rsidR="00537A32" w:rsidRDefault="00537A32" w:rsidP="00537A32">
      <w:pPr>
        <w:tabs>
          <w:tab w:val="left" w:pos="2649"/>
        </w:tabs>
      </w:pPr>
      <w:r>
        <w:t xml:space="preserve">            text-decoration: none;</w:t>
      </w:r>
    </w:p>
    <w:p w14:paraId="737E1E51" w14:textId="77777777" w:rsidR="00537A32" w:rsidRDefault="00537A32" w:rsidP="00537A32">
      <w:pPr>
        <w:tabs>
          <w:tab w:val="left" w:pos="2649"/>
        </w:tabs>
      </w:pPr>
      <w:r>
        <w:t xml:space="preserve">            font-weight: bold;</w:t>
      </w:r>
    </w:p>
    <w:p w14:paraId="485E050F" w14:textId="77777777" w:rsidR="00537A32" w:rsidRDefault="00537A32" w:rsidP="00537A32">
      <w:pPr>
        <w:tabs>
          <w:tab w:val="left" w:pos="2649"/>
        </w:tabs>
      </w:pPr>
      <w:r>
        <w:t xml:space="preserve">        }</w:t>
      </w:r>
    </w:p>
    <w:p w14:paraId="22237DB2" w14:textId="18C37778" w:rsidR="00537A32" w:rsidRDefault="00537A32" w:rsidP="00537A32">
      <w:pPr>
        <w:tabs>
          <w:tab w:val="left" w:pos="2649"/>
        </w:tabs>
      </w:pPr>
      <w:r>
        <w:t xml:space="preserve">          /* Style for visited links (optional for demonstration) */</w:t>
      </w:r>
    </w:p>
    <w:p w14:paraId="4699EB28" w14:textId="77777777" w:rsidR="00537A32" w:rsidRDefault="00537A32" w:rsidP="00537A32">
      <w:pPr>
        <w:tabs>
          <w:tab w:val="left" w:pos="2649"/>
        </w:tabs>
      </w:pPr>
      <w:r>
        <w:t xml:space="preserve">        a:visited {</w:t>
      </w:r>
    </w:p>
    <w:p w14:paraId="19DF410A" w14:textId="77777777" w:rsidR="00537A32" w:rsidRDefault="00537A32" w:rsidP="00537A32">
      <w:pPr>
        <w:tabs>
          <w:tab w:val="left" w:pos="2649"/>
        </w:tabs>
      </w:pPr>
      <w:r>
        <w:t xml:space="preserve">            color: purple;</w:t>
      </w:r>
    </w:p>
    <w:p w14:paraId="24CED881" w14:textId="77777777" w:rsidR="00537A32" w:rsidRDefault="00537A32" w:rsidP="00537A32">
      <w:pPr>
        <w:tabs>
          <w:tab w:val="left" w:pos="2649"/>
        </w:tabs>
      </w:pPr>
      <w:r>
        <w:t xml:space="preserve">        }</w:t>
      </w:r>
    </w:p>
    <w:p w14:paraId="7B8CF29C" w14:textId="1AD7AEF1" w:rsidR="00537A32" w:rsidRDefault="00537A32" w:rsidP="00537A32">
      <w:pPr>
        <w:tabs>
          <w:tab w:val="left" w:pos="2649"/>
        </w:tabs>
      </w:pPr>
      <w:r>
        <w:t xml:space="preserve">  /* Style for links on hover */</w:t>
      </w:r>
    </w:p>
    <w:p w14:paraId="694442DB" w14:textId="77777777" w:rsidR="00537A32" w:rsidRDefault="00537A32" w:rsidP="00537A32">
      <w:pPr>
        <w:tabs>
          <w:tab w:val="left" w:pos="2649"/>
        </w:tabs>
      </w:pPr>
      <w:r>
        <w:t xml:space="preserve">        a:hover {</w:t>
      </w:r>
    </w:p>
    <w:p w14:paraId="7AC5B2E2" w14:textId="77777777" w:rsidR="00537A32" w:rsidRDefault="00537A32" w:rsidP="00537A32">
      <w:pPr>
        <w:tabs>
          <w:tab w:val="left" w:pos="2649"/>
        </w:tabs>
      </w:pPr>
      <w:r>
        <w:t xml:space="preserve">            color: red;</w:t>
      </w:r>
    </w:p>
    <w:p w14:paraId="0D6C7474" w14:textId="77777777" w:rsidR="00537A32" w:rsidRDefault="00537A32" w:rsidP="00537A32">
      <w:pPr>
        <w:tabs>
          <w:tab w:val="left" w:pos="2649"/>
        </w:tabs>
      </w:pPr>
      <w:r>
        <w:t xml:space="preserve">        }</w:t>
      </w:r>
    </w:p>
    <w:p w14:paraId="12014AD6" w14:textId="49EE5FD7" w:rsidR="00537A32" w:rsidRDefault="00537A32" w:rsidP="00537A32">
      <w:pPr>
        <w:tabs>
          <w:tab w:val="left" w:pos="2649"/>
        </w:tabs>
      </w:pPr>
      <w:r>
        <w:t xml:space="preserve"> /* Style for active links */</w:t>
      </w:r>
    </w:p>
    <w:p w14:paraId="56A0A32C" w14:textId="77777777" w:rsidR="00537A32" w:rsidRDefault="00537A32" w:rsidP="00537A32">
      <w:pPr>
        <w:tabs>
          <w:tab w:val="left" w:pos="2649"/>
        </w:tabs>
      </w:pPr>
      <w:r>
        <w:t xml:space="preserve">        a:active {</w:t>
      </w:r>
    </w:p>
    <w:p w14:paraId="6BA0A7FF" w14:textId="77777777" w:rsidR="00537A32" w:rsidRDefault="00537A32" w:rsidP="00537A32">
      <w:pPr>
        <w:tabs>
          <w:tab w:val="left" w:pos="2649"/>
        </w:tabs>
      </w:pPr>
      <w:r>
        <w:t xml:space="preserve">            color: green;</w:t>
      </w:r>
    </w:p>
    <w:p w14:paraId="0D59D9C0" w14:textId="77777777" w:rsidR="00537A32" w:rsidRDefault="00537A32" w:rsidP="00537A32">
      <w:pPr>
        <w:tabs>
          <w:tab w:val="left" w:pos="2649"/>
        </w:tabs>
      </w:pPr>
      <w:r>
        <w:t xml:space="preserve">        }</w:t>
      </w:r>
    </w:p>
    <w:p w14:paraId="4B0354D2" w14:textId="77777777" w:rsidR="00537A32" w:rsidRDefault="00537A32" w:rsidP="00537A32">
      <w:pPr>
        <w:tabs>
          <w:tab w:val="left" w:pos="2649"/>
        </w:tabs>
      </w:pPr>
      <w:r>
        <w:t xml:space="preserve">    &lt;/style&gt;</w:t>
      </w:r>
    </w:p>
    <w:p w14:paraId="59D9CD5C" w14:textId="77777777" w:rsidR="00537A32" w:rsidRDefault="00537A32" w:rsidP="00537A32">
      <w:pPr>
        <w:tabs>
          <w:tab w:val="left" w:pos="2649"/>
        </w:tabs>
      </w:pPr>
      <w:r>
        <w:t>&lt;/head&gt;</w:t>
      </w:r>
    </w:p>
    <w:p w14:paraId="13A830CB" w14:textId="77777777" w:rsidR="00537A32" w:rsidRDefault="00537A32" w:rsidP="00537A32">
      <w:pPr>
        <w:tabs>
          <w:tab w:val="left" w:pos="2649"/>
        </w:tabs>
      </w:pPr>
      <w:r>
        <w:t>&lt;body&gt;</w:t>
      </w:r>
    </w:p>
    <w:p w14:paraId="4E0A8A85" w14:textId="69DBD915" w:rsidR="00537A32" w:rsidRDefault="00537A32" w:rsidP="00537A32">
      <w:pPr>
        <w:tabs>
          <w:tab w:val="left" w:pos="2649"/>
        </w:tabs>
      </w:pPr>
      <w:r>
        <w:t xml:space="preserve">  &lt;h1&gt;CSS a:link Example&lt;/h1&gt;</w:t>
      </w:r>
    </w:p>
    <w:p w14:paraId="0570F878" w14:textId="77777777" w:rsidR="00537A32" w:rsidRDefault="00537A32" w:rsidP="00537A32">
      <w:pPr>
        <w:tabs>
          <w:tab w:val="left" w:pos="2649"/>
        </w:tabs>
      </w:pPr>
      <w:r>
        <w:t xml:space="preserve">    &lt;p&gt;</w:t>
      </w:r>
    </w:p>
    <w:p w14:paraId="72639075" w14:textId="77777777" w:rsidR="00537A32" w:rsidRDefault="00537A32" w:rsidP="00537A32">
      <w:pPr>
        <w:tabs>
          <w:tab w:val="left" w:pos="2649"/>
        </w:tabs>
      </w:pPr>
      <w:r>
        <w:t xml:space="preserve">        This is an example of the &lt;code&gt;a:link&lt;/code&gt; pseudo-class in CSS. The following is an unvisited link:</w:t>
      </w:r>
    </w:p>
    <w:p w14:paraId="3ABCEF66" w14:textId="6CC59149" w:rsidR="00537A32" w:rsidRDefault="00537A32" w:rsidP="00537A32">
      <w:pPr>
        <w:tabs>
          <w:tab w:val="left" w:pos="2649"/>
        </w:tabs>
      </w:pPr>
      <w:r>
        <w:t xml:space="preserve"> &lt;/p&gt;</w:t>
      </w:r>
    </w:p>
    <w:p w14:paraId="7D38E51B" w14:textId="77777777" w:rsidR="00537A32" w:rsidRDefault="00537A32" w:rsidP="00537A32">
      <w:pPr>
        <w:tabs>
          <w:tab w:val="left" w:pos="2649"/>
        </w:tabs>
      </w:pPr>
      <w:r>
        <w:t xml:space="preserve">    &lt;a href="https://www.example.com" target="_blank"&gt;Visit Example&lt;/a&gt;</w:t>
      </w:r>
    </w:p>
    <w:p w14:paraId="26560751" w14:textId="70A9CAEB" w:rsidR="00537A32" w:rsidRDefault="00537A32" w:rsidP="00537A32">
      <w:pPr>
        <w:tabs>
          <w:tab w:val="left" w:pos="2649"/>
        </w:tabs>
      </w:pPr>
      <w:r>
        <w:t>&lt;/body&gt;</w:t>
      </w:r>
    </w:p>
    <w:p w14:paraId="7944FFB6" w14:textId="3CDA814C" w:rsidR="00537A32" w:rsidRDefault="00537A32" w:rsidP="00537A32">
      <w:pPr>
        <w:tabs>
          <w:tab w:val="left" w:pos="2649"/>
        </w:tabs>
      </w:pPr>
      <w:r>
        <w:t>&lt;/html&gt;</w:t>
      </w:r>
    </w:p>
    <w:p w14:paraId="259F180D" w14:textId="1E1413FB" w:rsidR="00537A32" w:rsidRDefault="00537A32" w:rsidP="00537A32">
      <w:pPr>
        <w:tabs>
          <w:tab w:val="left" w:pos="2649"/>
        </w:tabs>
      </w:pPr>
      <w:r>
        <w:t>Output:</w:t>
      </w:r>
    </w:p>
    <w:p w14:paraId="034F37D0" w14:textId="1F6B0D91" w:rsidR="00537A32" w:rsidRDefault="00537A32" w:rsidP="00537A32">
      <w:pPr>
        <w:tabs>
          <w:tab w:val="left" w:pos="2649"/>
        </w:tabs>
      </w:pPr>
      <w:r w:rsidRPr="00537A32">
        <w:rPr>
          <w:noProof/>
          <w:lang w:eastAsia="en-IN"/>
        </w:rPr>
        <w:drawing>
          <wp:inline distT="0" distB="0" distL="0" distR="0" wp14:anchorId="4B2F32A7" wp14:editId="7A36B282">
            <wp:extent cx="4657725" cy="1762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7725" cy="1762125"/>
                    </a:xfrm>
                    <a:prstGeom prst="rect">
                      <a:avLst/>
                    </a:prstGeom>
                  </pic:spPr>
                </pic:pic>
              </a:graphicData>
            </a:graphic>
          </wp:inline>
        </w:drawing>
      </w:r>
    </w:p>
    <w:p w14:paraId="68F437EF" w14:textId="41DCF19E" w:rsidR="00537A32" w:rsidRDefault="00537A32" w:rsidP="00537A32">
      <w:pPr>
        <w:tabs>
          <w:tab w:val="left" w:pos="2649"/>
        </w:tabs>
        <w:jc w:val="center"/>
      </w:pPr>
      <w:r>
        <w:t>Projrct-91</w:t>
      </w:r>
    </w:p>
    <w:p w14:paraId="542E0254" w14:textId="718C389B" w:rsidR="00537A32" w:rsidRDefault="00537A32" w:rsidP="00537A32">
      <w:pPr>
        <w:tabs>
          <w:tab w:val="left" w:pos="2649"/>
        </w:tabs>
      </w:pPr>
      <w:r>
        <w:t>Demonstrate the usage of `a:visited` in CSS</w:t>
      </w:r>
    </w:p>
    <w:p w14:paraId="0EE5F66F" w14:textId="77777777" w:rsidR="00537A32" w:rsidRDefault="00537A32" w:rsidP="00537A32">
      <w:pPr>
        <w:tabs>
          <w:tab w:val="left" w:pos="2649"/>
        </w:tabs>
      </w:pPr>
      <w:r>
        <w:t>&lt;!DOCTYPE html&gt;</w:t>
      </w:r>
    </w:p>
    <w:p w14:paraId="272BB932" w14:textId="77777777" w:rsidR="00537A32" w:rsidRDefault="00537A32" w:rsidP="00537A32">
      <w:pPr>
        <w:tabs>
          <w:tab w:val="left" w:pos="2649"/>
        </w:tabs>
      </w:pPr>
      <w:r>
        <w:t>&lt;html lang="en"&gt;</w:t>
      </w:r>
    </w:p>
    <w:p w14:paraId="536C87D5" w14:textId="77777777" w:rsidR="00537A32" w:rsidRDefault="00537A32" w:rsidP="00537A32">
      <w:pPr>
        <w:tabs>
          <w:tab w:val="left" w:pos="2649"/>
        </w:tabs>
      </w:pPr>
      <w:r>
        <w:t>&lt;head&gt;</w:t>
      </w:r>
    </w:p>
    <w:p w14:paraId="05A3D9F6" w14:textId="77777777" w:rsidR="00537A32" w:rsidRDefault="00537A32" w:rsidP="00537A32">
      <w:pPr>
        <w:tabs>
          <w:tab w:val="left" w:pos="2649"/>
        </w:tabs>
      </w:pPr>
      <w:r>
        <w:t xml:space="preserve">    &lt;meta charset="UTF-8"&gt;</w:t>
      </w:r>
    </w:p>
    <w:p w14:paraId="79ED7533" w14:textId="77777777" w:rsidR="00537A32" w:rsidRDefault="00537A32" w:rsidP="00537A32">
      <w:pPr>
        <w:tabs>
          <w:tab w:val="left" w:pos="2649"/>
        </w:tabs>
      </w:pPr>
      <w:r>
        <w:t xml:space="preserve">    &lt;meta name="viewport" content="width=device-width, initial-scale=1.0"&gt;</w:t>
      </w:r>
    </w:p>
    <w:p w14:paraId="25B626A1" w14:textId="77777777" w:rsidR="00537A32" w:rsidRDefault="00537A32" w:rsidP="00537A32">
      <w:pPr>
        <w:tabs>
          <w:tab w:val="left" w:pos="2649"/>
        </w:tabs>
      </w:pPr>
      <w:r>
        <w:t xml:space="preserve">    &lt;title&gt;CSS a:visited Example&lt;/title&gt;</w:t>
      </w:r>
    </w:p>
    <w:p w14:paraId="57F4C721" w14:textId="77777777" w:rsidR="00537A32" w:rsidRDefault="00537A32" w:rsidP="00537A32">
      <w:pPr>
        <w:tabs>
          <w:tab w:val="left" w:pos="2649"/>
        </w:tabs>
      </w:pPr>
      <w:r>
        <w:t xml:space="preserve">    &lt;style&gt;</w:t>
      </w:r>
    </w:p>
    <w:p w14:paraId="64881241" w14:textId="77777777" w:rsidR="00537A32" w:rsidRDefault="00537A32" w:rsidP="00537A32">
      <w:pPr>
        <w:tabs>
          <w:tab w:val="left" w:pos="2649"/>
        </w:tabs>
      </w:pPr>
      <w:r>
        <w:t xml:space="preserve">        /* Style for unvisited links */</w:t>
      </w:r>
    </w:p>
    <w:p w14:paraId="53313C93" w14:textId="77777777" w:rsidR="00537A32" w:rsidRDefault="00537A32" w:rsidP="00537A32">
      <w:pPr>
        <w:tabs>
          <w:tab w:val="left" w:pos="2649"/>
        </w:tabs>
      </w:pPr>
      <w:r>
        <w:t xml:space="preserve">        a:link {</w:t>
      </w:r>
    </w:p>
    <w:p w14:paraId="22EDC200" w14:textId="77777777" w:rsidR="00537A32" w:rsidRDefault="00537A32" w:rsidP="00537A32">
      <w:pPr>
        <w:tabs>
          <w:tab w:val="left" w:pos="2649"/>
        </w:tabs>
      </w:pPr>
      <w:r>
        <w:t xml:space="preserve">            color: blue;</w:t>
      </w:r>
    </w:p>
    <w:p w14:paraId="16383160" w14:textId="77777777" w:rsidR="00537A32" w:rsidRDefault="00537A32" w:rsidP="00537A32">
      <w:pPr>
        <w:tabs>
          <w:tab w:val="left" w:pos="2649"/>
        </w:tabs>
      </w:pPr>
      <w:r>
        <w:t xml:space="preserve">            text-decoration: none;</w:t>
      </w:r>
    </w:p>
    <w:p w14:paraId="04CAEC45" w14:textId="77777777" w:rsidR="00537A32" w:rsidRDefault="00537A32" w:rsidP="00537A32">
      <w:pPr>
        <w:tabs>
          <w:tab w:val="left" w:pos="2649"/>
        </w:tabs>
      </w:pPr>
      <w:r>
        <w:t xml:space="preserve">            font-weight: bold;</w:t>
      </w:r>
    </w:p>
    <w:p w14:paraId="027B6A1A" w14:textId="77777777" w:rsidR="00537A32" w:rsidRDefault="00537A32" w:rsidP="00537A32">
      <w:pPr>
        <w:tabs>
          <w:tab w:val="left" w:pos="2649"/>
        </w:tabs>
      </w:pPr>
      <w:r>
        <w:t xml:space="preserve">        }</w:t>
      </w:r>
    </w:p>
    <w:p w14:paraId="1369447D" w14:textId="4C5F6390" w:rsidR="00537A32" w:rsidRDefault="00537A32" w:rsidP="00537A32">
      <w:pPr>
        <w:tabs>
          <w:tab w:val="left" w:pos="2649"/>
        </w:tabs>
      </w:pPr>
      <w:r>
        <w:t xml:space="preserve"> /* Style for visited links */</w:t>
      </w:r>
    </w:p>
    <w:p w14:paraId="48753E16" w14:textId="77777777" w:rsidR="00537A32" w:rsidRDefault="00537A32" w:rsidP="00537A32">
      <w:pPr>
        <w:tabs>
          <w:tab w:val="left" w:pos="2649"/>
        </w:tabs>
      </w:pPr>
      <w:r>
        <w:t xml:space="preserve">        a:visited {</w:t>
      </w:r>
    </w:p>
    <w:p w14:paraId="54DBA131" w14:textId="77777777" w:rsidR="00537A32" w:rsidRDefault="00537A32" w:rsidP="00537A32">
      <w:pPr>
        <w:tabs>
          <w:tab w:val="left" w:pos="2649"/>
        </w:tabs>
      </w:pPr>
      <w:r>
        <w:t xml:space="preserve">            color: purple;</w:t>
      </w:r>
    </w:p>
    <w:p w14:paraId="656D1AF3" w14:textId="77777777" w:rsidR="00537A32" w:rsidRDefault="00537A32" w:rsidP="00537A32">
      <w:pPr>
        <w:tabs>
          <w:tab w:val="left" w:pos="2649"/>
        </w:tabs>
      </w:pPr>
      <w:r>
        <w:t xml:space="preserve">            text-decoration: underline;</w:t>
      </w:r>
    </w:p>
    <w:p w14:paraId="628AFDFD" w14:textId="77777777" w:rsidR="00537A32" w:rsidRDefault="00537A32" w:rsidP="00537A32">
      <w:pPr>
        <w:tabs>
          <w:tab w:val="left" w:pos="2649"/>
        </w:tabs>
      </w:pPr>
      <w:r>
        <w:t xml:space="preserve">  }</w:t>
      </w:r>
    </w:p>
    <w:p w14:paraId="79B6D431" w14:textId="6F1A6469" w:rsidR="00537A32" w:rsidRDefault="00537A32" w:rsidP="00537A32">
      <w:pPr>
        <w:tabs>
          <w:tab w:val="left" w:pos="2649"/>
        </w:tabs>
      </w:pPr>
      <w:r>
        <w:t xml:space="preserve">  /* Style for links on hover */</w:t>
      </w:r>
    </w:p>
    <w:p w14:paraId="75F7587A" w14:textId="77777777" w:rsidR="00537A32" w:rsidRDefault="00537A32" w:rsidP="00537A32">
      <w:pPr>
        <w:tabs>
          <w:tab w:val="left" w:pos="2649"/>
        </w:tabs>
      </w:pPr>
      <w:r>
        <w:t xml:space="preserve">        a:hover {</w:t>
      </w:r>
    </w:p>
    <w:p w14:paraId="2D0A4A1D" w14:textId="77777777" w:rsidR="00537A32" w:rsidRDefault="00537A32" w:rsidP="00537A32">
      <w:pPr>
        <w:tabs>
          <w:tab w:val="left" w:pos="2649"/>
        </w:tabs>
      </w:pPr>
      <w:r>
        <w:t xml:space="preserve">            color: red;</w:t>
      </w:r>
    </w:p>
    <w:p w14:paraId="7ECA15DF" w14:textId="77777777" w:rsidR="00537A32" w:rsidRDefault="00537A32" w:rsidP="00537A32">
      <w:pPr>
        <w:tabs>
          <w:tab w:val="left" w:pos="2649"/>
        </w:tabs>
      </w:pPr>
      <w:r>
        <w:t xml:space="preserve">        }</w:t>
      </w:r>
    </w:p>
    <w:p w14:paraId="44A9B236" w14:textId="3E5B3264" w:rsidR="00537A32" w:rsidRDefault="00537A32" w:rsidP="00537A32">
      <w:pPr>
        <w:tabs>
          <w:tab w:val="left" w:pos="2649"/>
        </w:tabs>
      </w:pPr>
      <w:r>
        <w:t>/* Style for active links */</w:t>
      </w:r>
    </w:p>
    <w:p w14:paraId="3D26A546" w14:textId="77777777" w:rsidR="00537A32" w:rsidRDefault="00537A32" w:rsidP="00537A32">
      <w:pPr>
        <w:tabs>
          <w:tab w:val="left" w:pos="2649"/>
        </w:tabs>
      </w:pPr>
      <w:r>
        <w:t xml:space="preserve">        a:active {</w:t>
      </w:r>
    </w:p>
    <w:p w14:paraId="0E9F383D" w14:textId="77777777" w:rsidR="00537A32" w:rsidRDefault="00537A32" w:rsidP="00537A32">
      <w:pPr>
        <w:tabs>
          <w:tab w:val="left" w:pos="2649"/>
        </w:tabs>
      </w:pPr>
      <w:r>
        <w:t xml:space="preserve">            color: green;</w:t>
      </w:r>
    </w:p>
    <w:p w14:paraId="0D3D2C6B" w14:textId="77777777" w:rsidR="00537A32" w:rsidRDefault="00537A32" w:rsidP="00537A32">
      <w:pPr>
        <w:tabs>
          <w:tab w:val="left" w:pos="2649"/>
        </w:tabs>
      </w:pPr>
      <w:r>
        <w:t xml:space="preserve">        }</w:t>
      </w:r>
    </w:p>
    <w:p w14:paraId="7EDDB772" w14:textId="77777777" w:rsidR="00537A32" w:rsidRDefault="00537A32" w:rsidP="00537A32">
      <w:pPr>
        <w:tabs>
          <w:tab w:val="left" w:pos="2649"/>
        </w:tabs>
      </w:pPr>
      <w:r>
        <w:t xml:space="preserve">    &lt;/style&gt;</w:t>
      </w:r>
    </w:p>
    <w:p w14:paraId="1AD3818F" w14:textId="77777777" w:rsidR="00537A32" w:rsidRDefault="00537A32" w:rsidP="00537A32">
      <w:pPr>
        <w:tabs>
          <w:tab w:val="left" w:pos="2649"/>
        </w:tabs>
      </w:pPr>
      <w:r>
        <w:t>&lt;/head&gt;</w:t>
      </w:r>
    </w:p>
    <w:p w14:paraId="3F1E0937" w14:textId="77777777" w:rsidR="00537A32" w:rsidRDefault="00537A32" w:rsidP="00537A32">
      <w:pPr>
        <w:tabs>
          <w:tab w:val="left" w:pos="2649"/>
        </w:tabs>
      </w:pPr>
      <w:r>
        <w:t>&lt;body&gt;</w:t>
      </w:r>
    </w:p>
    <w:p w14:paraId="052659B7" w14:textId="0FEA372D" w:rsidR="00537A32" w:rsidRDefault="00537A32" w:rsidP="00537A32">
      <w:pPr>
        <w:tabs>
          <w:tab w:val="left" w:pos="2649"/>
        </w:tabs>
      </w:pPr>
      <w:r>
        <w:t xml:space="preserve"> &lt;h1&gt;CSS a:visited Example&lt;/h1&gt;</w:t>
      </w:r>
    </w:p>
    <w:p w14:paraId="2B4C7901" w14:textId="77777777" w:rsidR="00537A32" w:rsidRDefault="00537A32" w:rsidP="00537A32">
      <w:pPr>
        <w:tabs>
          <w:tab w:val="left" w:pos="2649"/>
        </w:tabs>
      </w:pPr>
      <w:r>
        <w:t xml:space="preserve">    &lt;p&gt;</w:t>
      </w:r>
    </w:p>
    <w:p w14:paraId="2FCAE5B2" w14:textId="77777777" w:rsidR="00537A32" w:rsidRDefault="00537A32" w:rsidP="00537A32">
      <w:pPr>
        <w:tabs>
          <w:tab w:val="left" w:pos="2649"/>
        </w:tabs>
      </w:pPr>
      <w:r>
        <w:t xml:space="preserve">        This example shows how &lt;code&gt;a:visited&lt;/code&gt; works in CSS. You can click on the links to see how the color changes when you visit them.</w:t>
      </w:r>
    </w:p>
    <w:p w14:paraId="15DA9856" w14:textId="77777777" w:rsidR="00537A32" w:rsidRDefault="00537A32" w:rsidP="00537A32">
      <w:pPr>
        <w:tabs>
          <w:tab w:val="left" w:pos="2649"/>
        </w:tabs>
      </w:pPr>
      <w:r>
        <w:t xml:space="preserve">    &lt;/p&gt;</w:t>
      </w:r>
    </w:p>
    <w:p w14:paraId="7E12D755" w14:textId="77777777" w:rsidR="00537A32" w:rsidRDefault="00537A32" w:rsidP="00537A32">
      <w:pPr>
        <w:tabs>
          <w:tab w:val="left" w:pos="2649"/>
        </w:tabs>
      </w:pPr>
      <w:r>
        <w:t xml:space="preserve">    &lt;ul&gt;</w:t>
      </w:r>
    </w:p>
    <w:p w14:paraId="33DBCBA5" w14:textId="77777777" w:rsidR="00537A32" w:rsidRDefault="00537A32" w:rsidP="00537A32">
      <w:pPr>
        <w:tabs>
          <w:tab w:val="left" w:pos="2649"/>
        </w:tabs>
      </w:pPr>
      <w:r>
        <w:t xml:space="preserve">        &lt;li&gt;&lt;a href="https://www.example.com" target="_blank"&gt;Visit Example 1&lt;/a&gt;&lt;/li&gt;</w:t>
      </w:r>
    </w:p>
    <w:p w14:paraId="122044D9" w14:textId="77777777" w:rsidR="00537A32" w:rsidRDefault="00537A32" w:rsidP="00537A32">
      <w:pPr>
        <w:tabs>
          <w:tab w:val="left" w:pos="2649"/>
        </w:tabs>
      </w:pPr>
      <w:r>
        <w:t xml:space="preserve">        &lt;li&gt;&lt;a href="https://www.example.org" target="_blank"&gt;Visit Example 2&lt;/a&gt;&lt;/li&gt;</w:t>
      </w:r>
    </w:p>
    <w:p w14:paraId="7AFDEC61" w14:textId="77777777" w:rsidR="00537A32" w:rsidRDefault="00537A32" w:rsidP="00537A32">
      <w:pPr>
        <w:tabs>
          <w:tab w:val="left" w:pos="2649"/>
        </w:tabs>
      </w:pPr>
      <w:r>
        <w:t xml:space="preserve">        &lt;li&gt;&lt;a href="https://www.example.net" target="_blank"&gt;Visit Example 3&lt;/a&gt;&lt;/li&gt;</w:t>
      </w:r>
    </w:p>
    <w:p w14:paraId="5296D34C" w14:textId="77777777" w:rsidR="00537A32" w:rsidRDefault="00537A32" w:rsidP="00537A32">
      <w:pPr>
        <w:tabs>
          <w:tab w:val="left" w:pos="2649"/>
        </w:tabs>
      </w:pPr>
      <w:r>
        <w:t xml:space="preserve">    &lt;/ul&gt;</w:t>
      </w:r>
    </w:p>
    <w:p w14:paraId="1A2CC14B" w14:textId="39D24466" w:rsidR="00537A32" w:rsidRDefault="00537A32" w:rsidP="00537A32">
      <w:pPr>
        <w:tabs>
          <w:tab w:val="left" w:pos="2649"/>
        </w:tabs>
      </w:pPr>
      <w:r>
        <w:t>&lt;/body&gt;</w:t>
      </w:r>
    </w:p>
    <w:p w14:paraId="2B647F55" w14:textId="7F34E711" w:rsidR="00537A32" w:rsidRDefault="00537A32" w:rsidP="00537A32">
      <w:pPr>
        <w:tabs>
          <w:tab w:val="left" w:pos="2649"/>
        </w:tabs>
      </w:pPr>
      <w:r>
        <w:t>&lt;/html&gt;</w:t>
      </w:r>
    </w:p>
    <w:p w14:paraId="2B917CED" w14:textId="1CFAE24A" w:rsidR="00537A32" w:rsidRDefault="00537A32" w:rsidP="00537A32">
      <w:pPr>
        <w:tabs>
          <w:tab w:val="left" w:pos="2649"/>
        </w:tabs>
      </w:pPr>
      <w:r>
        <w:t>Output:</w:t>
      </w:r>
    </w:p>
    <w:p w14:paraId="5FC80028" w14:textId="7B46BDC6" w:rsidR="00537A32" w:rsidRDefault="00537A32" w:rsidP="00537A32">
      <w:pPr>
        <w:tabs>
          <w:tab w:val="left" w:pos="2649"/>
        </w:tabs>
      </w:pPr>
      <w:r w:rsidRPr="00537A32">
        <w:rPr>
          <w:noProof/>
          <w:lang w:eastAsia="en-IN"/>
        </w:rPr>
        <w:drawing>
          <wp:inline distT="0" distB="0" distL="0" distR="0" wp14:anchorId="0C141914" wp14:editId="220D8226">
            <wp:extent cx="4238625" cy="1381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8625" cy="1381125"/>
                    </a:xfrm>
                    <a:prstGeom prst="rect">
                      <a:avLst/>
                    </a:prstGeom>
                  </pic:spPr>
                </pic:pic>
              </a:graphicData>
            </a:graphic>
          </wp:inline>
        </w:drawing>
      </w:r>
    </w:p>
    <w:p w14:paraId="63EB4A31" w14:textId="396F1D43" w:rsidR="00537A32" w:rsidRDefault="00537A32" w:rsidP="00537A32">
      <w:pPr>
        <w:tabs>
          <w:tab w:val="left" w:pos="2649"/>
        </w:tabs>
        <w:jc w:val="center"/>
      </w:pPr>
      <w:r>
        <w:t>Project-92</w:t>
      </w:r>
    </w:p>
    <w:p w14:paraId="76C270C6" w14:textId="0333ECA4" w:rsidR="00537A32" w:rsidRDefault="00537A32" w:rsidP="00537A32">
      <w:pPr>
        <w:tabs>
          <w:tab w:val="left" w:pos="2649"/>
        </w:tabs>
      </w:pPr>
      <w:r>
        <w:t>Demonstrate the usage of `a:hover` in CSS</w:t>
      </w:r>
    </w:p>
    <w:p w14:paraId="46960C20" w14:textId="77777777" w:rsidR="00537A32" w:rsidRDefault="00537A32" w:rsidP="00537A32">
      <w:pPr>
        <w:tabs>
          <w:tab w:val="left" w:pos="2649"/>
        </w:tabs>
      </w:pPr>
      <w:r>
        <w:t>&lt;!DOCTYPE html&gt;</w:t>
      </w:r>
    </w:p>
    <w:p w14:paraId="055BFA93" w14:textId="77777777" w:rsidR="00537A32" w:rsidRDefault="00537A32" w:rsidP="00537A32">
      <w:pPr>
        <w:tabs>
          <w:tab w:val="left" w:pos="2649"/>
        </w:tabs>
      </w:pPr>
      <w:r>
        <w:t>&lt;html lang="en"&gt;</w:t>
      </w:r>
    </w:p>
    <w:p w14:paraId="34A88FCD" w14:textId="77777777" w:rsidR="00537A32" w:rsidRDefault="00537A32" w:rsidP="00537A32">
      <w:pPr>
        <w:tabs>
          <w:tab w:val="left" w:pos="2649"/>
        </w:tabs>
      </w:pPr>
      <w:r>
        <w:t>&lt;head&gt;</w:t>
      </w:r>
    </w:p>
    <w:p w14:paraId="41A1805E" w14:textId="77777777" w:rsidR="00537A32" w:rsidRDefault="00537A32" w:rsidP="00537A32">
      <w:pPr>
        <w:tabs>
          <w:tab w:val="left" w:pos="2649"/>
        </w:tabs>
      </w:pPr>
      <w:r>
        <w:t xml:space="preserve">    &lt;meta charset="UTF-8"&gt;</w:t>
      </w:r>
    </w:p>
    <w:p w14:paraId="6BC66844" w14:textId="77777777" w:rsidR="00537A32" w:rsidRDefault="00537A32" w:rsidP="00537A32">
      <w:pPr>
        <w:tabs>
          <w:tab w:val="left" w:pos="2649"/>
        </w:tabs>
      </w:pPr>
      <w:r>
        <w:t xml:space="preserve">    &lt;meta name="viewport" content="width=device-width, initial-scale=1.0"&gt;</w:t>
      </w:r>
    </w:p>
    <w:p w14:paraId="359AFBE7" w14:textId="77777777" w:rsidR="00537A32" w:rsidRDefault="00537A32" w:rsidP="00537A32">
      <w:pPr>
        <w:tabs>
          <w:tab w:val="left" w:pos="2649"/>
        </w:tabs>
      </w:pPr>
      <w:r>
        <w:t xml:space="preserve">    &lt;title&gt;CSS a:visited Example&lt;/title&gt;</w:t>
      </w:r>
    </w:p>
    <w:p w14:paraId="15BEA8DC" w14:textId="77777777" w:rsidR="00537A32" w:rsidRDefault="00537A32" w:rsidP="00537A32">
      <w:pPr>
        <w:tabs>
          <w:tab w:val="left" w:pos="2649"/>
        </w:tabs>
      </w:pPr>
      <w:r>
        <w:t xml:space="preserve">    &lt;style&gt;</w:t>
      </w:r>
    </w:p>
    <w:p w14:paraId="4E60AE87" w14:textId="77777777" w:rsidR="00537A32" w:rsidRDefault="00537A32" w:rsidP="00537A32">
      <w:pPr>
        <w:tabs>
          <w:tab w:val="left" w:pos="2649"/>
        </w:tabs>
      </w:pPr>
      <w:r>
        <w:t xml:space="preserve">        /* Style for unvisited links */</w:t>
      </w:r>
    </w:p>
    <w:p w14:paraId="6E144A21" w14:textId="77777777" w:rsidR="00537A32" w:rsidRDefault="00537A32" w:rsidP="00537A32">
      <w:pPr>
        <w:tabs>
          <w:tab w:val="left" w:pos="2649"/>
        </w:tabs>
      </w:pPr>
      <w:r>
        <w:t xml:space="preserve">        a:link {</w:t>
      </w:r>
    </w:p>
    <w:p w14:paraId="1B6CD312" w14:textId="77777777" w:rsidR="00537A32" w:rsidRDefault="00537A32" w:rsidP="00537A32">
      <w:pPr>
        <w:tabs>
          <w:tab w:val="left" w:pos="2649"/>
        </w:tabs>
      </w:pPr>
      <w:r>
        <w:t xml:space="preserve">            color: blue;</w:t>
      </w:r>
    </w:p>
    <w:p w14:paraId="38EA0F6A" w14:textId="77777777" w:rsidR="00537A32" w:rsidRDefault="00537A32" w:rsidP="00537A32">
      <w:pPr>
        <w:tabs>
          <w:tab w:val="left" w:pos="2649"/>
        </w:tabs>
      </w:pPr>
      <w:r>
        <w:t xml:space="preserve">            text-decoration: none;</w:t>
      </w:r>
    </w:p>
    <w:p w14:paraId="065E1FFE" w14:textId="77777777" w:rsidR="00537A32" w:rsidRDefault="00537A32" w:rsidP="00537A32">
      <w:pPr>
        <w:tabs>
          <w:tab w:val="left" w:pos="2649"/>
        </w:tabs>
      </w:pPr>
      <w:r>
        <w:t xml:space="preserve">            font-weight: bold;</w:t>
      </w:r>
    </w:p>
    <w:p w14:paraId="7F38545A" w14:textId="77777777" w:rsidR="00393B0D" w:rsidRDefault="00393B0D" w:rsidP="00537A32">
      <w:pPr>
        <w:tabs>
          <w:tab w:val="left" w:pos="2649"/>
        </w:tabs>
      </w:pPr>
      <w:r>
        <w:t xml:space="preserve">        }</w:t>
      </w:r>
    </w:p>
    <w:p w14:paraId="194076C6" w14:textId="4E39171B" w:rsidR="00537A32" w:rsidRDefault="00537A32" w:rsidP="00537A32">
      <w:pPr>
        <w:tabs>
          <w:tab w:val="left" w:pos="2649"/>
        </w:tabs>
      </w:pPr>
      <w:r>
        <w:t xml:space="preserve"> /* Style for visited links */</w:t>
      </w:r>
    </w:p>
    <w:p w14:paraId="59194EB6" w14:textId="77777777" w:rsidR="00537A32" w:rsidRDefault="00537A32" w:rsidP="00537A32">
      <w:pPr>
        <w:tabs>
          <w:tab w:val="left" w:pos="2649"/>
        </w:tabs>
      </w:pPr>
      <w:r>
        <w:t xml:space="preserve">        a:visited {</w:t>
      </w:r>
    </w:p>
    <w:p w14:paraId="3AED9294" w14:textId="77777777" w:rsidR="00537A32" w:rsidRDefault="00537A32" w:rsidP="00537A32">
      <w:pPr>
        <w:tabs>
          <w:tab w:val="left" w:pos="2649"/>
        </w:tabs>
      </w:pPr>
      <w:r>
        <w:t xml:space="preserve">            color: purple;</w:t>
      </w:r>
    </w:p>
    <w:p w14:paraId="471D1846" w14:textId="77777777" w:rsidR="00537A32" w:rsidRDefault="00537A32" w:rsidP="00537A32">
      <w:pPr>
        <w:tabs>
          <w:tab w:val="left" w:pos="2649"/>
        </w:tabs>
      </w:pPr>
      <w:r>
        <w:t xml:space="preserve">            text-decoration: underline;</w:t>
      </w:r>
    </w:p>
    <w:p w14:paraId="42390D78" w14:textId="77777777" w:rsidR="00537A32" w:rsidRDefault="00537A32" w:rsidP="00537A32">
      <w:pPr>
        <w:tabs>
          <w:tab w:val="left" w:pos="2649"/>
        </w:tabs>
      </w:pPr>
      <w:r>
        <w:t xml:space="preserve">        }</w:t>
      </w:r>
    </w:p>
    <w:p w14:paraId="5BC88DAC" w14:textId="42B1A319" w:rsidR="00537A32" w:rsidRDefault="00537A32" w:rsidP="00537A32">
      <w:pPr>
        <w:tabs>
          <w:tab w:val="left" w:pos="2649"/>
        </w:tabs>
      </w:pPr>
      <w:r>
        <w:t xml:space="preserve"> /* Style for links on hover */</w:t>
      </w:r>
    </w:p>
    <w:p w14:paraId="37EFEB15" w14:textId="77777777" w:rsidR="00537A32" w:rsidRDefault="00537A32" w:rsidP="00537A32">
      <w:pPr>
        <w:tabs>
          <w:tab w:val="left" w:pos="2649"/>
        </w:tabs>
      </w:pPr>
      <w:r>
        <w:t xml:space="preserve">        a:hover {</w:t>
      </w:r>
    </w:p>
    <w:p w14:paraId="0A1A582D" w14:textId="77777777" w:rsidR="00537A32" w:rsidRDefault="00537A32" w:rsidP="00537A32">
      <w:pPr>
        <w:tabs>
          <w:tab w:val="left" w:pos="2649"/>
        </w:tabs>
      </w:pPr>
      <w:r>
        <w:t xml:space="preserve">            color: red;</w:t>
      </w:r>
    </w:p>
    <w:p w14:paraId="6D048BEE" w14:textId="77777777" w:rsidR="00393B0D" w:rsidRDefault="00393B0D" w:rsidP="00537A32">
      <w:pPr>
        <w:tabs>
          <w:tab w:val="left" w:pos="2649"/>
        </w:tabs>
      </w:pPr>
      <w:r>
        <w:t xml:space="preserve">        }</w:t>
      </w:r>
    </w:p>
    <w:p w14:paraId="0A5C82EA" w14:textId="54160D2E" w:rsidR="00537A32" w:rsidRDefault="00537A32" w:rsidP="00537A32">
      <w:pPr>
        <w:tabs>
          <w:tab w:val="left" w:pos="2649"/>
        </w:tabs>
      </w:pPr>
      <w:r>
        <w:t xml:space="preserve"> /* Style for active links */</w:t>
      </w:r>
    </w:p>
    <w:p w14:paraId="1A170BAC" w14:textId="77777777" w:rsidR="00537A32" w:rsidRDefault="00537A32" w:rsidP="00537A32">
      <w:pPr>
        <w:tabs>
          <w:tab w:val="left" w:pos="2649"/>
        </w:tabs>
      </w:pPr>
      <w:r>
        <w:t xml:space="preserve">        a:active {</w:t>
      </w:r>
    </w:p>
    <w:p w14:paraId="012795F6" w14:textId="77777777" w:rsidR="00537A32" w:rsidRDefault="00537A32" w:rsidP="00537A32">
      <w:pPr>
        <w:tabs>
          <w:tab w:val="left" w:pos="2649"/>
        </w:tabs>
      </w:pPr>
      <w:r>
        <w:t xml:space="preserve">            color: green;</w:t>
      </w:r>
    </w:p>
    <w:p w14:paraId="66B0B4FD" w14:textId="77777777" w:rsidR="00537A32" w:rsidRDefault="00537A32" w:rsidP="00537A32">
      <w:pPr>
        <w:tabs>
          <w:tab w:val="left" w:pos="2649"/>
        </w:tabs>
      </w:pPr>
      <w:r>
        <w:t xml:space="preserve">        }</w:t>
      </w:r>
    </w:p>
    <w:p w14:paraId="241C37B6" w14:textId="77777777" w:rsidR="00537A32" w:rsidRDefault="00537A32" w:rsidP="00537A32">
      <w:pPr>
        <w:tabs>
          <w:tab w:val="left" w:pos="2649"/>
        </w:tabs>
      </w:pPr>
      <w:r>
        <w:t xml:space="preserve">    &lt;/style&gt;</w:t>
      </w:r>
    </w:p>
    <w:p w14:paraId="69921256" w14:textId="77777777" w:rsidR="00537A32" w:rsidRDefault="00537A32" w:rsidP="00537A32">
      <w:pPr>
        <w:tabs>
          <w:tab w:val="left" w:pos="2649"/>
        </w:tabs>
      </w:pPr>
      <w:r>
        <w:t>&lt;/head&gt;</w:t>
      </w:r>
    </w:p>
    <w:p w14:paraId="6EF387EF" w14:textId="77777777" w:rsidR="00393B0D" w:rsidRDefault="00393B0D" w:rsidP="00537A32">
      <w:pPr>
        <w:tabs>
          <w:tab w:val="left" w:pos="2649"/>
        </w:tabs>
      </w:pPr>
      <w:r>
        <w:t>&lt;body&gt;</w:t>
      </w:r>
    </w:p>
    <w:p w14:paraId="43BE2311" w14:textId="71C007AE" w:rsidR="00537A32" w:rsidRDefault="00537A32" w:rsidP="00537A32">
      <w:pPr>
        <w:tabs>
          <w:tab w:val="left" w:pos="2649"/>
        </w:tabs>
      </w:pPr>
      <w:r>
        <w:t xml:space="preserve"> &lt;h1&gt;CSS a:visited Example&lt;/h1&gt;</w:t>
      </w:r>
    </w:p>
    <w:p w14:paraId="7054245B" w14:textId="77777777" w:rsidR="00537A32" w:rsidRDefault="00537A32" w:rsidP="00537A32">
      <w:pPr>
        <w:tabs>
          <w:tab w:val="left" w:pos="2649"/>
        </w:tabs>
      </w:pPr>
      <w:r>
        <w:t xml:space="preserve">    &lt;p&gt;</w:t>
      </w:r>
    </w:p>
    <w:p w14:paraId="6703A773" w14:textId="77777777" w:rsidR="00537A32" w:rsidRDefault="00537A32" w:rsidP="00537A32">
      <w:pPr>
        <w:tabs>
          <w:tab w:val="left" w:pos="2649"/>
        </w:tabs>
      </w:pPr>
      <w:r>
        <w:t xml:space="preserve">        This example shows how &lt;code&gt;a:visited&lt;/code&gt; works in CSS. You can click on the links to see how the color changes when you visit them.</w:t>
      </w:r>
    </w:p>
    <w:p w14:paraId="123BD24D" w14:textId="77777777" w:rsidR="00537A32" w:rsidRDefault="00537A32" w:rsidP="00537A32">
      <w:pPr>
        <w:tabs>
          <w:tab w:val="left" w:pos="2649"/>
        </w:tabs>
      </w:pPr>
      <w:r>
        <w:t xml:space="preserve">    &lt;/p&gt;</w:t>
      </w:r>
    </w:p>
    <w:p w14:paraId="1BFFA08D" w14:textId="77777777" w:rsidR="00537A32" w:rsidRDefault="00537A32" w:rsidP="00537A32">
      <w:pPr>
        <w:tabs>
          <w:tab w:val="left" w:pos="2649"/>
        </w:tabs>
      </w:pPr>
      <w:r>
        <w:t xml:space="preserve">    &lt;ul&gt;</w:t>
      </w:r>
    </w:p>
    <w:p w14:paraId="38BF0D20" w14:textId="77777777" w:rsidR="00537A32" w:rsidRDefault="00537A32" w:rsidP="00537A32">
      <w:pPr>
        <w:tabs>
          <w:tab w:val="left" w:pos="2649"/>
        </w:tabs>
      </w:pPr>
      <w:r>
        <w:t xml:space="preserve">        &lt;li&gt;&lt;a href="https://www.example.com" target="_blank"&gt;Visit Example 1&lt;/a&gt;&lt;/li&gt;</w:t>
      </w:r>
    </w:p>
    <w:p w14:paraId="14675E8B" w14:textId="77777777" w:rsidR="00537A32" w:rsidRDefault="00537A32" w:rsidP="00537A32">
      <w:pPr>
        <w:tabs>
          <w:tab w:val="left" w:pos="2649"/>
        </w:tabs>
      </w:pPr>
      <w:r>
        <w:t xml:space="preserve">        &lt;li&gt;&lt;a href="https://www.example.org" target="_blank"&gt;Visit Example 2&lt;/a&gt;&lt;/li&gt;</w:t>
      </w:r>
    </w:p>
    <w:p w14:paraId="5CA2ACC6" w14:textId="77777777" w:rsidR="00537A32" w:rsidRDefault="00537A32" w:rsidP="00537A32">
      <w:pPr>
        <w:tabs>
          <w:tab w:val="left" w:pos="2649"/>
        </w:tabs>
      </w:pPr>
      <w:r>
        <w:t xml:space="preserve">        &lt;li&gt;&lt;a href="https://www.example.net" target="_blank"&gt;Visit Example 3&lt;/a&gt;&lt;/li&gt;</w:t>
      </w:r>
    </w:p>
    <w:p w14:paraId="67CAFD32" w14:textId="77777777" w:rsidR="00537A32" w:rsidRDefault="00537A32" w:rsidP="00537A32">
      <w:pPr>
        <w:tabs>
          <w:tab w:val="left" w:pos="2649"/>
        </w:tabs>
      </w:pPr>
      <w:r>
        <w:t xml:space="preserve">    &lt;/ul&gt;</w:t>
      </w:r>
    </w:p>
    <w:p w14:paraId="18BB2639" w14:textId="0FB2C10E" w:rsidR="00537A32" w:rsidRDefault="00537A32" w:rsidP="00537A32">
      <w:pPr>
        <w:tabs>
          <w:tab w:val="left" w:pos="2649"/>
        </w:tabs>
      </w:pPr>
      <w:r>
        <w:t>&lt;/body&gt;</w:t>
      </w:r>
    </w:p>
    <w:p w14:paraId="7A0A0C0B" w14:textId="57A4F8D9" w:rsidR="00537A32" w:rsidRDefault="00537A32" w:rsidP="00537A32">
      <w:pPr>
        <w:tabs>
          <w:tab w:val="left" w:pos="2649"/>
        </w:tabs>
      </w:pPr>
      <w:r>
        <w:t>&lt;/html&gt;</w:t>
      </w:r>
    </w:p>
    <w:p w14:paraId="6EEB7099" w14:textId="4ED74B8F" w:rsidR="00393B0D" w:rsidRDefault="00393B0D" w:rsidP="00537A32">
      <w:pPr>
        <w:tabs>
          <w:tab w:val="left" w:pos="2649"/>
        </w:tabs>
      </w:pPr>
      <w:r>
        <w:t>Output:</w:t>
      </w:r>
    </w:p>
    <w:p w14:paraId="347A7C99" w14:textId="6B558815" w:rsidR="00393B0D" w:rsidRDefault="00393B0D" w:rsidP="00537A32">
      <w:pPr>
        <w:tabs>
          <w:tab w:val="left" w:pos="2649"/>
        </w:tabs>
      </w:pPr>
      <w:r w:rsidRPr="00393B0D">
        <w:rPr>
          <w:noProof/>
          <w:lang w:eastAsia="en-IN"/>
        </w:rPr>
        <w:drawing>
          <wp:inline distT="0" distB="0" distL="0" distR="0" wp14:anchorId="4EE71E9E" wp14:editId="079E9F65">
            <wp:extent cx="4550735" cy="169037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80828" cy="1701548"/>
                    </a:xfrm>
                    <a:prstGeom prst="rect">
                      <a:avLst/>
                    </a:prstGeom>
                  </pic:spPr>
                </pic:pic>
              </a:graphicData>
            </a:graphic>
          </wp:inline>
        </w:drawing>
      </w:r>
    </w:p>
    <w:p w14:paraId="4B5275C7" w14:textId="6C225010" w:rsidR="00393B0D" w:rsidRDefault="00393B0D" w:rsidP="00393B0D">
      <w:pPr>
        <w:tabs>
          <w:tab w:val="left" w:pos="2649"/>
        </w:tabs>
        <w:jc w:val="center"/>
      </w:pPr>
      <w:r>
        <w:t>Project-93</w:t>
      </w:r>
    </w:p>
    <w:p w14:paraId="7B6662E8" w14:textId="5A7B05C1" w:rsidR="00393B0D" w:rsidRDefault="00393B0D" w:rsidP="00393B0D">
      <w:pPr>
        <w:tabs>
          <w:tab w:val="left" w:pos="2649"/>
        </w:tabs>
      </w:pPr>
      <w:r>
        <w:t>Demonstrate the usage of `a:active` in CSS</w:t>
      </w:r>
    </w:p>
    <w:p w14:paraId="691AFBC8" w14:textId="77777777" w:rsidR="00393B0D" w:rsidRDefault="00393B0D" w:rsidP="00393B0D">
      <w:pPr>
        <w:tabs>
          <w:tab w:val="left" w:pos="2649"/>
        </w:tabs>
      </w:pPr>
      <w:r>
        <w:t>&lt;!DOCTYPE html&gt;</w:t>
      </w:r>
    </w:p>
    <w:p w14:paraId="4B3A1C78" w14:textId="77777777" w:rsidR="00393B0D" w:rsidRDefault="00393B0D" w:rsidP="00393B0D">
      <w:pPr>
        <w:tabs>
          <w:tab w:val="left" w:pos="2649"/>
        </w:tabs>
      </w:pPr>
      <w:r>
        <w:t>&lt;html lang="en"&gt;</w:t>
      </w:r>
    </w:p>
    <w:p w14:paraId="0F630841" w14:textId="77777777" w:rsidR="00393B0D" w:rsidRDefault="00393B0D" w:rsidP="00393B0D">
      <w:pPr>
        <w:tabs>
          <w:tab w:val="left" w:pos="2649"/>
        </w:tabs>
      </w:pPr>
      <w:r>
        <w:t>&lt;head&gt;</w:t>
      </w:r>
    </w:p>
    <w:p w14:paraId="6540653A" w14:textId="77777777" w:rsidR="00393B0D" w:rsidRDefault="00393B0D" w:rsidP="00393B0D">
      <w:pPr>
        <w:tabs>
          <w:tab w:val="left" w:pos="2649"/>
        </w:tabs>
      </w:pPr>
      <w:r>
        <w:t xml:space="preserve">    &lt;meta charset="UTF-8"&gt;</w:t>
      </w:r>
    </w:p>
    <w:p w14:paraId="72784413" w14:textId="77777777" w:rsidR="00393B0D" w:rsidRDefault="00393B0D" w:rsidP="00393B0D">
      <w:pPr>
        <w:tabs>
          <w:tab w:val="left" w:pos="2649"/>
        </w:tabs>
      </w:pPr>
      <w:r>
        <w:t xml:space="preserve">    &lt;meta name="viewport" content="width=device-width, initial-scale=1.0"&gt;</w:t>
      </w:r>
    </w:p>
    <w:p w14:paraId="0AD87D39" w14:textId="77777777" w:rsidR="00393B0D" w:rsidRDefault="00393B0D" w:rsidP="00393B0D">
      <w:pPr>
        <w:tabs>
          <w:tab w:val="left" w:pos="2649"/>
        </w:tabs>
      </w:pPr>
      <w:r>
        <w:t xml:space="preserve">    &lt;title&gt;CSS a:active Example&lt;/title&gt;</w:t>
      </w:r>
    </w:p>
    <w:p w14:paraId="2E48B1F9" w14:textId="77777777" w:rsidR="00393B0D" w:rsidRDefault="00393B0D" w:rsidP="00393B0D">
      <w:pPr>
        <w:tabs>
          <w:tab w:val="left" w:pos="2649"/>
        </w:tabs>
      </w:pPr>
      <w:r>
        <w:t xml:space="preserve">    &lt;style&gt;</w:t>
      </w:r>
    </w:p>
    <w:p w14:paraId="35E07520" w14:textId="77777777" w:rsidR="00393B0D" w:rsidRDefault="00393B0D" w:rsidP="00393B0D">
      <w:pPr>
        <w:tabs>
          <w:tab w:val="left" w:pos="2649"/>
        </w:tabs>
      </w:pPr>
      <w:r>
        <w:t xml:space="preserve">        /* Style for unvisited links */</w:t>
      </w:r>
    </w:p>
    <w:p w14:paraId="7EFA1407" w14:textId="77777777" w:rsidR="00393B0D" w:rsidRDefault="00393B0D" w:rsidP="00393B0D">
      <w:pPr>
        <w:tabs>
          <w:tab w:val="left" w:pos="2649"/>
        </w:tabs>
      </w:pPr>
      <w:r>
        <w:t xml:space="preserve">        a:link {</w:t>
      </w:r>
    </w:p>
    <w:p w14:paraId="5ADF54B7" w14:textId="77777777" w:rsidR="00393B0D" w:rsidRDefault="00393B0D" w:rsidP="00393B0D">
      <w:pPr>
        <w:tabs>
          <w:tab w:val="left" w:pos="2649"/>
        </w:tabs>
      </w:pPr>
      <w:r>
        <w:t xml:space="preserve">            color: blue;</w:t>
      </w:r>
    </w:p>
    <w:p w14:paraId="44C1DA34" w14:textId="77777777" w:rsidR="00393B0D" w:rsidRDefault="00393B0D" w:rsidP="00393B0D">
      <w:pPr>
        <w:tabs>
          <w:tab w:val="left" w:pos="2649"/>
        </w:tabs>
      </w:pPr>
      <w:r>
        <w:t xml:space="preserve">            text-decoration: none;</w:t>
      </w:r>
    </w:p>
    <w:p w14:paraId="5BDCE20B" w14:textId="77777777" w:rsidR="00393B0D" w:rsidRDefault="00393B0D" w:rsidP="00393B0D">
      <w:pPr>
        <w:tabs>
          <w:tab w:val="left" w:pos="2649"/>
        </w:tabs>
      </w:pPr>
      <w:r>
        <w:t xml:space="preserve">            font-weight: bold;</w:t>
      </w:r>
    </w:p>
    <w:p w14:paraId="43D8A214" w14:textId="77777777" w:rsidR="00393B0D" w:rsidRDefault="00393B0D" w:rsidP="00393B0D">
      <w:pPr>
        <w:tabs>
          <w:tab w:val="left" w:pos="2649"/>
        </w:tabs>
      </w:pPr>
      <w:r>
        <w:t xml:space="preserve">        }</w:t>
      </w:r>
    </w:p>
    <w:p w14:paraId="5B63D3DE" w14:textId="7A679662" w:rsidR="00393B0D" w:rsidRDefault="00393B0D" w:rsidP="00393B0D">
      <w:pPr>
        <w:tabs>
          <w:tab w:val="left" w:pos="2649"/>
        </w:tabs>
      </w:pPr>
      <w:r>
        <w:t xml:space="preserve"> /* Style for visited links */</w:t>
      </w:r>
    </w:p>
    <w:p w14:paraId="1FC3E316" w14:textId="77777777" w:rsidR="00393B0D" w:rsidRDefault="00393B0D" w:rsidP="00393B0D">
      <w:pPr>
        <w:tabs>
          <w:tab w:val="left" w:pos="2649"/>
        </w:tabs>
      </w:pPr>
      <w:r>
        <w:t xml:space="preserve">        a:visited {</w:t>
      </w:r>
    </w:p>
    <w:p w14:paraId="38EB8B00" w14:textId="77777777" w:rsidR="00393B0D" w:rsidRDefault="00393B0D" w:rsidP="00393B0D">
      <w:pPr>
        <w:tabs>
          <w:tab w:val="left" w:pos="2649"/>
        </w:tabs>
      </w:pPr>
      <w:r>
        <w:t xml:space="preserve">            color: purple;</w:t>
      </w:r>
    </w:p>
    <w:p w14:paraId="7DE62AD2" w14:textId="77777777" w:rsidR="00393B0D" w:rsidRDefault="00393B0D" w:rsidP="00393B0D">
      <w:pPr>
        <w:tabs>
          <w:tab w:val="left" w:pos="2649"/>
        </w:tabs>
      </w:pPr>
      <w:r>
        <w:t xml:space="preserve">        }</w:t>
      </w:r>
    </w:p>
    <w:p w14:paraId="33EA2381" w14:textId="585CDF0F" w:rsidR="00393B0D" w:rsidRDefault="00393B0D" w:rsidP="00393B0D">
      <w:pPr>
        <w:tabs>
          <w:tab w:val="left" w:pos="2649"/>
        </w:tabs>
      </w:pPr>
      <w:r>
        <w:t xml:space="preserve">  /* Style for links on hover */</w:t>
      </w:r>
    </w:p>
    <w:p w14:paraId="3860D1C6" w14:textId="77777777" w:rsidR="00393B0D" w:rsidRDefault="00393B0D" w:rsidP="00393B0D">
      <w:pPr>
        <w:tabs>
          <w:tab w:val="left" w:pos="2649"/>
        </w:tabs>
      </w:pPr>
      <w:r>
        <w:t xml:space="preserve">        a:hover {</w:t>
      </w:r>
    </w:p>
    <w:p w14:paraId="755C5E76" w14:textId="77777777" w:rsidR="00393B0D" w:rsidRDefault="00393B0D" w:rsidP="00393B0D">
      <w:pPr>
        <w:tabs>
          <w:tab w:val="left" w:pos="2649"/>
        </w:tabs>
      </w:pPr>
      <w:r>
        <w:t xml:space="preserve">            color: red;</w:t>
      </w:r>
    </w:p>
    <w:p w14:paraId="73A0C448" w14:textId="77777777" w:rsidR="00393B0D" w:rsidRDefault="00393B0D" w:rsidP="00393B0D">
      <w:pPr>
        <w:tabs>
          <w:tab w:val="left" w:pos="2649"/>
        </w:tabs>
      </w:pPr>
      <w:r>
        <w:t xml:space="preserve">        }</w:t>
      </w:r>
    </w:p>
    <w:p w14:paraId="313E5A72" w14:textId="72BBDEBB" w:rsidR="00393B0D" w:rsidRDefault="00393B0D" w:rsidP="00393B0D">
      <w:pPr>
        <w:tabs>
          <w:tab w:val="left" w:pos="2649"/>
        </w:tabs>
      </w:pPr>
      <w:r>
        <w:t xml:space="preserve"> /* Style for active links (when clicked) */</w:t>
      </w:r>
    </w:p>
    <w:p w14:paraId="4020915E" w14:textId="77777777" w:rsidR="00393B0D" w:rsidRDefault="00393B0D" w:rsidP="00393B0D">
      <w:pPr>
        <w:tabs>
          <w:tab w:val="left" w:pos="2649"/>
        </w:tabs>
      </w:pPr>
      <w:r>
        <w:t xml:space="preserve">        a:active {</w:t>
      </w:r>
    </w:p>
    <w:p w14:paraId="3C75A7B4" w14:textId="77777777" w:rsidR="00393B0D" w:rsidRDefault="00393B0D" w:rsidP="00393B0D">
      <w:pPr>
        <w:tabs>
          <w:tab w:val="left" w:pos="2649"/>
        </w:tabs>
      </w:pPr>
      <w:r>
        <w:t xml:space="preserve">            color: green;</w:t>
      </w:r>
    </w:p>
    <w:p w14:paraId="08AF7518" w14:textId="77777777" w:rsidR="00393B0D" w:rsidRDefault="00393B0D" w:rsidP="00393B0D">
      <w:pPr>
        <w:tabs>
          <w:tab w:val="left" w:pos="2649"/>
        </w:tabs>
      </w:pPr>
      <w:r>
        <w:t xml:space="preserve">            transform: scale(0.95); /* Slightly shrinks the link */</w:t>
      </w:r>
    </w:p>
    <w:p w14:paraId="4E2BBEE2" w14:textId="77777777" w:rsidR="00393B0D" w:rsidRDefault="00393B0D" w:rsidP="00393B0D">
      <w:pPr>
        <w:tabs>
          <w:tab w:val="left" w:pos="2649"/>
        </w:tabs>
      </w:pPr>
      <w:r>
        <w:t xml:space="preserve">        }</w:t>
      </w:r>
    </w:p>
    <w:p w14:paraId="7F46C189" w14:textId="77777777" w:rsidR="00393B0D" w:rsidRDefault="00393B0D" w:rsidP="00393B0D">
      <w:pPr>
        <w:tabs>
          <w:tab w:val="left" w:pos="2649"/>
        </w:tabs>
      </w:pPr>
      <w:r>
        <w:t xml:space="preserve">    &lt;/style&gt;</w:t>
      </w:r>
    </w:p>
    <w:p w14:paraId="587B9204" w14:textId="77777777" w:rsidR="00393B0D" w:rsidRDefault="00393B0D" w:rsidP="00393B0D">
      <w:pPr>
        <w:tabs>
          <w:tab w:val="left" w:pos="2649"/>
        </w:tabs>
      </w:pPr>
      <w:r>
        <w:t>&lt;/head&gt;</w:t>
      </w:r>
    </w:p>
    <w:p w14:paraId="179D7700" w14:textId="77777777" w:rsidR="00393B0D" w:rsidRDefault="00393B0D" w:rsidP="00393B0D">
      <w:pPr>
        <w:tabs>
          <w:tab w:val="left" w:pos="2649"/>
        </w:tabs>
      </w:pPr>
      <w:r>
        <w:t>&lt;body&gt;</w:t>
      </w:r>
    </w:p>
    <w:p w14:paraId="68D68CF1" w14:textId="17BDEDAA" w:rsidR="00393B0D" w:rsidRDefault="00393B0D" w:rsidP="00393B0D">
      <w:pPr>
        <w:tabs>
          <w:tab w:val="left" w:pos="2649"/>
        </w:tabs>
      </w:pPr>
      <w:r>
        <w:t xml:space="preserve"> &lt;h1&gt;CSS a:active Example&lt;/h1&gt;</w:t>
      </w:r>
    </w:p>
    <w:p w14:paraId="09E9F509" w14:textId="77777777" w:rsidR="00393B0D" w:rsidRDefault="00393B0D" w:rsidP="00393B0D">
      <w:pPr>
        <w:tabs>
          <w:tab w:val="left" w:pos="2649"/>
        </w:tabs>
      </w:pPr>
      <w:r>
        <w:t xml:space="preserve">    &lt;p&gt;</w:t>
      </w:r>
    </w:p>
    <w:p w14:paraId="6F6A1AEE" w14:textId="77777777" w:rsidR="00393B0D" w:rsidRDefault="00393B0D" w:rsidP="00393B0D">
      <w:pPr>
        <w:tabs>
          <w:tab w:val="left" w:pos="2649"/>
        </w:tabs>
      </w:pPr>
      <w:r>
        <w:t xml:space="preserve">        This example demonstrates how the &lt;code&gt;a:active&lt;/code&gt; pseudo-class works in CSS. Try clicking on the links below to see the effect.</w:t>
      </w:r>
    </w:p>
    <w:p w14:paraId="5498134C" w14:textId="77777777" w:rsidR="00393B0D" w:rsidRDefault="00393B0D" w:rsidP="00393B0D">
      <w:pPr>
        <w:tabs>
          <w:tab w:val="left" w:pos="2649"/>
        </w:tabs>
      </w:pPr>
      <w:r>
        <w:t xml:space="preserve">    &lt;/p&gt;</w:t>
      </w:r>
    </w:p>
    <w:p w14:paraId="692927BE" w14:textId="77777777" w:rsidR="00393B0D" w:rsidRDefault="00393B0D" w:rsidP="00393B0D">
      <w:pPr>
        <w:tabs>
          <w:tab w:val="left" w:pos="2649"/>
        </w:tabs>
      </w:pPr>
      <w:r>
        <w:t xml:space="preserve">    &lt;ul&gt;</w:t>
      </w:r>
    </w:p>
    <w:p w14:paraId="6AE69BC2" w14:textId="77777777" w:rsidR="00393B0D" w:rsidRDefault="00393B0D" w:rsidP="00393B0D">
      <w:pPr>
        <w:tabs>
          <w:tab w:val="left" w:pos="2649"/>
        </w:tabs>
      </w:pPr>
      <w:r>
        <w:t xml:space="preserve">        &lt;li&gt;&lt;a href="https://www.example.com" target="_blank"&gt;Visit Example 1&lt;/a&gt;&lt;/li&gt;</w:t>
      </w:r>
    </w:p>
    <w:p w14:paraId="2BF2455C" w14:textId="77777777" w:rsidR="00393B0D" w:rsidRDefault="00393B0D" w:rsidP="00393B0D">
      <w:pPr>
        <w:tabs>
          <w:tab w:val="left" w:pos="2649"/>
        </w:tabs>
      </w:pPr>
      <w:r>
        <w:t xml:space="preserve">        &lt;li&gt;&lt;a href="https://www.example.org" target="_blank"&gt;Visit Example 2&lt;/a&gt;&lt;/li&gt;</w:t>
      </w:r>
    </w:p>
    <w:p w14:paraId="085B92D9" w14:textId="77777777" w:rsidR="00393B0D" w:rsidRDefault="00393B0D" w:rsidP="00393B0D">
      <w:pPr>
        <w:tabs>
          <w:tab w:val="left" w:pos="2649"/>
        </w:tabs>
      </w:pPr>
      <w:r>
        <w:t xml:space="preserve">        &lt;li&gt;&lt;a href="https://www.example.net" target="_blank"&gt;Visit Example 3&lt;/a&gt;&lt;/li&gt;</w:t>
      </w:r>
    </w:p>
    <w:p w14:paraId="54E7639E" w14:textId="77777777" w:rsidR="00393B0D" w:rsidRDefault="00393B0D" w:rsidP="00393B0D">
      <w:pPr>
        <w:tabs>
          <w:tab w:val="left" w:pos="2649"/>
        </w:tabs>
      </w:pPr>
      <w:r>
        <w:t xml:space="preserve">    &lt;/ul&gt;</w:t>
      </w:r>
    </w:p>
    <w:p w14:paraId="1D115E7A" w14:textId="7C1F3955" w:rsidR="00393B0D" w:rsidRDefault="00393B0D" w:rsidP="00393B0D">
      <w:pPr>
        <w:tabs>
          <w:tab w:val="left" w:pos="2649"/>
        </w:tabs>
      </w:pPr>
      <w:r>
        <w:t>&lt;/body&gt;</w:t>
      </w:r>
    </w:p>
    <w:p w14:paraId="3C989D66" w14:textId="4BE59A69" w:rsidR="00393B0D" w:rsidRDefault="00393B0D" w:rsidP="00393B0D">
      <w:pPr>
        <w:tabs>
          <w:tab w:val="left" w:pos="2649"/>
        </w:tabs>
      </w:pPr>
      <w:r>
        <w:t>&lt;/html&gt;</w:t>
      </w:r>
    </w:p>
    <w:p w14:paraId="42618B35" w14:textId="0C6643B7" w:rsidR="00393B0D" w:rsidRDefault="00393B0D" w:rsidP="00393B0D">
      <w:pPr>
        <w:tabs>
          <w:tab w:val="left" w:pos="2649"/>
        </w:tabs>
      </w:pPr>
      <w:r>
        <w:t>Output:</w:t>
      </w:r>
    </w:p>
    <w:p w14:paraId="4A40802C" w14:textId="0CDD7DB5" w:rsidR="00393B0D" w:rsidRDefault="00393B0D" w:rsidP="00393B0D">
      <w:pPr>
        <w:tabs>
          <w:tab w:val="left" w:pos="2649"/>
        </w:tabs>
      </w:pPr>
      <w:r w:rsidRPr="00393B0D">
        <w:rPr>
          <w:noProof/>
          <w:lang w:eastAsia="en-IN"/>
        </w:rPr>
        <w:drawing>
          <wp:inline distT="0" distB="0" distL="0" distR="0" wp14:anchorId="3076FB66" wp14:editId="503AF014">
            <wp:extent cx="5731510" cy="19881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88185"/>
                    </a:xfrm>
                    <a:prstGeom prst="rect">
                      <a:avLst/>
                    </a:prstGeom>
                  </pic:spPr>
                </pic:pic>
              </a:graphicData>
            </a:graphic>
          </wp:inline>
        </w:drawing>
      </w:r>
    </w:p>
    <w:p w14:paraId="282C4719" w14:textId="0E7CB068" w:rsidR="004419FC" w:rsidRDefault="004419FC" w:rsidP="00393B0D">
      <w:pPr>
        <w:tabs>
          <w:tab w:val="left" w:pos="2649"/>
        </w:tabs>
      </w:pPr>
    </w:p>
    <w:p w14:paraId="33FE7D56" w14:textId="084BF65D" w:rsidR="004419FC" w:rsidRDefault="004419FC" w:rsidP="004419FC">
      <w:pPr>
        <w:tabs>
          <w:tab w:val="left" w:pos="2649"/>
        </w:tabs>
        <w:jc w:val="center"/>
      </w:pPr>
      <w:r>
        <w:t>Project-94</w:t>
      </w:r>
    </w:p>
    <w:p w14:paraId="65370AC6" w14:textId="25E182CA" w:rsidR="004419FC" w:rsidRDefault="004419FC" w:rsidP="004419FC">
      <w:pPr>
        <w:tabs>
          <w:tab w:val="left" w:pos="2649"/>
        </w:tabs>
      </w:pPr>
      <w:r>
        <w:t>Demonstrate the usage of `overflow` in CSS</w:t>
      </w:r>
    </w:p>
    <w:p w14:paraId="6AB9EC5C" w14:textId="77777777" w:rsidR="004419FC" w:rsidRDefault="004419FC" w:rsidP="004419FC">
      <w:pPr>
        <w:tabs>
          <w:tab w:val="left" w:pos="2649"/>
        </w:tabs>
      </w:pPr>
      <w:r>
        <w:t>&lt;!DOCTYPE html&gt;</w:t>
      </w:r>
    </w:p>
    <w:p w14:paraId="79AD6434" w14:textId="77777777" w:rsidR="004419FC" w:rsidRDefault="004419FC" w:rsidP="004419FC">
      <w:pPr>
        <w:tabs>
          <w:tab w:val="left" w:pos="2649"/>
        </w:tabs>
      </w:pPr>
      <w:r>
        <w:t>&lt;html lang="en"&gt;</w:t>
      </w:r>
    </w:p>
    <w:p w14:paraId="0BEA167B" w14:textId="77777777" w:rsidR="004419FC" w:rsidRDefault="004419FC" w:rsidP="004419FC">
      <w:pPr>
        <w:tabs>
          <w:tab w:val="left" w:pos="2649"/>
        </w:tabs>
      </w:pPr>
      <w:r>
        <w:t>&lt;head&gt;</w:t>
      </w:r>
    </w:p>
    <w:p w14:paraId="2E6D1C44" w14:textId="77777777" w:rsidR="004419FC" w:rsidRDefault="004419FC" w:rsidP="004419FC">
      <w:pPr>
        <w:tabs>
          <w:tab w:val="left" w:pos="2649"/>
        </w:tabs>
      </w:pPr>
      <w:r>
        <w:t xml:space="preserve">    &lt;meta charset="UTF-8"&gt;</w:t>
      </w:r>
    </w:p>
    <w:p w14:paraId="2AE21D4B" w14:textId="77777777" w:rsidR="004419FC" w:rsidRDefault="004419FC" w:rsidP="004419FC">
      <w:pPr>
        <w:tabs>
          <w:tab w:val="left" w:pos="2649"/>
        </w:tabs>
      </w:pPr>
      <w:r>
        <w:t xml:space="preserve">    &lt;meta name="viewport" content="width=device-width, initial-scale=1.0"&gt;</w:t>
      </w:r>
    </w:p>
    <w:p w14:paraId="3F8A8FC0" w14:textId="77777777" w:rsidR="004419FC" w:rsidRDefault="004419FC" w:rsidP="004419FC">
      <w:pPr>
        <w:tabs>
          <w:tab w:val="left" w:pos="2649"/>
        </w:tabs>
      </w:pPr>
      <w:r>
        <w:t xml:space="preserve">    &lt;title&gt;CSS overflow Example&lt;/title&gt;</w:t>
      </w:r>
    </w:p>
    <w:p w14:paraId="41B999DB" w14:textId="77777777" w:rsidR="004419FC" w:rsidRDefault="004419FC" w:rsidP="004419FC">
      <w:pPr>
        <w:tabs>
          <w:tab w:val="left" w:pos="2649"/>
        </w:tabs>
      </w:pPr>
      <w:r>
        <w:t xml:space="preserve">    &lt;style&gt;</w:t>
      </w:r>
    </w:p>
    <w:p w14:paraId="08504FFD" w14:textId="77777777" w:rsidR="004419FC" w:rsidRDefault="004419FC" w:rsidP="004419FC">
      <w:pPr>
        <w:tabs>
          <w:tab w:val="left" w:pos="2649"/>
        </w:tabs>
      </w:pPr>
      <w:r>
        <w:t xml:space="preserve">        /* Container with fixed height and width */</w:t>
      </w:r>
    </w:p>
    <w:p w14:paraId="0C193FD5" w14:textId="77777777" w:rsidR="004419FC" w:rsidRDefault="004419FC" w:rsidP="004419FC">
      <w:pPr>
        <w:tabs>
          <w:tab w:val="left" w:pos="2649"/>
        </w:tabs>
      </w:pPr>
      <w:r>
        <w:t xml:space="preserve">        .container {</w:t>
      </w:r>
    </w:p>
    <w:p w14:paraId="3FB27438" w14:textId="77777777" w:rsidR="004419FC" w:rsidRDefault="004419FC" w:rsidP="004419FC">
      <w:pPr>
        <w:tabs>
          <w:tab w:val="left" w:pos="2649"/>
        </w:tabs>
      </w:pPr>
      <w:r>
        <w:t xml:space="preserve">            width: 300px;</w:t>
      </w:r>
    </w:p>
    <w:p w14:paraId="3C2157C5" w14:textId="77777777" w:rsidR="004419FC" w:rsidRDefault="004419FC" w:rsidP="004419FC">
      <w:pPr>
        <w:tabs>
          <w:tab w:val="left" w:pos="2649"/>
        </w:tabs>
      </w:pPr>
      <w:r>
        <w:t xml:space="preserve">            height: 150px;</w:t>
      </w:r>
    </w:p>
    <w:p w14:paraId="6630E8B8" w14:textId="77777777" w:rsidR="004419FC" w:rsidRDefault="004419FC" w:rsidP="004419FC">
      <w:pPr>
        <w:tabs>
          <w:tab w:val="left" w:pos="2649"/>
        </w:tabs>
      </w:pPr>
      <w:r>
        <w:t xml:space="preserve">            border: 2px solid #000;</w:t>
      </w:r>
    </w:p>
    <w:p w14:paraId="7D5CD7F8" w14:textId="77777777" w:rsidR="004419FC" w:rsidRDefault="004419FC" w:rsidP="004419FC">
      <w:pPr>
        <w:tabs>
          <w:tab w:val="left" w:pos="2649"/>
        </w:tabs>
      </w:pPr>
      <w:r>
        <w:t xml:space="preserve">            padding: 10px;</w:t>
      </w:r>
    </w:p>
    <w:p w14:paraId="6DD65255" w14:textId="77777777" w:rsidR="004419FC" w:rsidRDefault="004419FC" w:rsidP="004419FC">
      <w:pPr>
        <w:tabs>
          <w:tab w:val="left" w:pos="2649"/>
        </w:tabs>
      </w:pPr>
      <w:r>
        <w:t xml:space="preserve">            margin: 20px;</w:t>
      </w:r>
    </w:p>
    <w:p w14:paraId="52216FDA" w14:textId="77777777" w:rsidR="004419FC" w:rsidRDefault="004419FC" w:rsidP="004419FC">
      <w:pPr>
        <w:tabs>
          <w:tab w:val="left" w:pos="2649"/>
        </w:tabs>
      </w:pPr>
      <w:r>
        <w:t xml:space="preserve">            overflow: hidden; /* Hide the overflowing content */</w:t>
      </w:r>
    </w:p>
    <w:p w14:paraId="0976F527" w14:textId="77777777" w:rsidR="004419FC" w:rsidRDefault="004419FC" w:rsidP="004419FC">
      <w:pPr>
        <w:tabs>
          <w:tab w:val="left" w:pos="2649"/>
        </w:tabs>
      </w:pPr>
      <w:r>
        <w:t xml:space="preserve">        }</w:t>
      </w:r>
    </w:p>
    <w:p w14:paraId="6489920B" w14:textId="51A6DCF1" w:rsidR="004419FC" w:rsidRDefault="004419FC" w:rsidP="004419FC">
      <w:pPr>
        <w:tabs>
          <w:tab w:val="left" w:pos="2649"/>
        </w:tabs>
      </w:pPr>
      <w:r>
        <w:t xml:space="preserve">     /* Content inside the container */</w:t>
      </w:r>
    </w:p>
    <w:p w14:paraId="0CB48DA9" w14:textId="77777777" w:rsidR="004419FC" w:rsidRDefault="004419FC" w:rsidP="004419FC">
      <w:pPr>
        <w:tabs>
          <w:tab w:val="left" w:pos="2649"/>
        </w:tabs>
      </w:pPr>
      <w:r>
        <w:t xml:space="preserve">        .content {</w:t>
      </w:r>
    </w:p>
    <w:p w14:paraId="05AB41D3" w14:textId="77777777" w:rsidR="004419FC" w:rsidRDefault="004419FC" w:rsidP="004419FC">
      <w:pPr>
        <w:tabs>
          <w:tab w:val="left" w:pos="2649"/>
        </w:tabs>
      </w:pPr>
      <w:r>
        <w:t xml:space="preserve">            height: 200px;</w:t>
      </w:r>
    </w:p>
    <w:p w14:paraId="1608DC53" w14:textId="77777777" w:rsidR="004419FC" w:rsidRDefault="004419FC" w:rsidP="004419FC">
      <w:pPr>
        <w:tabs>
          <w:tab w:val="left" w:pos="2649"/>
        </w:tabs>
      </w:pPr>
      <w:r>
        <w:t xml:space="preserve">            background-color: lightblue;</w:t>
      </w:r>
    </w:p>
    <w:p w14:paraId="6CF9171E" w14:textId="77777777" w:rsidR="004419FC" w:rsidRDefault="004419FC" w:rsidP="004419FC">
      <w:pPr>
        <w:tabs>
          <w:tab w:val="left" w:pos="2649"/>
        </w:tabs>
      </w:pPr>
      <w:r>
        <w:t xml:space="preserve">        }</w:t>
      </w:r>
    </w:p>
    <w:p w14:paraId="2AF8D83B" w14:textId="77777777" w:rsidR="004419FC" w:rsidRDefault="004419FC" w:rsidP="004419FC">
      <w:pPr>
        <w:tabs>
          <w:tab w:val="left" w:pos="2649"/>
        </w:tabs>
      </w:pPr>
      <w:r>
        <w:t xml:space="preserve">    &lt;/style&gt;</w:t>
      </w:r>
    </w:p>
    <w:p w14:paraId="278C0C81" w14:textId="77777777" w:rsidR="004419FC" w:rsidRDefault="004419FC" w:rsidP="004419FC">
      <w:pPr>
        <w:tabs>
          <w:tab w:val="left" w:pos="2649"/>
        </w:tabs>
      </w:pPr>
      <w:r>
        <w:t>&lt;/head&gt;</w:t>
      </w:r>
    </w:p>
    <w:p w14:paraId="506E4B33" w14:textId="77777777" w:rsidR="004419FC" w:rsidRDefault="004419FC" w:rsidP="004419FC">
      <w:pPr>
        <w:tabs>
          <w:tab w:val="left" w:pos="2649"/>
        </w:tabs>
      </w:pPr>
      <w:r>
        <w:t>&lt;body&gt;</w:t>
      </w:r>
    </w:p>
    <w:p w14:paraId="76626C1A" w14:textId="2AF9E90C" w:rsidR="004419FC" w:rsidRDefault="004419FC" w:rsidP="004419FC">
      <w:pPr>
        <w:tabs>
          <w:tab w:val="left" w:pos="2649"/>
        </w:tabs>
      </w:pPr>
      <w:r>
        <w:t xml:space="preserve"> &lt;h1&gt;CSS Overflow Example&lt;/h1&gt;</w:t>
      </w:r>
    </w:p>
    <w:p w14:paraId="38DA1D27" w14:textId="77777777" w:rsidR="004419FC" w:rsidRDefault="004419FC" w:rsidP="004419FC">
      <w:pPr>
        <w:tabs>
          <w:tab w:val="left" w:pos="2649"/>
        </w:tabs>
      </w:pPr>
      <w:r>
        <w:t xml:space="preserve">    &lt;div class="container"&gt;</w:t>
      </w:r>
    </w:p>
    <w:p w14:paraId="229D36D0" w14:textId="77777777" w:rsidR="004419FC" w:rsidRDefault="004419FC" w:rsidP="004419FC">
      <w:pPr>
        <w:tabs>
          <w:tab w:val="left" w:pos="2649"/>
        </w:tabs>
      </w:pPr>
      <w:r>
        <w:t xml:space="preserve">        &lt;div class="content"&gt;</w:t>
      </w:r>
    </w:p>
    <w:p w14:paraId="044C94A5" w14:textId="77777777" w:rsidR="004419FC" w:rsidRDefault="004419FC" w:rsidP="004419FC">
      <w:pPr>
        <w:tabs>
          <w:tab w:val="left" w:pos="2649"/>
        </w:tabs>
      </w:pPr>
      <w:r>
        <w:t xml:space="preserve">            This content is taller than the container. The overflow property hides the excess content.</w:t>
      </w:r>
    </w:p>
    <w:p w14:paraId="08EF3192" w14:textId="77777777" w:rsidR="004419FC" w:rsidRDefault="004419FC" w:rsidP="004419FC">
      <w:pPr>
        <w:tabs>
          <w:tab w:val="left" w:pos="2649"/>
        </w:tabs>
      </w:pPr>
      <w:r>
        <w:t xml:space="preserve">        &lt;/div&gt;</w:t>
      </w:r>
    </w:p>
    <w:p w14:paraId="5B4D6748" w14:textId="77777777" w:rsidR="004419FC" w:rsidRDefault="004419FC" w:rsidP="004419FC">
      <w:pPr>
        <w:tabs>
          <w:tab w:val="left" w:pos="2649"/>
        </w:tabs>
      </w:pPr>
      <w:r>
        <w:t xml:space="preserve">    &lt;/div&gt;</w:t>
      </w:r>
    </w:p>
    <w:p w14:paraId="273E6B19" w14:textId="3247B533" w:rsidR="004419FC" w:rsidRDefault="004419FC" w:rsidP="004419FC">
      <w:pPr>
        <w:tabs>
          <w:tab w:val="left" w:pos="2649"/>
        </w:tabs>
      </w:pPr>
      <w:r>
        <w:t>&lt;/body&gt;</w:t>
      </w:r>
    </w:p>
    <w:p w14:paraId="576343CB" w14:textId="03FF3EEC" w:rsidR="004419FC" w:rsidRDefault="004419FC" w:rsidP="004419FC">
      <w:pPr>
        <w:tabs>
          <w:tab w:val="left" w:pos="2649"/>
        </w:tabs>
      </w:pPr>
      <w:r>
        <w:t>&lt;/html&gt;</w:t>
      </w:r>
    </w:p>
    <w:p w14:paraId="721D8B98" w14:textId="06E9A3FA" w:rsidR="004419FC" w:rsidRDefault="004419FC" w:rsidP="004419FC">
      <w:pPr>
        <w:tabs>
          <w:tab w:val="left" w:pos="2649"/>
        </w:tabs>
      </w:pPr>
      <w:r>
        <w:t>Output:</w:t>
      </w:r>
    </w:p>
    <w:p w14:paraId="4C446C89" w14:textId="154AAF92" w:rsidR="004419FC" w:rsidRDefault="004419FC" w:rsidP="004419FC">
      <w:pPr>
        <w:tabs>
          <w:tab w:val="left" w:pos="2649"/>
        </w:tabs>
      </w:pPr>
      <w:r w:rsidRPr="004419FC">
        <w:rPr>
          <w:noProof/>
          <w:lang w:eastAsia="en-IN"/>
        </w:rPr>
        <w:drawing>
          <wp:inline distT="0" distB="0" distL="0" distR="0" wp14:anchorId="0BFF245F" wp14:editId="6FD33950">
            <wp:extent cx="4178595" cy="26047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0546" cy="2612220"/>
                    </a:xfrm>
                    <a:prstGeom prst="rect">
                      <a:avLst/>
                    </a:prstGeom>
                  </pic:spPr>
                </pic:pic>
              </a:graphicData>
            </a:graphic>
          </wp:inline>
        </w:drawing>
      </w:r>
    </w:p>
    <w:p w14:paraId="6D3E311A" w14:textId="2638C684" w:rsidR="004419FC" w:rsidRDefault="004419FC" w:rsidP="004419FC">
      <w:pPr>
        <w:tabs>
          <w:tab w:val="left" w:pos="2649"/>
        </w:tabs>
      </w:pPr>
    </w:p>
    <w:p w14:paraId="6B248D18" w14:textId="7643C23C" w:rsidR="004419FC" w:rsidRDefault="004419FC" w:rsidP="004419FC">
      <w:pPr>
        <w:tabs>
          <w:tab w:val="left" w:pos="2649"/>
        </w:tabs>
        <w:jc w:val="center"/>
      </w:pPr>
      <w:r>
        <w:t>Project-95</w:t>
      </w:r>
    </w:p>
    <w:p w14:paraId="207F5CE1" w14:textId="417EE593" w:rsidR="004419FC" w:rsidRDefault="004419FC" w:rsidP="004419FC">
      <w:pPr>
        <w:tabs>
          <w:tab w:val="left" w:pos="2649"/>
        </w:tabs>
      </w:pPr>
      <w:r>
        <w:t>Demonstrate the usage of the `float` property in CSS</w:t>
      </w:r>
    </w:p>
    <w:p w14:paraId="1BE0F763" w14:textId="77777777" w:rsidR="004419FC" w:rsidRDefault="004419FC" w:rsidP="004419FC">
      <w:pPr>
        <w:tabs>
          <w:tab w:val="left" w:pos="2649"/>
        </w:tabs>
      </w:pPr>
      <w:r>
        <w:t>&lt;!DOCTYPE html&gt;</w:t>
      </w:r>
    </w:p>
    <w:p w14:paraId="207F6111" w14:textId="77777777" w:rsidR="004419FC" w:rsidRDefault="004419FC" w:rsidP="004419FC">
      <w:pPr>
        <w:tabs>
          <w:tab w:val="left" w:pos="2649"/>
        </w:tabs>
      </w:pPr>
      <w:r>
        <w:t>&lt;html lang="en"&gt;</w:t>
      </w:r>
    </w:p>
    <w:p w14:paraId="51BB8352" w14:textId="77777777" w:rsidR="004419FC" w:rsidRDefault="004419FC" w:rsidP="004419FC">
      <w:pPr>
        <w:tabs>
          <w:tab w:val="left" w:pos="2649"/>
        </w:tabs>
      </w:pPr>
      <w:r>
        <w:t>&lt;head&gt;</w:t>
      </w:r>
    </w:p>
    <w:p w14:paraId="21A9B8D5" w14:textId="77777777" w:rsidR="004419FC" w:rsidRDefault="004419FC" w:rsidP="004419FC">
      <w:pPr>
        <w:tabs>
          <w:tab w:val="left" w:pos="2649"/>
        </w:tabs>
      </w:pPr>
      <w:r>
        <w:t xml:space="preserve">    &lt;meta charset="UTF-8"&gt;</w:t>
      </w:r>
    </w:p>
    <w:p w14:paraId="07248745" w14:textId="77777777" w:rsidR="004419FC" w:rsidRDefault="004419FC" w:rsidP="004419FC">
      <w:pPr>
        <w:tabs>
          <w:tab w:val="left" w:pos="2649"/>
        </w:tabs>
      </w:pPr>
      <w:r>
        <w:t xml:space="preserve">    &lt;meta name="viewport" content="width=device-width, initial-scale=1.0"&gt;</w:t>
      </w:r>
    </w:p>
    <w:p w14:paraId="1F6604E9" w14:textId="77777777" w:rsidR="004419FC" w:rsidRDefault="004419FC" w:rsidP="004419FC">
      <w:pPr>
        <w:tabs>
          <w:tab w:val="left" w:pos="2649"/>
        </w:tabs>
      </w:pPr>
      <w:r>
        <w:t xml:space="preserve">    &lt;title&gt;CSS Float Example&lt;/title&gt;</w:t>
      </w:r>
    </w:p>
    <w:p w14:paraId="27D723E1" w14:textId="77777777" w:rsidR="004419FC" w:rsidRDefault="004419FC" w:rsidP="004419FC">
      <w:pPr>
        <w:tabs>
          <w:tab w:val="left" w:pos="2649"/>
        </w:tabs>
      </w:pPr>
      <w:r>
        <w:t xml:space="preserve">    &lt;style&gt;</w:t>
      </w:r>
    </w:p>
    <w:p w14:paraId="0388424A" w14:textId="77777777" w:rsidR="004419FC" w:rsidRDefault="004419FC" w:rsidP="004419FC">
      <w:pPr>
        <w:tabs>
          <w:tab w:val="left" w:pos="2649"/>
        </w:tabs>
      </w:pPr>
      <w:r>
        <w:t xml:space="preserve">        /* Container for the content */</w:t>
      </w:r>
    </w:p>
    <w:p w14:paraId="1D63B24E" w14:textId="77777777" w:rsidR="004419FC" w:rsidRDefault="004419FC" w:rsidP="004419FC">
      <w:pPr>
        <w:tabs>
          <w:tab w:val="left" w:pos="2649"/>
        </w:tabs>
      </w:pPr>
      <w:r>
        <w:t xml:space="preserve">        .content {</w:t>
      </w:r>
    </w:p>
    <w:p w14:paraId="14BC0E44" w14:textId="77777777" w:rsidR="004419FC" w:rsidRDefault="004419FC" w:rsidP="004419FC">
      <w:pPr>
        <w:tabs>
          <w:tab w:val="left" w:pos="2649"/>
        </w:tabs>
      </w:pPr>
      <w:r>
        <w:t xml:space="preserve">            width: 600px;</w:t>
      </w:r>
    </w:p>
    <w:p w14:paraId="0D7BF576" w14:textId="77777777" w:rsidR="004419FC" w:rsidRDefault="004419FC" w:rsidP="004419FC">
      <w:pPr>
        <w:tabs>
          <w:tab w:val="left" w:pos="2649"/>
        </w:tabs>
      </w:pPr>
      <w:r>
        <w:t xml:space="preserve">            margin: 20px auto;</w:t>
      </w:r>
    </w:p>
    <w:p w14:paraId="67847087" w14:textId="77777777" w:rsidR="004419FC" w:rsidRDefault="004419FC" w:rsidP="004419FC">
      <w:pPr>
        <w:tabs>
          <w:tab w:val="left" w:pos="2649"/>
        </w:tabs>
      </w:pPr>
      <w:r>
        <w:t xml:space="preserve">        }</w:t>
      </w:r>
    </w:p>
    <w:p w14:paraId="012F51BA" w14:textId="1989C3E8" w:rsidR="004419FC" w:rsidRDefault="004419FC" w:rsidP="004419FC">
      <w:pPr>
        <w:tabs>
          <w:tab w:val="left" w:pos="2649"/>
        </w:tabs>
      </w:pPr>
      <w:r>
        <w:t xml:space="preserve">  /* Float an image to the left with text wrapping around it */</w:t>
      </w:r>
    </w:p>
    <w:p w14:paraId="0F5F1002" w14:textId="77777777" w:rsidR="004419FC" w:rsidRDefault="004419FC" w:rsidP="004419FC">
      <w:pPr>
        <w:tabs>
          <w:tab w:val="left" w:pos="2649"/>
        </w:tabs>
      </w:pPr>
      <w:r>
        <w:t xml:space="preserve">        .image-float {</w:t>
      </w:r>
    </w:p>
    <w:p w14:paraId="4CF5E27C" w14:textId="77777777" w:rsidR="004419FC" w:rsidRDefault="004419FC" w:rsidP="004419FC">
      <w:pPr>
        <w:tabs>
          <w:tab w:val="left" w:pos="2649"/>
        </w:tabs>
      </w:pPr>
      <w:r>
        <w:t xml:space="preserve">            float: left;</w:t>
      </w:r>
    </w:p>
    <w:p w14:paraId="0FFE9883" w14:textId="77777777" w:rsidR="004419FC" w:rsidRDefault="004419FC" w:rsidP="004419FC">
      <w:pPr>
        <w:tabs>
          <w:tab w:val="left" w:pos="2649"/>
        </w:tabs>
      </w:pPr>
      <w:r>
        <w:t xml:space="preserve">            margin-right: 20px; /* Space between the image and text */</w:t>
      </w:r>
    </w:p>
    <w:p w14:paraId="352D9323" w14:textId="77777777" w:rsidR="004419FC" w:rsidRDefault="004419FC" w:rsidP="004419FC">
      <w:pPr>
        <w:tabs>
          <w:tab w:val="left" w:pos="2649"/>
        </w:tabs>
      </w:pPr>
      <w:r>
        <w:t xml:space="preserve">            margin-bottom: 20px; /* Space at the bottom */</w:t>
      </w:r>
    </w:p>
    <w:p w14:paraId="30726C60" w14:textId="77777777" w:rsidR="004419FC" w:rsidRDefault="004419FC" w:rsidP="004419FC">
      <w:pPr>
        <w:tabs>
          <w:tab w:val="left" w:pos="2649"/>
        </w:tabs>
      </w:pPr>
      <w:r>
        <w:t xml:space="preserve">        }</w:t>
      </w:r>
    </w:p>
    <w:p w14:paraId="126EA55C" w14:textId="0C76DC58" w:rsidR="004419FC" w:rsidRDefault="004419FC" w:rsidP="004419FC">
      <w:pPr>
        <w:tabs>
          <w:tab w:val="left" w:pos="2649"/>
        </w:tabs>
      </w:pPr>
      <w:r>
        <w:t xml:space="preserve">  /* Just to add some style to the text */</w:t>
      </w:r>
    </w:p>
    <w:p w14:paraId="39CA7577" w14:textId="77777777" w:rsidR="004419FC" w:rsidRDefault="004419FC" w:rsidP="004419FC">
      <w:pPr>
        <w:tabs>
          <w:tab w:val="left" w:pos="2649"/>
        </w:tabs>
      </w:pPr>
      <w:r>
        <w:t xml:space="preserve">        p {</w:t>
      </w:r>
    </w:p>
    <w:p w14:paraId="2709352B" w14:textId="77777777" w:rsidR="004419FC" w:rsidRDefault="004419FC" w:rsidP="004419FC">
      <w:pPr>
        <w:tabs>
          <w:tab w:val="left" w:pos="2649"/>
        </w:tabs>
      </w:pPr>
      <w:r>
        <w:t xml:space="preserve">            line-height: 1.6;</w:t>
      </w:r>
    </w:p>
    <w:p w14:paraId="27496B6B" w14:textId="77777777" w:rsidR="004419FC" w:rsidRDefault="004419FC" w:rsidP="004419FC">
      <w:pPr>
        <w:tabs>
          <w:tab w:val="left" w:pos="2649"/>
        </w:tabs>
      </w:pPr>
      <w:r>
        <w:t xml:space="preserve">            font-size: 18px;</w:t>
      </w:r>
    </w:p>
    <w:p w14:paraId="46AAB592" w14:textId="77777777" w:rsidR="004419FC" w:rsidRDefault="004419FC" w:rsidP="004419FC">
      <w:pPr>
        <w:tabs>
          <w:tab w:val="left" w:pos="2649"/>
        </w:tabs>
      </w:pPr>
      <w:r>
        <w:t xml:space="preserve">        }</w:t>
      </w:r>
    </w:p>
    <w:p w14:paraId="1E0489BE" w14:textId="77777777" w:rsidR="004419FC" w:rsidRDefault="004419FC" w:rsidP="004419FC">
      <w:pPr>
        <w:tabs>
          <w:tab w:val="left" w:pos="2649"/>
        </w:tabs>
      </w:pPr>
      <w:r>
        <w:t xml:space="preserve">    &lt;/style&gt;</w:t>
      </w:r>
    </w:p>
    <w:p w14:paraId="2F25007C" w14:textId="77777777" w:rsidR="004419FC" w:rsidRDefault="004419FC" w:rsidP="004419FC">
      <w:pPr>
        <w:tabs>
          <w:tab w:val="left" w:pos="2649"/>
        </w:tabs>
      </w:pPr>
      <w:r>
        <w:t>&lt;/head&gt;</w:t>
      </w:r>
    </w:p>
    <w:p w14:paraId="3990734F" w14:textId="77777777" w:rsidR="004419FC" w:rsidRDefault="004419FC" w:rsidP="004419FC">
      <w:pPr>
        <w:tabs>
          <w:tab w:val="left" w:pos="2649"/>
        </w:tabs>
      </w:pPr>
      <w:r>
        <w:t>&lt;body&gt;</w:t>
      </w:r>
    </w:p>
    <w:p w14:paraId="3EB09BA7" w14:textId="0B60229D" w:rsidR="004419FC" w:rsidRDefault="004419FC" w:rsidP="004419FC">
      <w:pPr>
        <w:tabs>
          <w:tab w:val="left" w:pos="2649"/>
        </w:tabs>
      </w:pPr>
      <w:r>
        <w:t>&lt;h1&gt;Using float to wrap text around an image&lt;/h1&gt;</w:t>
      </w:r>
    </w:p>
    <w:p w14:paraId="18503A00" w14:textId="77777777" w:rsidR="004419FC" w:rsidRDefault="004419FC" w:rsidP="004419FC">
      <w:pPr>
        <w:tabs>
          <w:tab w:val="left" w:pos="2649"/>
        </w:tabs>
      </w:pPr>
      <w:r>
        <w:t xml:space="preserve">    &lt;div class="content"&gt;</w:t>
      </w:r>
    </w:p>
    <w:p w14:paraId="58CDCDCB" w14:textId="77777777" w:rsidR="004419FC" w:rsidRDefault="004419FC" w:rsidP="004419FC">
      <w:pPr>
        <w:tabs>
          <w:tab w:val="left" w:pos="2649"/>
        </w:tabs>
      </w:pPr>
      <w:r>
        <w:t xml:space="preserve">        &lt;img src="https://via.placeholder.com/150" alt="Placeholder Image" class="image-float"&gt;</w:t>
      </w:r>
    </w:p>
    <w:p w14:paraId="6A5CBCA2" w14:textId="77777777" w:rsidR="004419FC" w:rsidRDefault="004419FC" w:rsidP="004419FC">
      <w:pPr>
        <w:tabs>
          <w:tab w:val="left" w:pos="2649"/>
        </w:tabs>
      </w:pPr>
      <w:r>
        <w:t xml:space="preserve">        &lt;p&gt;</w:t>
      </w:r>
    </w:p>
    <w:p w14:paraId="02BD9588" w14:textId="77777777" w:rsidR="004419FC" w:rsidRDefault="004419FC" w:rsidP="004419FC">
      <w:pPr>
        <w:tabs>
          <w:tab w:val="left" w:pos="2649"/>
        </w:tabs>
      </w:pPr>
      <w:r>
        <w:t xml:space="preserve">            This is a paragraph of text that wraps around the floated image. The image is floated to the left, and the text flows around it. </w:t>
      </w:r>
    </w:p>
    <w:p w14:paraId="3E1E2D7E" w14:textId="77777777" w:rsidR="004419FC" w:rsidRDefault="004419FC" w:rsidP="004419FC">
      <w:pPr>
        <w:tabs>
          <w:tab w:val="left" w:pos="2649"/>
        </w:tabs>
      </w:pPr>
      <w:r>
        <w:t xml:space="preserve">            The &lt;code&gt;float&lt;/code&gt; property allows the image to be positioned alongside the text. The &lt;code&gt;margin-right&lt;/code&gt; property creates space between the image and the text, ensuring they don't touch each other. </w:t>
      </w:r>
    </w:p>
    <w:p w14:paraId="26C3FF43" w14:textId="77777777" w:rsidR="004419FC" w:rsidRDefault="004419FC" w:rsidP="004419FC">
      <w:pPr>
        <w:tabs>
          <w:tab w:val="left" w:pos="2649"/>
        </w:tabs>
      </w:pPr>
      <w:r>
        <w:t xml:space="preserve">            This effect can be used to create interesting layouts and designs where text wraps neatly around elements.</w:t>
      </w:r>
    </w:p>
    <w:p w14:paraId="48247891" w14:textId="77777777" w:rsidR="004419FC" w:rsidRDefault="004419FC" w:rsidP="004419FC">
      <w:pPr>
        <w:tabs>
          <w:tab w:val="left" w:pos="2649"/>
        </w:tabs>
      </w:pPr>
      <w:r>
        <w:t xml:space="preserve">        &lt;/p&gt;</w:t>
      </w:r>
    </w:p>
    <w:p w14:paraId="3A323A9A" w14:textId="77777777" w:rsidR="004419FC" w:rsidRDefault="004419FC" w:rsidP="004419FC">
      <w:pPr>
        <w:tabs>
          <w:tab w:val="left" w:pos="2649"/>
        </w:tabs>
      </w:pPr>
      <w:r>
        <w:t xml:space="preserve">        &lt;p&gt;</w:t>
      </w:r>
    </w:p>
    <w:p w14:paraId="33FEFD50" w14:textId="77777777" w:rsidR="004419FC" w:rsidRDefault="004419FC" w:rsidP="004419FC">
      <w:pPr>
        <w:tabs>
          <w:tab w:val="left" w:pos="2649"/>
        </w:tabs>
      </w:pPr>
      <w:r>
        <w:t xml:space="preserve">            You can add more content here, and the text will continue to flow around the image. Floating is commonly used in layouts like magazine articles or blog posts where images and text need to coexist in a fluid manner.</w:t>
      </w:r>
    </w:p>
    <w:p w14:paraId="5848B7F5" w14:textId="77777777" w:rsidR="004419FC" w:rsidRDefault="004419FC" w:rsidP="004419FC">
      <w:pPr>
        <w:tabs>
          <w:tab w:val="left" w:pos="2649"/>
        </w:tabs>
      </w:pPr>
      <w:r>
        <w:t xml:space="preserve">        &lt;/p&gt;</w:t>
      </w:r>
    </w:p>
    <w:p w14:paraId="78C6204C" w14:textId="77777777" w:rsidR="004419FC" w:rsidRDefault="004419FC" w:rsidP="004419FC">
      <w:pPr>
        <w:tabs>
          <w:tab w:val="left" w:pos="2649"/>
        </w:tabs>
      </w:pPr>
      <w:r>
        <w:t xml:space="preserve">    &lt;/div&gt;</w:t>
      </w:r>
    </w:p>
    <w:p w14:paraId="07513DB3" w14:textId="021C87A1" w:rsidR="004419FC" w:rsidRDefault="004419FC" w:rsidP="004419FC">
      <w:pPr>
        <w:tabs>
          <w:tab w:val="left" w:pos="2649"/>
        </w:tabs>
      </w:pPr>
      <w:r>
        <w:t>&lt;/body&gt;</w:t>
      </w:r>
    </w:p>
    <w:p w14:paraId="3C3A1AB6" w14:textId="1B8BCD82" w:rsidR="004419FC" w:rsidRDefault="004419FC" w:rsidP="004419FC">
      <w:pPr>
        <w:tabs>
          <w:tab w:val="left" w:pos="2649"/>
        </w:tabs>
      </w:pPr>
      <w:r>
        <w:t>&lt;/html&gt;</w:t>
      </w:r>
    </w:p>
    <w:p w14:paraId="5D57B989" w14:textId="1E04B68B" w:rsidR="004419FC" w:rsidRDefault="004419FC" w:rsidP="004419FC">
      <w:pPr>
        <w:tabs>
          <w:tab w:val="left" w:pos="2649"/>
        </w:tabs>
      </w:pPr>
      <w:r>
        <w:t>Output:</w:t>
      </w:r>
    </w:p>
    <w:p w14:paraId="35DBAB71" w14:textId="17D5B1E8" w:rsidR="004419FC" w:rsidRDefault="004419FC" w:rsidP="004419FC">
      <w:pPr>
        <w:tabs>
          <w:tab w:val="left" w:pos="2649"/>
        </w:tabs>
      </w:pPr>
      <w:r w:rsidRPr="004419FC">
        <w:rPr>
          <w:noProof/>
          <w:lang w:eastAsia="en-IN"/>
        </w:rPr>
        <w:drawing>
          <wp:inline distT="0" distB="0" distL="0" distR="0" wp14:anchorId="169A6506" wp14:editId="008C0CDA">
            <wp:extent cx="4508205" cy="2349500"/>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8731" cy="2360197"/>
                    </a:xfrm>
                    <a:prstGeom prst="rect">
                      <a:avLst/>
                    </a:prstGeom>
                  </pic:spPr>
                </pic:pic>
              </a:graphicData>
            </a:graphic>
          </wp:inline>
        </w:drawing>
      </w:r>
    </w:p>
    <w:p w14:paraId="7C16D949" w14:textId="438DF335" w:rsidR="004419FC" w:rsidRDefault="004419FC" w:rsidP="004419FC">
      <w:pPr>
        <w:tabs>
          <w:tab w:val="left" w:pos="2649"/>
        </w:tabs>
      </w:pPr>
    </w:p>
    <w:p w14:paraId="37B8074E" w14:textId="79CF9E27" w:rsidR="004419FC" w:rsidRDefault="004419FC" w:rsidP="004419FC">
      <w:pPr>
        <w:tabs>
          <w:tab w:val="left" w:pos="2649"/>
        </w:tabs>
        <w:jc w:val="center"/>
      </w:pPr>
      <w:r>
        <w:t>Project-96</w:t>
      </w:r>
    </w:p>
    <w:p w14:paraId="2CF347F6" w14:textId="0C4CEA18" w:rsidR="004419FC" w:rsidRDefault="004419FC" w:rsidP="004419FC">
      <w:pPr>
        <w:tabs>
          <w:tab w:val="left" w:pos="2649"/>
        </w:tabs>
      </w:pPr>
      <w:r>
        <w:t>Demonstrate the usage of `calc()` in CSS</w:t>
      </w:r>
    </w:p>
    <w:p w14:paraId="24122C97" w14:textId="77777777" w:rsidR="004419FC" w:rsidRDefault="004419FC" w:rsidP="004419FC">
      <w:pPr>
        <w:tabs>
          <w:tab w:val="left" w:pos="2649"/>
        </w:tabs>
      </w:pPr>
      <w:r>
        <w:t>&lt;!DOCTYPE html&gt;</w:t>
      </w:r>
    </w:p>
    <w:p w14:paraId="6845684E" w14:textId="77777777" w:rsidR="004419FC" w:rsidRDefault="004419FC" w:rsidP="004419FC">
      <w:pPr>
        <w:tabs>
          <w:tab w:val="left" w:pos="2649"/>
        </w:tabs>
      </w:pPr>
      <w:r>
        <w:t>&lt;html lang="en"&gt;</w:t>
      </w:r>
    </w:p>
    <w:p w14:paraId="49BF752B" w14:textId="77777777" w:rsidR="004419FC" w:rsidRDefault="004419FC" w:rsidP="004419FC">
      <w:pPr>
        <w:tabs>
          <w:tab w:val="left" w:pos="2649"/>
        </w:tabs>
      </w:pPr>
      <w:r>
        <w:t>&lt;head&gt;</w:t>
      </w:r>
    </w:p>
    <w:p w14:paraId="50FEBDA0" w14:textId="77777777" w:rsidR="004419FC" w:rsidRDefault="004419FC" w:rsidP="004419FC">
      <w:pPr>
        <w:tabs>
          <w:tab w:val="left" w:pos="2649"/>
        </w:tabs>
      </w:pPr>
      <w:r>
        <w:t xml:space="preserve">    &lt;meta charset="UTF-8"&gt;</w:t>
      </w:r>
    </w:p>
    <w:p w14:paraId="57BD7625" w14:textId="77777777" w:rsidR="004419FC" w:rsidRDefault="004419FC" w:rsidP="004419FC">
      <w:pPr>
        <w:tabs>
          <w:tab w:val="left" w:pos="2649"/>
        </w:tabs>
      </w:pPr>
      <w:r>
        <w:t xml:space="preserve">    &lt;meta name="viewport" content="width=device-width, initial-scale=1.0"&gt;</w:t>
      </w:r>
    </w:p>
    <w:p w14:paraId="1A6A4D2C" w14:textId="77777777" w:rsidR="004419FC" w:rsidRDefault="004419FC" w:rsidP="004419FC">
      <w:pPr>
        <w:tabs>
          <w:tab w:val="left" w:pos="2649"/>
        </w:tabs>
      </w:pPr>
      <w:r>
        <w:t xml:space="preserve">    &lt;title&gt;CSS calc() Example&lt;/title&gt;</w:t>
      </w:r>
    </w:p>
    <w:p w14:paraId="7B1F61C1" w14:textId="77777777" w:rsidR="004419FC" w:rsidRDefault="004419FC" w:rsidP="004419FC">
      <w:pPr>
        <w:tabs>
          <w:tab w:val="left" w:pos="2649"/>
        </w:tabs>
      </w:pPr>
      <w:r>
        <w:t xml:space="preserve">    &lt;style&gt;</w:t>
      </w:r>
    </w:p>
    <w:p w14:paraId="7DF621F8" w14:textId="77777777" w:rsidR="004419FC" w:rsidRDefault="004419FC" w:rsidP="004419FC">
      <w:pPr>
        <w:tabs>
          <w:tab w:val="left" w:pos="2649"/>
        </w:tabs>
      </w:pPr>
      <w:r>
        <w:t xml:space="preserve">        .container {</w:t>
      </w:r>
    </w:p>
    <w:p w14:paraId="668226D8" w14:textId="77777777" w:rsidR="004419FC" w:rsidRDefault="004419FC" w:rsidP="004419FC">
      <w:pPr>
        <w:tabs>
          <w:tab w:val="left" w:pos="2649"/>
        </w:tabs>
      </w:pPr>
      <w:r>
        <w:t xml:space="preserve">            width: calc(100% - 40px); /* Full width minus 40px */</w:t>
      </w:r>
    </w:p>
    <w:p w14:paraId="2A192122" w14:textId="77777777" w:rsidR="004419FC" w:rsidRDefault="004419FC" w:rsidP="004419FC">
      <w:pPr>
        <w:tabs>
          <w:tab w:val="left" w:pos="2649"/>
        </w:tabs>
      </w:pPr>
      <w:r>
        <w:t xml:space="preserve">            padding: 20px;</w:t>
      </w:r>
    </w:p>
    <w:p w14:paraId="2118E813" w14:textId="77777777" w:rsidR="004419FC" w:rsidRDefault="004419FC" w:rsidP="004419FC">
      <w:pPr>
        <w:tabs>
          <w:tab w:val="left" w:pos="2649"/>
        </w:tabs>
      </w:pPr>
      <w:r>
        <w:t xml:space="preserve">            background-color: lightblue;</w:t>
      </w:r>
    </w:p>
    <w:p w14:paraId="538BE8C2" w14:textId="77777777" w:rsidR="004419FC" w:rsidRDefault="004419FC" w:rsidP="004419FC">
      <w:pPr>
        <w:tabs>
          <w:tab w:val="left" w:pos="2649"/>
        </w:tabs>
      </w:pPr>
      <w:r>
        <w:t xml:space="preserve">            box-sizing: border-box; /* Includes padding in the width */</w:t>
      </w:r>
    </w:p>
    <w:p w14:paraId="396D3BBC" w14:textId="77777777" w:rsidR="004419FC" w:rsidRDefault="004419FC" w:rsidP="004419FC">
      <w:pPr>
        <w:tabs>
          <w:tab w:val="left" w:pos="2649"/>
        </w:tabs>
      </w:pPr>
      <w:r>
        <w:t xml:space="preserve">        }</w:t>
      </w:r>
    </w:p>
    <w:p w14:paraId="4EDC60A6" w14:textId="19D32FED" w:rsidR="004419FC" w:rsidRDefault="004419FC" w:rsidP="004419FC">
      <w:pPr>
        <w:tabs>
          <w:tab w:val="left" w:pos="2649"/>
        </w:tabs>
      </w:pPr>
      <w:r>
        <w:t xml:space="preserve">  .content {</w:t>
      </w:r>
    </w:p>
    <w:p w14:paraId="77748D41" w14:textId="77777777" w:rsidR="004419FC" w:rsidRDefault="004419FC" w:rsidP="004419FC">
      <w:pPr>
        <w:tabs>
          <w:tab w:val="left" w:pos="2649"/>
        </w:tabs>
      </w:pPr>
      <w:r>
        <w:t xml:space="preserve">            width: calc(50% - 10px); /* 50% of parent width minus 10px */</w:t>
      </w:r>
    </w:p>
    <w:p w14:paraId="4D5BE55B" w14:textId="77777777" w:rsidR="004419FC" w:rsidRDefault="004419FC" w:rsidP="004419FC">
      <w:pPr>
        <w:tabs>
          <w:tab w:val="left" w:pos="2649"/>
        </w:tabs>
      </w:pPr>
      <w:r>
        <w:t xml:space="preserve">            margin: 10px;</w:t>
      </w:r>
    </w:p>
    <w:p w14:paraId="597ABFE1" w14:textId="77777777" w:rsidR="004419FC" w:rsidRDefault="004419FC" w:rsidP="004419FC">
      <w:pPr>
        <w:tabs>
          <w:tab w:val="left" w:pos="2649"/>
        </w:tabs>
      </w:pPr>
      <w:r>
        <w:t xml:space="preserve">            padding: 10px;</w:t>
      </w:r>
    </w:p>
    <w:p w14:paraId="55200330" w14:textId="77777777" w:rsidR="004419FC" w:rsidRDefault="004419FC" w:rsidP="004419FC">
      <w:pPr>
        <w:tabs>
          <w:tab w:val="left" w:pos="2649"/>
        </w:tabs>
      </w:pPr>
      <w:r>
        <w:t xml:space="preserve">            background-color: lightcoral;</w:t>
      </w:r>
    </w:p>
    <w:p w14:paraId="48272A38" w14:textId="77777777" w:rsidR="004419FC" w:rsidRDefault="004419FC" w:rsidP="004419FC">
      <w:pPr>
        <w:tabs>
          <w:tab w:val="left" w:pos="2649"/>
        </w:tabs>
      </w:pPr>
      <w:r>
        <w:t xml:space="preserve">        }</w:t>
      </w:r>
    </w:p>
    <w:p w14:paraId="218B81C2" w14:textId="77777777" w:rsidR="004419FC" w:rsidRDefault="004419FC" w:rsidP="004419FC">
      <w:pPr>
        <w:tabs>
          <w:tab w:val="left" w:pos="2649"/>
        </w:tabs>
      </w:pPr>
      <w:r>
        <w:t xml:space="preserve">    &lt;/style&gt;</w:t>
      </w:r>
    </w:p>
    <w:p w14:paraId="7FFDBA07" w14:textId="77777777" w:rsidR="004419FC" w:rsidRDefault="004419FC" w:rsidP="004419FC">
      <w:pPr>
        <w:tabs>
          <w:tab w:val="left" w:pos="2649"/>
        </w:tabs>
      </w:pPr>
      <w:r>
        <w:t>&lt;/head&gt;</w:t>
      </w:r>
    </w:p>
    <w:p w14:paraId="43D6947B" w14:textId="77777777" w:rsidR="004419FC" w:rsidRDefault="004419FC" w:rsidP="004419FC">
      <w:pPr>
        <w:tabs>
          <w:tab w:val="left" w:pos="2649"/>
        </w:tabs>
      </w:pPr>
      <w:r>
        <w:t>&lt;body&gt;</w:t>
      </w:r>
    </w:p>
    <w:p w14:paraId="3462488F" w14:textId="5538E274" w:rsidR="004419FC" w:rsidRDefault="004419FC" w:rsidP="004419FC">
      <w:pPr>
        <w:tabs>
          <w:tab w:val="left" w:pos="2649"/>
        </w:tabs>
      </w:pPr>
      <w:r>
        <w:t xml:space="preserve"> &lt;h1&gt;Using calc() for Dynamic Layout&lt;/h1&gt;</w:t>
      </w:r>
    </w:p>
    <w:p w14:paraId="39867555" w14:textId="77777777" w:rsidR="004419FC" w:rsidRDefault="004419FC" w:rsidP="004419FC">
      <w:pPr>
        <w:tabs>
          <w:tab w:val="left" w:pos="2649"/>
        </w:tabs>
      </w:pPr>
      <w:r>
        <w:t xml:space="preserve">    &lt;div class="container"&gt;</w:t>
      </w:r>
    </w:p>
    <w:p w14:paraId="7650207B" w14:textId="77777777" w:rsidR="004419FC" w:rsidRDefault="004419FC" w:rsidP="004419FC">
      <w:pPr>
        <w:tabs>
          <w:tab w:val="left" w:pos="2649"/>
        </w:tabs>
      </w:pPr>
      <w:r>
        <w:t xml:space="preserve">        &lt;div class="content"&gt;</w:t>
      </w:r>
    </w:p>
    <w:p w14:paraId="7AFB1062" w14:textId="77777777" w:rsidR="004419FC" w:rsidRDefault="004419FC" w:rsidP="004419FC">
      <w:pPr>
        <w:tabs>
          <w:tab w:val="left" w:pos="2649"/>
        </w:tabs>
      </w:pPr>
      <w:r>
        <w:t xml:space="preserve">            This content box has a dynamic width calculated with `calc()`. It takes 50% of the parent container's width, minus 10px.</w:t>
      </w:r>
    </w:p>
    <w:p w14:paraId="0CB069A1" w14:textId="77777777" w:rsidR="004419FC" w:rsidRDefault="004419FC" w:rsidP="004419FC">
      <w:pPr>
        <w:tabs>
          <w:tab w:val="left" w:pos="2649"/>
        </w:tabs>
      </w:pPr>
      <w:r>
        <w:t xml:space="preserve">        &lt;/div&gt;</w:t>
      </w:r>
    </w:p>
    <w:p w14:paraId="66D0F9DC" w14:textId="77777777" w:rsidR="004419FC" w:rsidRDefault="004419FC" w:rsidP="004419FC">
      <w:pPr>
        <w:tabs>
          <w:tab w:val="left" w:pos="2649"/>
        </w:tabs>
      </w:pPr>
      <w:r>
        <w:t xml:space="preserve">    &lt;/div&gt;</w:t>
      </w:r>
    </w:p>
    <w:p w14:paraId="164C5880" w14:textId="0A3CC304" w:rsidR="004419FC" w:rsidRDefault="004419FC" w:rsidP="004419FC">
      <w:pPr>
        <w:tabs>
          <w:tab w:val="left" w:pos="2649"/>
        </w:tabs>
      </w:pPr>
      <w:r>
        <w:t>&lt;/body&gt;</w:t>
      </w:r>
    </w:p>
    <w:p w14:paraId="7DBD56E2" w14:textId="55E24541" w:rsidR="004419FC" w:rsidRDefault="004419FC" w:rsidP="004419FC">
      <w:pPr>
        <w:tabs>
          <w:tab w:val="left" w:pos="2649"/>
        </w:tabs>
      </w:pPr>
      <w:r>
        <w:t>&lt;/html&gt;</w:t>
      </w:r>
    </w:p>
    <w:p w14:paraId="6487A441" w14:textId="39FCAE66" w:rsidR="004419FC" w:rsidRDefault="004419FC" w:rsidP="004419FC">
      <w:pPr>
        <w:tabs>
          <w:tab w:val="left" w:pos="2649"/>
        </w:tabs>
      </w:pPr>
      <w:r>
        <w:t>Output:</w:t>
      </w:r>
    </w:p>
    <w:p w14:paraId="2DBB48DC" w14:textId="401230F7" w:rsidR="004419FC" w:rsidRDefault="004419FC" w:rsidP="004419FC">
      <w:pPr>
        <w:tabs>
          <w:tab w:val="left" w:pos="2649"/>
        </w:tabs>
      </w:pPr>
      <w:r w:rsidRPr="004419FC">
        <w:rPr>
          <w:noProof/>
          <w:lang w:eastAsia="en-IN"/>
        </w:rPr>
        <w:drawing>
          <wp:inline distT="0" distB="0" distL="0" distR="0" wp14:anchorId="34492B88" wp14:editId="423D2DC8">
            <wp:extent cx="5715000" cy="2094614"/>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5775" cy="2102228"/>
                    </a:xfrm>
                    <a:prstGeom prst="rect">
                      <a:avLst/>
                    </a:prstGeom>
                  </pic:spPr>
                </pic:pic>
              </a:graphicData>
            </a:graphic>
          </wp:inline>
        </w:drawing>
      </w:r>
    </w:p>
    <w:p w14:paraId="14ED4F5F" w14:textId="381E8F7D" w:rsidR="004419FC" w:rsidRDefault="004419FC" w:rsidP="004419FC">
      <w:pPr>
        <w:tabs>
          <w:tab w:val="left" w:pos="2649"/>
        </w:tabs>
      </w:pPr>
    </w:p>
    <w:p w14:paraId="077385C8" w14:textId="63C45EDD" w:rsidR="004419FC" w:rsidRDefault="004419FC" w:rsidP="004419FC">
      <w:pPr>
        <w:tabs>
          <w:tab w:val="left" w:pos="2649"/>
        </w:tabs>
        <w:jc w:val="center"/>
      </w:pPr>
      <w:r>
        <w:t>Project-97</w:t>
      </w:r>
    </w:p>
    <w:p w14:paraId="7F7840AA" w14:textId="769D2277" w:rsidR="004419FC" w:rsidRDefault="004419FC" w:rsidP="004419FC">
      <w:pPr>
        <w:tabs>
          <w:tab w:val="left" w:pos="2649"/>
        </w:tabs>
      </w:pPr>
      <w:r>
        <w:t>Demonstrate the usage of `min()` in CSS</w:t>
      </w:r>
    </w:p>
    <w:p w14:paraId="10F26826" w14:textId="77777777" w:rsidR="00416140" w:rsidRDefault="00416140" w:rsidP="00416140">
      <w:pPr>
        <w:tabs>
          <w:tab w:val="left" w:pos="2649"/>
        </w:tabs>
      </w:pPr>
      <w:r>
        <w:t>&lt;!DOCTYPE html&gt;</w:t>
      </w:r>
    </w:p>
    <w:p w14:paraId="3E9229C2" w14:textId="77777777" w:rsidR="00416140" w:rsidRDefault="00416140" w:rsidP="00416140">
      <w:pPr>
        <w:tabs>
          <w:tab w:val="left" w:pos="2649"/>
        </w:tabs>
      </w:pPr>
      <w:r>
        <w:t>&lt;html lang="en"&gt;</w:t>
      </w:r>
    </w:p>
    <w:p w14:paraId="0858DAE9" w14:textId="77777777" w:rsidR="00416140" w:rsidRDefault="00416140" w:rsidP="00416140">
      <w:pPr>
        <w:tabs>
          <w:tab w:val="left" w:pos="2649"/>
        </w:tabs>
      </w:pPr>
      <w:r>
        <w:t>&lt;head&gt;</w:t>
      </w:r>
    </w:p>
    <w:p w14:paraId="53D2D18B" w14:textId="77777777" w:rsidR="00416140" w:rsidRDefault="00416140" w:rsidP="00416140">
      <w:pPr>
        <w:tabs>
          <w:tab w:val="left" w:pos="2649"/>
        </w:tabs>
      </w:pPr>
      <w:r>
        <w:t xml:space="preserve">    &lt;meta charset="UTF-8"&gt;</w:t>
      </w:r>
    </w:p>
    <w:p w14:paraId="59BDA47A" w14:textId="77777777" w:rsidR="00416140" w:rsidRDefault="00416140" w:rsidP="00416140">
      <w:pPr>
        <w:tabs>
          <w:tab w:val="left" w:pos="2649"/>
        </w:tabs>
      </w:pPr>
      <w:r>
        <w:t xml:space="preserve">    &lt;meta name="viewport" content="width=device-width, initial-scale=1.0"&gt;</w:t>
      </w:r>
    </w:p>
    <w:p w14:paraId="5B5BB423" w14:textId="77777777" w:rsidR="00416140" w:rsidRDefault="00416140" w:rsidP="00416140">
      <w:pPr>
        <w:tabs>
          <w:tab w:val="left" w:pos="2649"/>
        </w:tabs>
      </w:pPr>
      <w:r>
        <w:t xml:space="preserve">    &lt;title&gt;CSS min() Example&lt;/title&gt;</w:t>
      </w:r>
    </w:p>
    <w:p w14:paraId="681A780E" w14:textId="77777777" w:rsidR="00416140" w:rsidRDefault="00416140" w:rsidP="00416140">
      <w:pPr>
        <w:tabs>
          <w:tab w:val="left" w:pos="2649"/>
        </w:tabs>
      </w:pPr>
      <w:r>
        <w:t xml:space="preserve">    &lt;style&gt;</w:t>
      </w:r>
    </w:p>
    <w:p w14:paraId="5A7CAD04" w14:textId="77777777" w:rsidR="00416140" w:rsidRDefault="00416140" w:rsidP="00416140">
      <w:pPr>
        <w:tabs>
          <w:tab w:val="left" w:pos="2649"/>
        </w:tabs>
      </w:pPr>
      <w:r>
        <w:t xml:space="preserve">        .container {</w:t>
      </w:r>
    </w:p>
    <w:p w14:paraId="7C065CEC" w14:textId="77777777" w:rsidR="00416140" w:rsidRDefault="00416140" w:rsidP="00416140">
      <w:pPr>
        <w:tabs>
          <w:tab w:val="left" w:pos="2649"/>
        </w:tabs>
      </w:pPr>
      <w:r>
        <w:t xml:space="preserve">            background-color: lightblue;</w:t>
      </w:r>
    </w:p>
    <w:p w14:paraId="1B27CE36" w14:textId="77777777" w:rsidR="00416140" w:rsidRDefault="00416140" w:rsidP="00416140">
      <w:pPr>
        <w:tabs>
          <w:tab w:val="left" w:pos="2649"/>
        </w:tabs>
      </w:pPr>
      <w:r>
        <w:t xml:space="preserve">            margin: 20px;</w:t>
      </w:r>
    </w:p>
    <w:p w14:paraId="611EA67C" w14:textId="77777777" w:rsidR="00416140" w:rsidRDefault="00416140" w:rsidP="00416140">
      <w:pPr>
        <w:tabs>
          <w:tab w:val="left" w:pos="2649"/>
        </w:tabs>
      </w:pPr>
      <w:r>
        <w:t xml:space="preserve">            padding: 20px;</w:t>
      </w:r>
    </w:p>
    <w:p w14:paraId="6FE5DE14" w14:textId="77777777" w:rsidR="00416140" w:rsidRDefault="00416140" w:rsidP="00416140">
      <w:pPr>
        <w:tabs>
          <w:tab w:val="left" w:pos="2649"/>
        </w:tabs>
      </w:pPr>
      <w:r>
        <w:t xml:space="preserve">            width: min(50%, 400px); /* Set width to 50% of parent, but no larger than 400px */</w:t>
      </w:r>
    </w:p>
    <w:p w14:paraId="608588D8" w14:textId="77777777" w:rsidR="00416140" w:rsidRDefault="00416140" w:rsidP="00416140">
      <w:pPr>
        <w:tabs>
          <w:tab w:val="left" w:pos="2649"/>
        </w:tabs>
      </w:pPr>
      <w:r>
        <w:t xml:space="preserve">        }</w:t>
      </w:r>
    </w:p>
    <w:p w14:paraId="7DDFAFBD" w14:textId="77777777" w:rsidR="00416140" w:rsidRDefault="00416140" w:rsidP="00416140">
      <w:pPr>
        <w:tabs>
          <w:tab w:val="left" w:pos="2649"/>
        </w:tabs>
      </w:pPr>
      <w:r>
        <w:t xml:space="preserve">    &lt;/style&gt;</w:t>
      </w:r>
    </w:p>
    <w:p w14:paraId="0965EDBC" w14:textId="77777777" w:rsidR="00416140" w:rsidRDefault="00416140" w:rsidP="00416140">
      <w:pPr>
        <w:tabs>
          <w:tab w:val="left" w:pos="2649"/>
        </w:tabs>
      </w:pPr>
      <w:r>
        <w:t>&lt;/head&gt;</w:t>
      </w:r>
    </w:p>
    <w:p w14:paraId="265DF361" w14:textId="77777777" w:rsidR="00416140" w:rsidRDefault="00416140" w:rsidP="00416140">
      <w:pPr>
        <w:tabs>
          <w:tab w:val="left" w:pos="2649"/>
        </w:tabs>
      </w:pPr>
      <w:r>
        <w:t>&lt;body&gt;</w:t>
      </w:r>
    </w:p>
    <w:p w14:paraId="4C334635" w14:textId="61CFD9FF" w:rsidR="00416140" w:rsidRDefault="00416140" w:rsidP="00416140">
      <w:pPr>
        <w:tabs>
          <w:tab w:val="left" w:pos="2649"/>
        </w:tabs>
      </w:pPr>
      <w:r>
        <w:t xml:space="preserve">  &lt;h1&gt;Using min() for Responsive Width&lt;/h1&gt;</w:t>
      </w:r>
    </w:p>
    <w:p w14:paraId="661938F1" w14:textId="77777777" w:rsidR="00416140" w:rsidRDefault="00416140" w:rsidP="00416140">
      <w:pPr>
        <w:tabs>
          <w:tab w:val="left" w:pos="2649"/>
        </w:tabs>
      </w:pPr>
      <w:r>
        <w:t xml:space="preserve">    &lt;div class="container"&gt;</w:t>
      </w:r>
    </w:p>
    <w:p w14:paraId="70AA5FA6" w14:textId="77777777" w:rsidR="00416140" w:rsidRDefault="00416140" w:rsidP="00416140">
      <w:pPr>
        <w:tabs>
          <w:tab w:val="left" w:pos="2649"/>
        </w:tabs>
      </w:pPr>
      <w:r>
        <w:t xml:space="preserve">        This container will be 50% of the parent width, but no larger than 400px.</w:t>
      </w:r>
    </w:p>
    <w:p w14:paraId="532444EF" w14:textId="77777777" w:rsidR="00416140" w:rsidRDefault="00416140" w:rsidP="00416140">
      <w:pPr>
        <w:tabs>
          <w:tab w:val="left" w:pos="2649"/>
        </w:tabs>
      </w:pPr>
      <w:r>
        <w:t xml:space="preserve">    &lt;/div&gt;</w:t>
      </w:r>
    </w:p>
    <w:p w14:paraId="02A5C46E" w14:textId="279805AC" w:rsidR="00416140" w:rsidRDefault="00416140" w:rsidP="00416140">
      <w:pPr>
        <w:tabs>
          <w:tab w:val="left" w:pos="2649"/>
        </w:tabs>
      </w:pPr>
      <w:r>
        <w:t>&lt;/body&gt;</w:t>
      </w:r>
    </w:p>
    <w:p w14:paraId="05402C11" w14:textId="7DEAEACB" w:rsidR="004419FC" w:rsidRDefault="00416140" w:rsidP="00416140">
      <w:pPr>
        <w:tabs>
          <w:tab w:val="left" w:pos="2649"/>
        </w:tabs>
      </w:pPr>
      <w:r>
        <w:t>&lt;/html&gt;</w:t>
      </w:r>
    </w:p>
    <w:p w14:paraId="383E61D0" w14:textId="5B8CA7BE" w:rsidR="00416140" w:rsidRDefault="00416140" w:rsidP="00416140">
      <w:pPr>
        <w:tabs>
          <w:tab w:val="left" w:pos="2649"/>
        </w:tabs>
      </w:pPr>
      <w:r>
        <w:t>Output:</w:t>
      </w:r>
    </w:p>
    <w:p w14:paraId="3E0C1D2F" w14:textId="0CBAB5EC" w:rsidR="00416140" w:rsidRDefault="00416140" w:rsidP="00416140">
      <w:pPr>
        <w:tabs>
          <w:tab w:val="left" w:pos="2649"/>
        </w:tabs>
      </w:pPr>
      <w:r w:rsidRPr="00416140">
        <w:rPr>
          <w:noProof/>
          <w:lang w:eastAsia="en-IN"/>
        </w:rPr>
        <w:drawing>
          <wp:inline distT="0" distB="0" distL="0" distR="0" wp14:anchorId="42A59DD2" wp14:editId="18F86801">
            <wp:extent cx="4762500" cy="202018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6802" cy="2026253"/>
                    </a:xfrm>
                    <a:prstGeom prst="rect">
                      <a:avLst/>
                    </a:prstGeom>
                  </pic:spPr>
                </pic:pic>
              </a:graphicData>
            </a:graphic>
          </wp:inline>
        </w:drawing>
      </w:r>
    </w:p>
    <w:p w14:paraId="71E1E41E" w14:textId="02467BCA" w:rsidR="00416140" w:rsidRDefault="00416140" w:rsidP="00416140">
      <w:pPr>
        <w:tabs>
          <w:tab w:val="left" w:pos="2649"/>
        </w:tabs>
        <w:jc w:val="center"/>
      </w:pPr>
      <w:r>
        <w:t>Project-98</w:t>
      </w:r>
    </w:p>
    <w:p w14:paraId="6507A77B" w14:textId="69D11E1A" w:rsidR="00416140" w:rsidRDefault="00416140" w:rsidP="00416140">
      <w:pPr>
        <w:tabs>
          <w:tab w:val="left" w:pos="2649"/>
        </w:tabs>
      </w:pPr>
      <w:r>
        <w:t>Demonstrate the usage of `max()` in CSS</w:t>
      </w:r>
    </w:p>
    <w:p w14:paraId="0BBCD9B8" w14:textId="77777777" w:rsidR="00416140" w:rsidRDefault="00416140" w:rsidP="00416140">
      <w:pPr>
        <w:tabs>
          <w:tab w:val="left" w:pos="2649"/>
        </w:tabs>
      </w:pPr>
      <w:r>
        <w:t>&lt;!DOCTYPE html&gt;</w:t>
      </w:r>
    </w:p>
    <w:p w14:paraId="66F91C5E" w14:textId="77777777" w:rsidR="00416140" w:rsidRDefault="00416140" w:rsidP="00416140">
      <w:pPr>
        <w:tabs>
          <w:tab w:val="left" w:pos="2649"/>
        </w:tabs>
      </w:pPr>
      <w:r>
        <w:t>&lt;html lang="en"&gt;</w:t>
      </w:r>
    </w:p>
    <w:p w14:paraId="7DC228A6" w14:textId="77777777" w:rsidR="00416140" w:rsidRDefault="00416140" w:rsidP="00416140">
      <w:pPr>
        <w:tabs>
          <w:tab w:val="left" w:pos="2649"/>
        </w:tabs>
      </w:pPr>
      <w:r>
        <w:t>&lt;head&gt;</w:t>
      </w:r>
    </w:p>
    <w:p w14:paraId="1C9E54BA" w14:textId="77777777" w:rsidR="00416140" w:rsidRDefault="00416140" w:rsidP="00416140">
      <w:pPr>
        <w:tabs>
          <w:tab w:val="left" w:pos="2649"/>
        </w:tabs>
      </w:pPr>
      <w:r>
        <w:t xml:space="preserve">    &lt;meta charset="UTF-8"&gt;</w:t>
      </w:r>
    </w:p>
    <w:p w14:paraId="0125371F" w14:textId="77777777" w:rsidR="00416140" w:rsidRDefault="00416140" w:rsidP="00416140">
      <w:pPr>
        <w:tabs>
          <w:tab w:val="left" w:pos="2649"/>
        </w:tabs>
      </w:pPr>
      <w:r>
        <w:t xml:space="preserve">    &lt;meta name="viewport" content="width=device-width, initial-scale=1.0"&gt;</w:t>
      </w:r>
    </w:p>
    <w:p w14:paraId="0BC041AF" w14:textId="77777777" w:rsidR="00416140" w:rsidRDefault="00416140" w:rsidP="00416140">
      <w:pPr>
        <w:tabs>
          <w:tab w:val="left" w:pos="2649"/>
        </w:tabs>
      </w:pPr>
      <w:r>
        <w:t xml:space="preserve">    &lt;title&gt;CSS max() Example&lt;/title&gt;</w:t>
      </w:r>
    </w:p>
    <w:p w14:paraId="69A48A80" w14:textId="77777777" w:rsidR="00416140" w:rsidRDefault="00416140" w:rsidP="00416140">
      <w:pPr>
        <w:tabs>
          <w:tab w:val="left" w:pos="2649"/>
        </w:tabs>
      </w:pPr>
      <w:r>
        <w:t xml:space="preserve">    &lt;style&gt;</w:t>
      </w:r>
    </w:p>
    <w:p w14:paraId="6862311E" w14:textId="77777777" w:rsidR="00416140" w:rsidRDefault="00416140" w:rsidP="00416140">
      <w:pPr>
        <w:tabs>
          <w:tab w:val="left" w:pos="2649"/>
        </w:tabs>
      </w:pPr>
      <w:r>
        <w:t xml:space="preserve">        .container {</w:t>
      </w:r>
    </w:p>
    <w:p w14:paraId="1A03418A" w14:textId="77777777" w:rsidR="00416140" w:rsidRDefault="00416140" w:rsidP="00416140">
      <w:pPr>
        <w:tabs>
          <w:tab w:val="left" w:pos="2649"/>
        </w:tabs>
      </w:pPr>
      <w:r>
        <w:t xml:space="preserve">            background-color: lightblue;</w:t>
      </w:r>
    </w:p>
    <w:p w14:paraId="09F6055B" w14:textId="77777777" w:rsidR="00416140" w:rsidRDefault="00416140" w:rsidP="00416140">
      <w:pPr>
        <w:tabs>
          <w:tab w:val="left" w:pos="2649"/>
        </w:tabs>
      </w:pPr>
      <w:r>
        <w:t xml:space="preserve">            margin: 20px;</w:t>
      </w:r>
    </w:p>
    <w:p w14:paraId="3E382CB4" w14:textId="77777777" w:rsidR="00416140" w:rsidRDefault="00416140" w:rsidP="00416140">
      <w:pPr>
        <w:tabs>
          <w:tab w:val="left" w:pos="2649"/>
        </w:tabs>
      </w:pPr>
      <w:r>
        <w:t xml:space="preserve">            padding: 20px;</w:t>
      </w:r>
    </w:p>
    <w:p w14:paraId="0C17DB85" w14:textId="77777777" w:rsidR="00416140" w:rsidRDefault="00416140" w:rsidP="00416140">
      <w:pPr>
        <w:tabs>
          <w:tab w:val="left" w:pos="2649"/>
        </w:tabs>
      </w:pPr>
      <w:r>
        <w:t xml:space="preserve">            width: max(50%, 400px); /* Set width to 50% of parent, but at least 400px */</w:t>
      </w:r>
    </w:p>
    <w:p w14:paraId="0A4D46E6" w14:textId="77777777" w:rsidR="00416140" w:rsidRDefault="00416140" w:rsidP="00416140">
      <w:pPr>
        <w:tabs>
          <w:tab w:val="left" w:pos="2649"/>
        </w:tabs>
      </w:pPr>
      <w:r>
        <w:t xml:space="preserve">        }</w:t>
      </w:r>
    </w:p>
    <w:p w14:paraId="51A5A744" w14:textId="77777777" w:rsidR="00416140" w:rsidRDefault="00416140" w:rsidP="00416140">
      <w:pPr>
        <w:tabs>
          <w:tab w:val="left" w:pos="2649"/>
        </w:tabs>
      </w:pPr>
      <w:r>
        <w:t xml:space="preserve">    &lt;/style&gt;</w:t>
      </w:r>
    </w:p>
    <w:p w14:paraId="5B0EC101" w14:textId="77777777" w:rsidR="00416140" w:rsidRDefault="00416140" w:rsidP="00416140">
      <w:pPr>
        <w:tabs>
          <w:tab w:val="left" w:pos="2649"/>
        </w:tabs>
      </w:pPr>
      <w:r>
        <w:t>&lt;/head&gt;</w:t>
      </w:r>
    </w:p>
    <w:p w14:paraId="600F3361" w14:textId="77777777" w:rsidR="00416140" w:rsidRDefault="00416140" w:rsidP="00416140">
      <w:pPr>
        <w:tabs>
          <w:tab w:val="left" w:pos="2649"/>
        </w:tabs>
      </w:pPr>
      <w:r>
        <w:t>&lt;body&gt;</w:t>
      </w:r>
    </w:p>
    <w:p w14:paraId="39784E57" w14:textId="27B53953" w:rsidR="00416140" w:rsidRDefault="00416140" w:rsidP="00416140">
      <w:pPr>
        <w:tabs>
          <w:tab w:val="left" w:pos="2649"/>
        </w:tabs>
      </w:pPr>
      <w:r>
        <w:t xml:space="preserve"> &lt;h1&gt;Using max() for Responsive Width&lt;/h1&gt;</w:t>
      </w:r>
    </w:p>
    <w:p w14:paraId="576229A2" w14:textId="77777777" w:rsidR="00416140" w:rsidRDefault="00416140" w:rsidP="00416140">
      <w:pPr>
        <w:tabs>
          <w:tab w:val="left" w:pos="2649"/>
        </w:tabs>
      </w:pPr>
      <w:r>
        <w:t xml:space="preserve">    &lt;div class="container"&gt;</w:t>
      </w:r>
    </w:p>
    <w:p w14:paraId="6BE4175F" w14:textId="77777777" w:rsidR="00416140" w:rsidRDefault="00416140" w:rsidP="00416140">
      <w:pPr>
        <w:tabs>
          <w:tab w:val="left" w:pos="2649"/>
        </w:tabs>
      </w:pPr>
      <w:r>
        <w:t xml:space="preserve">        This container will be 50% of the parent width, but will never be smaller than 400px.</w:t>
      </w:r>
    </w:p>
    <w:p w14:paraId="28618A74" w14:textId="77777777" w:rsidR="00416140" w:rsidRDefault="00416140" w:rsidP="00416140">
      <w:pPr>
        <w:tabs>
          <w:tab w:val="left" w:pos="2649"/>
        </w:tabs>
      </w:pPr>
      <w:r>
        <w:t xml:space="preserve">    &lt;/div&gt;</w:t>
      </w:r>
    </w:p>
    <w:p w14:paraId="1D564FA7" w14:textId="27455044" w:rsidR="00416140" w:rsidRDefault="00416140" w:rsidP="00416140">
      <w:pPr>
        <w:tabs>
          <w:tab w:val="left" w:pos="2649"/>
        </w:tabs>
      </w:pPr>
      <w:r>
        <w:t>&lt;/body&gt;</w:t>
      </w:r>
    </w:p>
    <w:p w14:paraId="167CB758" w14:textId="6E64E4EA" w:rsidR="00416140" w:rsidRDefault="00416140" w:rsidP="00416140">
      <w:pPr>
        <w:tabs>
          <w:tab w:val="left" w:pos="2649"/>
        </w:tabs>
      </w:pPr>
      <w:r>
        <w:t>&lt;/html&gt;</w:t>
      </w:r>
    </w:p>
    <w:p w14:paraId="2FAED4F4" w14:textId="76D03CE7" w:rsidR="00416140" w:rsidRDefault="00416140" w:rsidP="00416140">
      <w:pPr>
        <w:tabs>
          <w:tab w:val="left" w:pos="2649"/>
        </w:tabs>
      </w:pPr>
      <w:r>
        <w:t>Output:</w:t>
      </w:r>
    </w:p>
    <w:p w14:paraId="2DBD6F84" w14:textId="47803B2B" w:rsidR="00416140" w:rsidRDefault="00416140" w:rsidP="00416140">
      <w:pPr>
        <w:tabs>
          <w:tab w:val="left" w:pos="2649"/>
        </w:tabs>
      </w:pPr>
      <w:r w:rsidRPr="00416140">
        <w:rPr>
          <w:noProof/>
          <w:lang w:eastAsia="en-IN"/>
        </w:rPr>
        <w:drawing>
          <wp:inline distT="0" distB="0" distL="0" distR="0" wp14:anchorId="1E130B64" wp14:editId="36932F09">
            <wp:extent cx="5730192" cy="1722474"/>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72926" cy="1735320"/>
                    </a:xfrm>
                    <a:prstGeom prst="rect">
                      <a:avLst/>
                    </a:prstGeom>
                  </pic:spPr>
                </pic:pic>
              </a:graphicData>
            </a:graphic>
          </wp:inline>
        </w:drawing>
      </w:r>
    </w:p>
    <w:p w14:paraId="1D6AC4BA" w14:textId="1025B9E5" w:rsidR="00416140" w:rsidRDefault="00416140" w:rsidP="00416140">
      <w:pPr>
        <w:tabs>
          <w:tab w:val="left" w:pos="2649"/>
        </w:tabs>
        <w:jc w:val="center"/>
      </w:pPr>
      <w:r>
        <w:t>Project-99</w:t>
      </w:r>
    </w:p>
    <w:p w14:paraId="125949B4" w14:textId="66C734F2" w:rsidR="00416140" w:rsidRDefault="00416140" w:rsidP="00416140">
      <w:pPr>
        <w:tabs>
          <w:tab w:val="left" w:pos="2649"/>
        </w:tabs>
      </w:pPr>
      <w:r>
        <w:t>Demonstrate the usage of `::first-line` in CSS</w:t>
      </w:r>
    </w:p>
    <w:p w14:paraId="4EBE49C9" w14:textId="77777777" w:rsidR="00416140" w:rsidRDefault="00416140" w:rsidP="00416140">
      <w:pPr>
        <w:tabs>
          <w:tab w:val="left" w:pos="2649"/>
        </w:tabs>
      </w:pPr>
      <w:r>
        <w:t>&lt;!DOCTYPE html&gt;</w:t>
      </w:r>
    </w:p>
    <w:p w14:paraId="7521801A" w14:textId="77777777" w:rsidR="00416140" w:rsidRDefault="00416140" w:rsidP="00416140">
      <w:pPr>
        <w:tabs>
          <w:tab w:val="left" w:pos="2649"/>
        </w:tabs>
      </w:pPr>
      <w:r>
        <w:t>&lt;html lang="en"&gt;</w:t>
      </w:r>
    </w:p>
    <w:p w14:paraId="213C6EB7" w14:textId="77777777" w:rsidR="00416140" w:rsidRDefault="00416140" w:rsidP="00416140">
      <w:pPr>
        <w:tabs>
          <w:tab w:val="left" w:pos="2649"/>
        </w:tabs>
      </w:pPr>
      <w:r>
        <w:t>&lt;head&gt;</w:t>
      </w:r>
    </w:p>
    <w:p w14:paraId="26703354" w14:textId="77777777" w:rsidR="00416140" w:rsidRDefault="00416140" w:rsidP="00416140">
      <w:pPr>
        <w:tabs>
          <w:tab w:val="left" w:pos="2649"/>
        </w:tabs>
      </w:pPr>
      <w:r>
        <w:t xml:space="preserve">    &lt;meta charset="UTF-8"&gt;</w:t>
      </w:r>
    </w:p>
    <w:p w14:paraId="396DF6FB" w14:textId="77777777" w:rsidR="00416140" w:rsidRDefault="00416140" w:rsidP="00416140">
      <w:pPr>
        <w:tabs>
          <w:tab w:val="left" w:pos="2649"/>
        </w:tabs>
      </w:pPr>
      <w:r>
        <w:t xml:space="preserve">    &lt;meta name="viewport" content="width=device-width, initial-scale=1.0"&gt;</w:t>
      </w:r>
    </w:p>
    <w:p w14:paraId="4AA8D060" w14:textId="77777777" w:rsidR="00416140" w:rsidRDefault="00416140" w:rsidP="00416140">
      <w:pPr>
        <w:tabs>
          <w:tab w:val="left" w:pos="2649"/>
        </w:tabs>
      </w:pPr>
      <w:r>
        <w:t xml:space="preserve">    &lt;title&gt;First Line Styling with ::first-line&lt;/title&gt;</w:t>
      </w:r>
    </w:p>
    <w:p w14:paraId="494EE0DF" w14:textId="77777777" w:rsidR="00416140" w:rsidRDefault="00416140" w:rsidP="00416140">
      <w:pPr>
        <w:tabs>
          <w:tab w:val="left" w:pos="2649"/>
        </w:tabs>
      </w:pPr>
      <w:r>
        <w:t xml:space="preserve">    &lt;style&gt;</w:t>
      </w:r>
    </w:p>
    <w:p w14:paraId="7215975C" w14:textId="77777777" w:rsidR="00416140" w:rsidRDefault="00416140" w:rsidP="00416140">
      <w:pPr>
        <w:tabs>
          <w:tab w:val="left" w:pos="2649"/>
        </w:tabs>
      </w:pPr>
      <w:r>
        <w:t xml:space="preserve">        p::first-line {</w:t>
      </w:r>
    </w:p>
    <w:p w14:paraId="415CA825" w14:textId="77777777" w:rsidR="00416140" w:rsidRDefault="00416140" w:rsidP="00416140">
      <w:pPr>
        <w:tabs>
          <w:tab w:val="left" w:pos="2649"/>
        </w:tabs>
      </w:pPr>
      <w:r>
        <w:t xml:space="preserve">            color: red;</w:t>
      </w:r>
    </w:p>
    <w:p w14:paraId="1AAB79DF" w14:textId="77777777" w:rsidR="00416140" w:rsidRDefault="00416140" w:rsidP="00416140">
      <w:pPr>
        <w:tabs>
          <w:tab w:val="left" w:pos="2649"/>
        </w:tabs>
      </w:pPr>
      <w:r>
        <w:t xml:space="preserve">            font-weight: bold;</w:t>
      </w:r>
    </w:p>
    <w:p w14:paraId="3F6F1F1A" w14:textId="77777777" w:rsidR="00416140" w:rsidRDefault="00416140" w:rsidP="00416140">
      <w:pPr>
        <w:tabs>
          <w:tab w:val="left" w:pos="2649"/>
        </w:tabs>
      </w:pPr>
      <w:r>
        <w:t xml:space="preserve">        }</w:t>
      </w:r>
    </w:p>
    <w:p w14:paraId="2509000A" w14:textId="77777777" w:rsidR="00416140" w:rsidRDefault="00416140" w:rsidP="00416140">
      <w:pPr>
        <w:tabs>
          <w:tab w:val="left" w:pos="2649"/>
        </w:tabs>
      </w:pPr>
      <w:r>
        <w:t xml:space="preserve">    &lt;/style&gt;</w:t>
      </w:r>
    </w:p>
    <w:p w14:paraId="65534012" w14:textId="77777777" w:rsidR="00416140" w:rsidRDefault="00416140" w:rsidP="00416140">
      <w:pPr>
        <w:tabs>
          <w:tab w:val="left" w:pos="2649"/>
        </w:tabs>
      </w:pPr>
      <w:r>
        <w:t>&lt;/head&gt;</w:t>
      </w:r>
    </w:p>
    <w:p w14:paraId="45CDD478" w14:textId="77777777" w:rsidR="00416140" w:rsidRDefault="00416140" w:rsidP="00416140">
      <w:pPr>
        <w:tabs>
          <w:tab w:val="left" w:pos="2649"/>
        </w:tabs>
      </w:pPr>
      <w:r>
        <w:t>&lt;body&gt;</w:t>
      </w:r>
    </w:p>
    <w:p w14:paraId="7B614E39" w14:textId="41FDEC32" w:rsidR="00416140" w:rsidRDefault="00416140" w:rsidP="00416140">
      <w:pPr>
        <w:tabs>
          <w:tab w:val="left" w:pos="2649"/>
        </w:tabs>
      </w:pPr>
      <w:r>
        <w:t xml:space="preserve">  &lt;h1&gt;Using ::first-line in CSS&lt;/h1&gt;</w:t>
      </w:r>
    </w:p>
    <w:p w14:paraId="5F02D764" w14:textId="77777777" w:rsidR="00416140" w:rsidRDefault="00416140" w:rsidP="00416140">
      <w:pPr>
        <w:tabs>
          <w:tab w:val="left" w:pos="2649"/>
        </w:tabs>
      </w:pPr>
      <w:r>
        <w:t xml:space="preserve">    &lt;p&gt;This is an example paragraph. The first line of this paragraph will be red and bold.&lt;/p&gt;</w:t>
      </w:r>
    </w:p>
    <w:p w14:paraId="0B0E0CBF" w14:textId="77777777" w:rsidR="00416140" w:rsidRDefault="00416140" w:rsidP="00416140">
      <w:pPr>
        <w:tabs>
          <w:tab w:val="left" w:pos="2649"/>
        </w:tabs>
      </w:pPr>
      <w:r>
        <w:t xml:space="preserve">    &lt;p&gt;Here is another paragraph. The first line will also be styled differently from the rest of the text.&lt;/p&gt;</w:t>
      </w:r>
    </w:p>
    <w:p w14:paraId="1A20DE67" w14:textId="3DCE64FE" w:rsidR="00416140" w:rsidRDefault="00416140" w:rsidP="00416140">
      <w:pPr>
        <w:tabs>
          <w:tab w:val="left" w:pos="2649"/>
        </w:tabs>
      </w:pPr>
      <w:r>
        <w:t>&lt;/body&gt;</w:t>
      </w:r>
    </w:p>
    <w:p w14:paraId="03470FAF" w14:textId="455B21F1" w:rsidR="00416140" w:rsidRDefault="00416140" w:rsidP="00416140">
      <w:pPr>
        <w:tabs>
          <w:tab w:val="left" w:pos="2649"/>
        </w:tabs>
      </w:pPr>
      <w:r>
        <w:t>&lt;/html&gt;</w:t>
      </w:r>
    </w:p>
    <w:p w14:paraId="5431E3FB" w14:textId="73CB0FDE" w:rsidR="00416140" w:rsidRDefault="00416140" w:rsidP="00416140">
      <w:pPr>
        <w:tabs>
          <w:tab w:val="left" w:pos="2649"/>
        </w:tabs>
      </w:pPr>
      <w:r>
        <w:t>Output:</w:t>
      </w:r>
    </w:p>
    <w:p w14:paraId="502C9F50" w14:textId="6C76564A" w:rsidR="00416140" w:rsidRDefault="00416140" w:rsidP="00416140">
      <w:pPr>
        <w:tabs>
          <w:tab w:val="left" w:pos="2649"/>
        </w:tabs>
      </w:pPr>
      <w:r w:rsidRPr="00416140">
        <w:rPr>
          <w:noProof/>
          <w:lang w:eastAsia="en-IN"/>
        </w:rPr>
        <w:drawing>
          <wp:inline distT="0" distB="0" distL="0" distR="0" wp14:anchorId="0F9F20E9" wp14:editId="214B9A97">
            <wp:extent cx="5731510" cy="175437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392" cy="1762906"/>
                    </a:xfrm>
                    <a:prstGeom prst="rect">
                      <a:avLst/>
                    </a:prstGeom>
                  </pic:spPr>
                </pic:pic>
              </a:graphicData>
            </a:graphic>
          </wp:inline>
        </w:drawing>
      </w:r>
    </w:p>
    <w:p w14:paraId="5B2FD210" w14:textId="77777777" w:rsidR="00416140" w:rsidRDefault="00416140" w:rsidP="00416140">
      <w:pPr>
        <w:tabs>
          <w:tab w:val="left" w:pos="2649"/>
        </w:tabs>
      </w:pPr>
    </w:p>
    <w:p w14:paraId="12D94102" w14:textId="549AA5F9" w:rsidR="00416140" w:rsidRDefault="00416140" w:rsidP="00416140">
      <w:pPr>
        <w:tabs>
          <w:tab w:val="left" w:pos="2649"/>
        </w:tabs>
        <w:jc w:val="center"/>
      </w:pPr>
      <w:r>
        <w:t>Project-100</w:t>
      </w:r>
    </w:p>
    <w:p w14:paraId="4BDE2C74" w14:textId="53A48F99" w:rsidR="00416140" w:rsidRDefault="00416140" w:rsidP="00416140">
      <w:pPr>
        <w:tabs>
          <w:tab w:val="left" w:pos="2649"/>
        </w:tabs>
      </w:pPr>
      <w:r>
        <w:t>Demonstrate the usage of `::first-letter` in CSS</w:t>
      </w:r>
    </w:p>
    <w:p w14:paraId="76EEB951" w14:textId="77777777" w:rsidR="00416140" w:rsidRDefault="00416140" w:rsidP="00416140">
      <w:pPr>
        <w:tabs>
          <w:tab w:val="left" w:pos="2649"/>
        </w:tabs>
      </w:pPr>
      <w:r>
        <w:t>&lt;!DOCTYPE html&gt;</w:t>
      </w:r>
    </w:p>
    <w:p w14:paraId="3F484320" w14:textId="77777777" w:rsidR="00416140" w:rsidRDefault="00416140" w:rsidP="00416140">
      <w:pPr>
        <w:tabs>
          <w:tab w:val="left" w:pos="2649"/>
        </w:tabs>
      </w:pPr>
      <w:r>
        <w:t>&lt;html lang="en"&gt;</w:t>
      </w:r>
    </w:p>
    <w:p w14:paraId="5243EF47" w14:textId="77777777" w:rsidR="00416140" w:rsidRDefault="00416140" w:rsidP="00416140">
      <w:pPr>
        <w:tabs>
          <w:tab w:val="left" w:pos="2649"/>
        </w:tabs>
      </w:pPr>
      <w:r>
        <w:t>&lt;head&gt;</w:t>
      </w:r>
    </w:p>
    <w:p w14:paraId="133F49AB" w14:textId="77777777" w:rsidR="00416140" w:rsidRDefault="00416140" w:rsidP="00416140">
      <w:pPr>
        <w:tabs>
          <w:tab w:val="left" w:pos="2649"/>
        </w:tabs>
      </w:pPr>
      <w:r>
        <w:t xml:space="preserve">    &lt;meta charset="UTF-8"&gt;</w:t>
      </w:r>
    </w:p>
    <w:p w14:paraId="7DF9D48C" w14:textId="77777777" w:rsidR="00416140" w:rsidRDefault="00416140" w:rsidP="00416140">
      <w:pPr>
        <w:tabs>
          <w:tab w:val="left" w:pos="2649"/>
        </w:tabs>
      </w:pPr>
      <w:r>
        <w:t xml:space="preserve">    &lt;meta name="viewport" content="width=device-width, initial-scale=1.0"&gt;</w:t>
      </w:r>
    </w:p>
    <w:p w14:paraId="745BFE3C" w14:textId="77777777" w:rsidR="00416140" w:rsidRDefault="00416140" w:rsidP="00416140">
      <w:pPr>
        <w:tabs>
          <w:tab w:val="left" w:pos="2649"/>
        </w:tabs>
      </w:pPr>
      <w:r>
        <w:t xml:space="preserve">    &lt;title&gt;First Letter Styling&lt;/title&gt;</w:t>
      </w:r>
    </w:p>
    <w:p w14:paraId="08353BE9" w14:textId="77777777" w:rsidR="00416140" w:rsidRDefault="00416140" w:rsidP="00416140">
      <w:pPr>
        <w:tabs>
          <w:tab w:val="left" w:pos="2649"/>
        </w:tabs>
      </w:pPr>
      <w:r>
        <w:t xml:space="preserve">    &lt;style&gt;</w:t>
      </w:r>
    </w:p>
    <w:p w14:paraId="7D4813B6" w14:textId="77777777" w:rsidR="00416140" w:rsidRDefault="00416140" w:rsidP="00416140">
      <w:pPr>
        <w:tabs>
          <w:tab w:val="left" w:pos="2649"/>
        </w:tabs>
      </w:pPr>
      <w:r>
        <w:t xml:space="preserve">        p::first-letter {</w:t>
      </w:r>
    </w:p>
    <w:p w14:paraId="5129248D" w14:textId="77777777" w:rsidR="00416140" w:rsidRDefault="00416140" w:rsidP="00416140">
      <w:pPr>
        <w:tabs>
          <w:tab w:val="left" w:pos="2649"/>
        </w:tabs>
      </w:pPr>
      <w:r>
        <w:t xml:space="preserve">            font-size: 2em;</w:t>
      </w:r>
    </w:p>
    <w:p w14:paraId="326C23BE" w14:textId="77777777" w:rsidR="00416140" w:rsidRDefault="00416140" w:rsidP="00416140">
      <w:pPr>
        <w:tabs>
          <w:tab w:val="left" w:pos="2649"/>
        </w:tabs>
      </w:pPr>
      <w:r>
        <w:t xml:space="preserve">            font-weight: bold;</w:t>
      </w:r>
    </w:p>
    <w:p w14:paraId="79A406CA" w14:textId="77777777" w:rsidR="00416140" w:rsidRDefault="00416140" w:rsidP="00416140">
      <w:pPr>
        <w:tabs>
          <w:tab w:val="left" w:pos="2649"/>
        </w:tabs>
      </w:pPr>
      <w:r>
        <w:t xml:space="preserve">            color: red;</w:t>
      </w:r>
    </w:p>
    <w:p w14:paraId="24A55A43" w14:textId="77777777" w:rsidR="00416140" w:rsidRDefault="00416140" w:rsidP="00416140">
      <w:pPr>
        <w:tabs>
          <w:tab w:val="left" w:pos="2649"/>
        </w:tabs>
      </w:pPr>
      <w:r>
        <w:t xml:space="preserve">        }</w:t>
      </w:r>
    </w:p>
    <w:p w14:paraId="76847EF3" w14:textId="77777777" w:rsidR="00416140" w:rsidRDefault="00416140" w:rsidP="00416140">
      <w:pPr>
        <w:tabs>
          <w:tab w:val="left" w:pos="2649"/>
        </w:tabs>
      </w:pPr>
      <w:r>
        <w:t xml:space="preserve">    &lt;/style&gt;</w:t>
      </w:r>
    </w:p>
    <w:p w14:paraId="54071C79" w14:textId="77777777" w:rsidR="00416140" w:rsidRDefault="00416140" w:rsidP="00416140">
      <w:pPr>
        <w:tabs>
          <w:tab w:val="left" w:pos="2649"/>
        </w:tabs>
      </w:pPr>
      <w:r>
        <w:t>&lt;/head&gt;</w:t>
      </w:r>
    </w:p>
    <w:p w14:paraId="2FDC32E3" w14:textId="77777777" w:rsidR="00416140" w:rsidRDefault="00416140" w:rsidP="00416140">
      <w:pPr>
        <w:tabs>
          <w:tab w:val="left" w:pos="2649"/>
        </w:tabs>
      </w:pPr>
      <w:r>
        <w:t>&lt;body&gt;</w:t>
      </w:r>
    </w:p>
    <w:p w14:paraId="60FA9FDD" w14:textId="6D437398" w:rsidR="00416140" w:rsidRDefault="00416140" w:rsidP="00416140">
      <w:pPr>
        <w:tabs>
          <w:tab w:val="left" w:pos="2649"/>
        </w:tabs>
      </w:pPr>
      <w:r>
        <w:t xml:space="preserve"> &lt;h1&gt;Using ::first-letter in CSS&lt;/h1&gt;</w:t>
      </w:r>
    </w:p>
    <w:p w14:paraId="09D3C099" w14:textId="77777777" w:rsidR="00416140" w:rsidRDefault="00416140" w:rsidP="00416140">
      <w:pPr>
        <w:tabs>
          <w:tab w:val="left" w:pos="2649"/>
        </w:tabs>
      </w:pPr>
      <w:r>
        <w:t xml:space="preserve">    &lt;p&gt;This paragraph demonstrates how the first letter can be styled differently from the rest of the text.&lt;/p&gt;</w:t>
      </w:r>
    </w:p>
    <w:p w14:paraId="1B9062DC" w14:textId="77777777" w:rsidR="00416140" w:rsidRDefault="00416140" w:rsidP="00416140">
      <w:pPr>
        <w:tabs>
          <w:tab w:val="left" w:pos="2649"/>
        </w:tabs>
      </w:pPr>
      <w:r>
        <w:t xml:space="preserve">    &lt;p&gt;Here is another example, where the first letter is larger and bolder than the rest of the paragraph text.&lt;/p&gt;</w:t>
      </w:r>
    </w:p>
    <w:p w14:paraId="1DA3C208" w14:textId="7605364C" w:rsidR="00416140" w:rsidRDefault="00416140" w:rsidP="00416140">
      <w:pPr>
        <w:tabs>
          <w:tab w:val="left" w:pos="2649"/>
        </w:tabs>
      </w:pPr>
      <w:r>
        <w:t>&lt;/body&gt;</w:t>
      </w:r>
    </w:p>
    <w:p w14:paraId="6B25D505" w14:textId="4FB685F4" w:rsidR="00416140" w:rsidRDefault="00416140" w:rsidP="00416140">
      <w:pPr>
        <w:tabs>
          <w:tab w:val="left" w:pos="2649"/>
        </w:tabs>
      </w:pPr>
      <w:r>
        <w:t>&lt;/html&gt;</w:t>
      </w:r>
    </w:p>
    <w:p w14:paraId="283DC5AC" w14:textId="2796F9DE" w:rsidR="00416140" w:rsidRDefault="00416140" w:rsidP="00416140">
      <w:pPr>
        <w:tabs>
          <w:tab w:val="left" w:pos="2649"/>
        </w:tabs>
      </w:pPr>
      <w:r>
        <w:t>Output:</w:t>
      </w:r>
    </w:p>
    <w:p w14:paraId="65FC821A" w14:textId="21C5A628" w:rsidR="00416140" w:rsidRDefault="00416140" w:rsidP="00416140">
      <w:pPr>
        <w:tabs>
          <w:tab w:val="left" w:pos="2649"/>
        </w:tabs>
      </w:pPr>
      <w:r w:rsidRPr="00416140">
        <w:rPr>
          <w:noProof/>
          <w:lang w:eastAsia="en-IN"/>
        </w:rPr>
        <w:drawing>
          <wp:inline distT="0" distB="0" distL="0" distR="0" wp14:anchorId="50231B01" wp14:editId="7F0FF20C">
            <wp:extent cx="5731510" cy="1573619"/>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6324" cy="1577686"/>
                    </a:xfrm>
                    <a:prstGeom prst="rect">
                      <a:avLst/>
                    </a:prstGeom>
                  </pic:spPr>
                </pic:pic>
              </a:graphicData>
            </a:graphic>
          </wp:inline>
        </w:drawing>
      </w:r>
    </w:p>
    <w:p w14:paraId="3684004F" w14:textId="2C2AF255" w:rsidR="00416140" w:rsidRDefault="00416140" w:rsidP="00416140">
      <w:pPr>
        <w:tabs>
          <w:tab w:val="left" w:pos="2649"/>
        </w:tabs>
      </w:pPr>
    </w:p>
    <w:p w14:paraId="069F6E70" w14:textId="3190B081" w:rsidR="00416140" w:rsidRDefault="00AB5898" w:rsidP="00AB5898">
      <w:pPr>
        <w:tabs>
          <w:tab w:val="left" w:pos="2649"/>
        </w:tabs>
        <w:jc w:val="center"/>
      </w:pPr>
      <w:r>
        <w:t>Project-101</w:t>
      </w:r>
    </w:p>
    <w:p w14:paraId="16D01736" w14:textId="3F6C940C" w:rsidR="00AB5898" w:rsidRDefault="00AB5898" w:rsidP="00AB5898">
      <w:pPr>
        <w:tabs>
          <w:tab w:val="left" w:pos="2649"/>
        </w:tabs>
      </w:pPr>
      <w:r>
        <w:t>Demonstrate the usage of `::before` in CSS</w:t>
      </w:r>
    </w:p>
    <w:p w14:paraId="39F3CCE0" w14:textId="77777777" w:rsidR="00AB5898" w:rsidRDefault="00AB5898" w:rsidP="00AB5898">
      <w:pPr>
        <w:tabs>
          <w:tab w:val="left" w:pos="2649"/>
        </w:tabs>
      </w:pPr>
      <w:r>
        <w:t>&lt;!DOCTYPE html&gt;</w:t>
      </w:r>
    </w:p>
    <w:p w14:paraId="59076DF6" w14:textId="77777777" w:rsidR="00AB5898" w:rsidRDefault="00AB5898" w:rsidP="00AB5898">
      <w:pPr>
        <w:tabs>
          <w:tab w:val="left" w:pos="2649"/>
        </w:tabs>
      </w:pPr>
      <w:r>
        <w:t>&lt;html lang="en"&gt;</w:t>
      </w:r>
    </w:p>
    <w:p w14:paraId="0D12663D" w14:textId="77777777" w:rsidR="00AB5898" w:rsidRDefault="00AB5898" w:rsidP="00AB5898">
      <w:pPr>
        <w:tabs>
          <w:tab w:val="left" w:pos="2649"/>
        </w:tabs>
      </w:pPr>
      <w:r>
        <w:t>&lt;head&gt;</w:t>
      </w:r>
    </w:p>
    <w:p w14:paraId="15E8ECE8" w14:textId="77777777" w:rsidR="00AB5898" w:rsidRDefault="00AB5898" w:rsidP="00AB5898">
      <w:pPr>
        <w:tabs>
          <w:tab w:val="left" w:pos="2649"/>
        </w:tabs>
      </w:pPr>
      <w:r>
        <w:t xml:space="preserve">    &lt;meta charset="UTF-8"&gt;</w:t>
      </w:r>
    </w:p>
    <w:p w14:paraId="23D54358" w14:textId="77777777" w:rsidR="00AB5898" w:rsidRDefault="00AB5898" w:rsidP="00AB5898">
      <w:pPr>
        <w:tabs>
          <w:tab w:val="left" w:pos="2649"/>
        </w:tabs>
      </w:pPr>
      <w:r>
        <w:t xml:space="preserve">    &lt;meta name="viewport" content="width=device-width, initial-scale=1.0"&gt;</w:t>
      </w:r>
    </w:p>
    <w:p w14:paraId="47855040" w14:textId="77777777" w:rsidR="00AB5898" w:rsidRDefault="00AB5898" w:rsidP="00AB5898">
      <w:pPr>
        <w:tabs>
          <w:tab w:val="left" w:pos="2649"/>
        </w:tabs>
      </w:pPr>
      <w:r>
        <w:t xml:space="preserve">    &lt;title&gt;Using ::before&lt;/title&gt;</w:t>
      </w:r>
    </w:p>
    <w:p w14:paraId="60647373" w14:textId="77777777" w:rsidR="00AB5898" w:rsidRDefault="00AB5898" w:rsidP="00AB5898">
      <w:pPr>
        <w:tabs>
          <w:tab w:val="left" w:pos="2649"/>
        </w:tabs>
      </w:pPr>
      <w:r>
        <w:t xml:space="preserve">    &lt;style&gt;</w:t>
      </w:r>
    </w:p>
    <w:p w14:paraId="08ADF891" w14:textId="77777777" w:rsidR="00AB5898" w:rsidRDefault="00AB5898" w:rsidP="00AB5898">
      <w:pPr>
        <w:tabs>
          <w:tab w:val="left" w:pos="2649"/>
        </w:tabs>
      </w:pPr>
      <w:r>
        <w:t xml:space="preserve">        p::before {</w:t>
      </w:r>
    </w:p>
    <w:p w14:paraId="15259AD6" w14:textId="77777777" w:rsidR="00AB5898" w:rsidRDefault="00AB5898" w:rsidP="00AB5898">
      <w:pPr>
        <w:tabs>
          <w:tab w:val="left" w:pos="2649"/>
        </w:tabs>
      </w:pPr>
      <w:r>
        <w:t xml:space="preserve">            content: "Note: ";</w:t>
      </w:r>
    </w:p>
    <w:p w14:paraId="5EB1B425" w14:textId="77777777" w:rsidR="00AB5898" w:rsidRDefault="00AB5898" w:rsidP="00AB5898">
      <w:pPr>
        <w:tabs>
          <w:tab w:val="left" w:pos="2649"/>
        </w:tabs>
      </w:pPr>
      <w:r>
        <w:t xml:space="preserve">            font-weight: bold;</w:t>
      </w:r>
    </w:p>
    <w:p w14:paraId="6258D651" w14:textId="77777777" w:rsidR="00AB5898" w:rsidRDefault="00AB5898" w:rsidP="00AB5898">
      <w:pPr>
        <w:tabs>
          <w:tab w:val="left" w:pos="2649"/>
        </w:tabs>
      </w:pPr>
      <w:r>
        <w:t xml:space="preserve">            color: red;</w:t>
      </w:r>
    </w:p>
    <w:p w14:paraId="0522CA54" w14:textId="77777777" w:rsidR="00AB5898" w:rsidRDefault="00AB5898" w:rsidP="00AB5898">
      <w:pPr>
        <w:tabs>
          <w:tab w:val="left" w:pos="2649"/>
        </w:tabs>
      </w:pPr>
      <w:r>
        <w:t xml:space="preserve">        }</w:t>
      </w:r>
    </w:p>
    <w:p w14:paraId="22B8B762" w14:textId="77777777" w:rsidR="00AB5898" w:rsidRDefault="00AB5898" w:rsidP="00AB5898">
      <w:pPr>
        <w:tabs>
          <w:tab w:val="left" w:pos="2649"/>
        </w:tabs>
      </w:pPr>
      <w:r>
        <w:t xml:space="preserve">    &lt;/style&gt;</w:t>
      </w:r>
    </w:p>
    <w:p w14:paraId="235FED4A" w14:textId="77777777" w:rsidR="00AB5898" w:rsidRDefault="00AB5898" w:rsidP="00AB5898">
      <w:pPr>
        <w:tabs>
          <w:tab w:val="left" w:pos="2649"/>
        </w:tabs>
      </w:pPr>
      <w:r>
        <w:t>&lt;/head&gt;</w:t>
      </w:r>
    </w:p>
    <w:p w14:paraId="321EFCAF" w14:textId="77777777" w:rsidR="00AB5898" w:rsidRDefault="00AB5898" w:rsidP="00AB5898">
      <w:pPr>
        <w:tabs>
          <w:tab w:val="left" w:pos="2649"/>
        </w:tabs>
      </w:pPr>
      <w:r>
        <w:t>&lt;body&gt;</w:t>
      </w:r>
    </w:p>
    <w:p w14:paraId="048BCB28" w14:textId="4C5D9CB6" w:rsidR="00AB5898" w:rsidRDefault="00AB5898" w:rsidP="00AB5898">
      <w:pPr>
        <w:tabs>
          <w:tab w:val="left" w:pos="2649"/>
        </w:tabs>
      </w:pPr>
      <w:r>
        <w:t>&lt;h1&gt;Using ::before in CSS&lt;/h1&gt;</w:t>
      </w:r>
    </w:p>
    <w:p w14:paraId="01FD70F0" w14:textId="77777777" w:rsidR="00AB5898" w:rsidRDefault="00AB5898" w:rsidP="00AB5898">
      <w:pPr>
        <w:tabs>
          <w:tab w:val="left" w:pos="2649"/>
        </w:tabs>
      </w:pPr>
      <w:r>
        <w:t xml:space="preserve">    &lt;p&gt;This is a paragraph where we add some text before the actual content using the ::before pseudo-element.&lt;/p&gt;</w:t>
      </w:r>
    </w:p>
    <w:p w14:paraId="6E78578E" w14:textId="3E51E189" w:rsidR="00AB5898" w:rsidRDefault="00AB5898" w:rsidP="00AB5898">
      <w:pPr>
        <w:tabs>
          <w:tab w:val="left" w:pos="2649"/>
        </w:tabs>
      </w:pPr>
      <w:r>
        <w:t>&lt;/body&gt;</w:t>
      </w:r>
    </w:p>
    <w:p w14:paraId="4378681A" w14:textId="6646226E" w:rsidR="00AB5898" w:rsidRDefault="00AB5898" w:rsidP="00AB5898">
      <w:pPr>
        <w:tabs>
          <w:tab w:val="left" w:pos="2649"/>
        </w:tabs>
      </w:pPr>
      <w:r>
        <w:t>&lt;/html&gt;</w:t>
      </w:r>
    </w:p>
    <w:p w14:paraId="2BA3B1C0" w14:textId="34068447" w:rsidR="00AB5898" w:rsidRDefault="00AB5898" w:rsidP="00AB5898">
      <w:pPr>
        <w:tabs>
          <w:tab w:val="left" w:pos="2649"/>
        </w:tabs>
      </w:pPr>
      <w:r>
        <w:t>Output:</w:t>
      </w:r>
    </w:p>
    <w:p w14:paraId="790D6198" w14:textId="2574E344" w:rsidR="00AB5898" w:rsidRDefault="00AB5898" w:rsidP="00AB5898">
      <w:pPr>
        <w:tabs>
          <w:tab w:val="left" w:pos="2649"/>
        </w:tabs>
      </w:pPr>
      <w:r w:rsidRPr="00AB5898">
        <w:rPr>
          <w:noProof/>
          <w:lang w:eastAsia="en-IN"/>
        </w:rPr>
        <w:drawing>
          <wp:inline distT="0" distB="0" distL="0" distR="0" wp14:anchorId="2F6867DD" wp14:editId="386568DE">
            <wp:extent cx="5731510" cy="2026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26920"/>
                    </a:xfrm>
                    <a:prstGeom prst="rect">
                      <a:avLst/>
                    </a:prstGeom>
                  </pic:spPr>
                </pic:pic>
              </a:graphicData>
            </a:graphic>
          </wp:inline>
        </w:drawing>
      </w:r>
    </w:p>
    <w:p w14:paraId="103F80A5" w14:textId="2350A66C" w:rsidR="00AB5898" w:rsidRDefault="00AB5898" w:rsidP="00AB5898">
      <w:pPr>
        <w:tabs>
          <w:tab w:val="left" w:pos="2649"/>
        </w:tabs>
        <w:jc w:val="center"/>
      </w:pPr>
      <w:r>
        <w:t>Project-102</w:t>
      </w:r>
    </w:p>
    <w:p w14:paraId="680D4F34" w14:textId="205FC73E" w:rsidR="00AB5898" w:rsidRDefault="00AB5898" w:rsidP="00AB5898">
      <w:pPr>
        <w:tabs>
          <w:tab w:val="left" w:pos="2649"/>
        </w:tabs>
      </w:pPr>
      <w:r>
        <w:t>Demonstrate the usage of `::after` in CSS</w:t>
      </w:r>
    </w:p>
    <w:p w14:paraId="6A713D55" w14:textId="77777777" w:rsidR="00AB5898" w:rsidRDefault="00AB5898" w:rsidP="00AB5898">
      <w:pPr>
        <w:tabs>
          <w:tab w:val="left" w:pos="2649"/>
        </w:tabs>
      </w:pPr>
      <w:r>
        <w:t>&lt;!DOCTYPE html&gt;</w:t>
      </w:r>
    </w:p>
    <w:p w14:paraId="154AD8BF" w14:textId="77777777" w:rsidR="00AB5898" w:rsidRDefault="00AB5898" w:rsidP="00AB5898">
      <w:pPr>
        <w:tabs>
          <w:tab w:val="left" w:pos="2649"/>
        </w:tabs>
      </w:pPr>
      <w:r>
        <w:t>&lt;html lang="en"&gt;</w:t>
      </w:r>
    </w:p>
    <w:p w14:paraId="7369DC51" w14:textId="77777777" w:rsidR="00AB5898" w:rsidRDefault="00AB5898" w:rsidP="00AB5898">
      <w:pPr>
        <w:tabs>
          <w:tab w:val="left" w:pos="2649"/>
        </w:tabs>
      </w:pPr>
      <w:r>
        <w:t>&lt;head&gt;</w:t>
      </w:r>
    </w:p>
    <w:p w14:paraId="3F3613D3" w14:textId="77777777" w:rsidR="00AB5898" w:rsidRDefault="00AB5898" w:rsidP="00AB5898">
      <w:pPr>
        <w:tabs>
          <w:tab w:val="left" w:pos="2649"/>
        </w:tabs>
      </w:pPr>
      <w:r>
        <w:t xml:space="preserve">    &lt;meta charset="UTF-8"&gt;</w:t>
      </w:r>
    </w:p>
    <w:p w14:paraId="18A35DFF" w14:textId="77777777" w:rsidR="00AB5898" w:rsidRDefault="00AB5898" w:rsidP="00AB5898">
      <w:pPr>
        <w:tabs>
          <w:tab w:val="left" w:pos="2649"/>
        </w:tabs>
      </w:pPr>
      <w:r>
        <w:t xml:space="preserve">    &lt;meta name="viewport" content="width=device-width, initial-scale=1.0"&gt;</w:t>
      </w:r>
    </w:p>
    <w:p w14:paraId="4E59B908" w14:textId="77777777" w:rsidR="00AB5898" w:rsidRDefault="00AB5898" w:rsidP="00AB5898">
      <w:pPr>
        <w:tabs>
          <w:tab w:val="left" w:pos="2649"/>
        </w:tabs>
      </w:pPr>
      <w:r>
        <w:t xml:space="preserve">    &lt;title&gt;Using ::after&lt;/title&gt;</w:t>
      </w:r>
    </w:p>
    <w:p w14:paraId="631C46FD" w14:textId="77777777" w:rsidR="00AB5898" w:rsidRDefault="00AB5898" w:rsidP="00AB5898">
      <w:pPr>
        <w:tabs>
          <w:tab w:val="left" w:pos="2649"/>
        </w:tabs>
      </w:pPr>
      <w:r>
        <w:t xml:space="preserve">    &lt;style&gt;</w:t>
      </w:r>
    </w:p>
    <w:p w14:paraId="4EDC4501" w14:textId="77777777" w:rsidR="00AB5898" w:rsidRDefault="00AB5898" w:rsidP="00AB5898">
      <w:pPr>
        <w:tabs>
          <w:tab w:val="left" w:pos="2649"/>
        </w:tabs>
      </w:pPr>
      <w:r>
        <w:t xml:space="preserve">        p::after {</w:t>
      </w:r>
    </w:p>
    <w:p w14:paraId="7350232F" w14:textId="77777777" w:rsidR="00AB5898" w:rsidRDefault="00AB5898" w:rsidP="00AB5898">
      <w:pPr>
        <w:tabs>
          <w:tab w:val="left" w:pos="2649"/>
        </w:tabs>
      </w:pPr>
      <w:r>
        <w:t xml:space="preserve">            content: " Read more...";</w:t>
      </w:r>
    </w:p>
    <w:p w14:paraId="6462AA86" w14:textId="77777777" w:rsidR="00AB5898" w:rsidRDefault="00AB5898" w:rsidP="00AB5898">
      <w:pPr>
        <w:tabs>
          <w:tab w:val="left" w:pos="2649"/>
        </w:tabs>
      </w:pPr>
      <w:r>
        <w:t xml:space="preserve">            color: blue;</w:t>
      </w:r>
    </w:p>
    <w:p w14:paraId="3834B89D" w14:textId="77777777" w:rsidR="00AB5898" w:rsidRDefault="00AB5898" w:rsidP="00AB5898">
      <w:pPr>
        <w:tabs>
          <w:tab w:val="left" w:pos="2649"/>
        </w:tabs>
      </w:pPr>
      <w:r>
        <w:t xml:space="preserve">            font-weight: bold;</w:t>
      </w:r>
    </w:p>
    <w:p w14:paraId="599B2205" w14:textId="77777777" w:rsidR="00AB5898" w:rsidRDefault="00AB5898" w:rsidP="00AB5898">
      <w:pPr>
        <w:tabs>
          <w:tab w:val="left" w:pos="2649"/>
        </w:tabs>
      </w:pPr>
      <w:r>
        <w:t xml:space="preserve">            cursor: pointer;</w:t>
      </w:r>
    </w:p>
    <w:p w14:paraId="2F75027E" w14:textId="77777777" w:rsidR="00AB5898" w:rsidRDefault="00AB5898" w:rsidP="00AB5898">
      <w:pPr>
        <w:tabs>
          <w:tab w:val="left" w:pos="2649"/>
        </w:tabs>
      </w:pPr>
      <w:r>
        <w:t xml:space="preserve">        }</w:t>
      </w:r>
    </w:p>
    <w:p w14:paraId="36ED6C19" w14:textId="77777777" w:rsidR="00AB5898" w:rsidRDefault="00AB5898" w:rsidP="00AB5898">
      <w:pPr>
        <w:tabs>
          <w:tab w:val="left" w:pos="2649"/>
        </w:tabs>
      </w:pPr>
      <w:r>
        <w:t xml:space="preserve">    &lt;/style&gt;</w:t>
      </w:r>
    </w:p>
    <w:p w14:paraId="4D58CA22" w14:textId="77777777" w:rsidR="00AB5898" w:rsidRDefault="00AB5898" w:rsidP="00AB5898">
      <w:pPr>
        <w:tabs>
          <w:tab w:val="left" w:pos="2649"/>
        </w:tabs>
      </w:pPr>
      <w:r>
        <w:t>&lt;/head&gt;</w:t>
      </w:r>
    </w:p>
    <w:p w14:paraId="624F4607" w14:textId="77777777" w:rsidR="00AB5898" w:rsidRDefault="00AB5898" w:rsidP="00AB5898">
      <w:pPr>
        <w:tabs>
          <w:tab w:val="left" w:pos="2649"/>
        </w:tabs>
      </w:pPr>
      <w:r>
        <w:t>&lt;body&gt;</w:t>
      </w:r>
    </w:p>
    <w:p w14:paraId="72D8A702" w14:textId="36BCB1B3" w:rsidR="00AB5898" w:rsidRDefault="00AB5898" w:rsidP="00AB5898">
      <w:pPr>
        <w:tabs>
          <w:tab w:val="left" w:pos="2649"/>
        </w:tabs>
      </w:pPr>
      <w:r>
        <w:t xml:space="preserve"> &lt;h1&gt;Using ::after in CSS&lt;/h1&gt;</w:t>
      </w:r>
    </w:p>
    <w:p w14:paraId="7C8BF23B" w14:textId="77777777" w:rsidR="00AB5898" w:rsidRDefault="00AB5898" w:rsidP="00AB5898">
      <w:pPr>
        <w:tabs>
          <w:tab w:val="left" w:pos="2649"/>
        </w:tabs>
      </w:pPr>
      <w:r>
        <w:t xml:space="preserve">    &lt;p&gt;This is an example paragraph that will have a "Read more" link appended at the end using the ::after pseudo-element.&lt;/p&gt;</w:t>
      </w:r>
    </w:p>
    <w:p w14:paraId="1FD8C10A" w14:textId="77777777" w:rsidR="00AB5898" w:rsidRDefault="00AB5898" w:rsidP="00AB5898">
      <w:pPr>
        <w:tabs>
          <w:tab w:val="left" w:pos="2649"/>
        </w:tabs>
      </w:pPr>
      <w:r>
        <w:t xml:space="preserve">    &lt;p&gt;Here's another paragraph with the same effect added to it. The "Read more" link will appear after the text.&lt;/p&gt;</w:t>
      </w:r>
    </w:p>
    <w:p w14:paraId="13667D9A" w14:textId="41F97B77" w:rsidR="00AB5898" w:rsidRDefault="00AB5898" w:rsidP="00AB5898">
      <w:pPr>
        <w:tabs>
          <w:tab w:val="left" w:pos="2649"/>
        </w:tabs>
      </w:pPr>
      <w:r>
        <w:t>&lt;/body&gt;</w:t>
      </w:r>
    </w:p>
    <w:p w14:paraId="156B5A16" w14:textId="7FF9EE06" w:rsidR="00AB5898" w:rsidRDefault="00AB5898" w:rsidP="00AB5898">
      <w:pPr>
        <w:tabs>
          <w:tab w:val="left" w:pos="2649"/>
        </w:tabs>
      </w:pPr>
      <w:r>
        <w:t>&lt;/html&gt;</w:t>
      </w:r>
    </w:p>
    <w:p w14:paraId="322D5FC1" w14:textId="7D5A483A" w:rsidR="00AB5898" w:rsidRDefault="00AB5898" w:rsidP="00AB5898">
      <w:pPr>
        <w:tabs>
          <w:tab w:val="left" w:pos="2649"/>
        </w:tabs>
      </w:pPr>
      <w:r>
        <w:t>Output:</w:t>
      </w:r>
    </w:p>
    <w:p w14:paraId="0B91CE56" w14:textId="61DD13EE" w:rsidR="00AB5898" w:rsidRDefault="00AB5898" w:rsidP="00AB5898">
      <w:pPr>
        <w:tabs>
          <w:tab w:val="left" w:pos="2649"/>
        </w:tabs>
      </w:pPr>
      <w:r w:rsidRPr="00AB5898">
        <w:rPr>
          <w:noProof/>
          <w:lang w:eastAsia="en-IN"/>
        </w:rPr>
        <w:drawing>
          <wp:inline distT="0" distB="0" distL="0" distR="0" wp14:anchorId="5A5C2A73" wp14:editId="16D76F7F">
            <wp:extent cx="5731510" cy="17145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14500"/>
                    </a:xfrm>
                    <a:prstGeom prst="rect">
                      <a:avLst/>
                    </a:prstGeom>
                  </pic:spPr>
                </pic:pic>
              </a:graphicData>
            </a:graphic>
          </wp:inline>
        </w:drawing>
      </w:r>
    </w:p>
    <w:p w14:paraId="79528586" w14:textId="60BA1907" w:rsidR="00AB5898" w:rsidRDefault="00AB5898" w:rsidP="00AB5898">
      <w:pPr>
        <w:tabs>
          <w:tab w:val="left" w:pos="2649"/>
        </w:tabs>
      </w:pPr>
    </w:p>
    <w:p w14:paraId="5E5F002D" w14:textId="2B88AC2B" w:rsidR="00AB5898" w:rsidRDefault="00AB5898" w:rsidP="00AB5898">
      <w:pPr>
        <w:tabs>
          <w:tab w:val="left" w:pos="2649"/>
        </w:tabs>
        <w:jc w:val="center"/>
      </w:pPr>
      <w:r>
        <w:t>Project-103</w:t>
      </w:r>
    </w:p>
    <w:p w14:paraId="3541B34E" w14:textId="490E2E9E" w:rsidR="00AB5898" w:rsidRDefault="00AB5898" w:rsidP="00AB5898">
      <w:pPr>
        <w:tabs>
          <w:tab w:val="left" w:pos="2649"/>
        </w:tabs>
      </w:pPr>
      <w:r>
        <w:t>Demonstrate the usage of `::selection` in CSS</w:t>
      </w:r>
    </w:p>
    <w:p w14:paraId="4AA8CB82" w14:textId="77777777" w:rsidR="00AB5898" w:rsidRDefault="00AB5898" w:rsidP="00AB5898">
      <w:pPr>
        <w:tabs>
          <w:tab w:val="left" w:pos="2649"/>
        </w:tabs>
      </w:pPr>
      <w:r>
        <w:t>&lt;!DOCTYPE html&gt;</w:t>
      </w:r>
    </w:p>
    <w:p w14:paraId="48941138" w14:textId="77777777" w:rsidR="00AB5898" w:rsidRDefault="00AB5898" w:rsidP="00AB5898">
      <w:pPr>
        <w:tabs>
          <w:tab w:val="left" w:pos="2649"/>
        </w:tabs>
      </w:pPr>
      <w:r>
        <w:t>&lt;html lang="en"&gt;</w:t>
      </w:r>
    </w:p>
    <w:p w14:paraId="736566C2" w14:textId="77777777" w:rsidR="00AB5898" w:rsidRDefault="00AB5898" w:rsidP="00AB5898">
      <w:pPr>
        <w:tabs>
          <w:tab w:val="left" w:pos="2649"/>
        </w:tabs>
      </w:pPr>
      <w:r>
        <w:t>&lt;head&gt;</w:t>
      </w:r>
    </w:p>
    <w:p w14:paraId="14242361" w14:textId="77777777" w:rsidR="00AB5898" w:rsidRDefault="00AB5898" w:rsidP="00AB5898">
      <w:pPr>
        <w:tabs>
          <w:tab w:val="left" w:pos="2649"/>
        </w:tabs>
      </w:pPr>
      <w:r>
        <w:t>&lt;meta charset="UTF-8" /&gt;</w:t>
      </w:r>
    </w:p>
    <w:p w14:paraId="496E004D" w14:textId="77777777" w:rsidR="00AB5898" w:rsidRDefault="00AB5898" w:rsidP="00AB5898">
      <w:pPr>
        <w:tabs>
          <w:tab w:val="left" w:pos="2649"/>
        </w:tabs>
      </w:pPr>
      <w:r>
        <w:t>&lt;meta name="viewport" content="width=device-width, initial-scale=1" /&gt;</w:t>
      </w:r>
    </w:p>
    <w:p w14:paraId="1C0E6F6E" w14:textId="77777777" w:rsidR="00AB5898" w:rsidRDefault="00AB5898" w:rsidP="00AB5898">
      <w:pPr>
        <w:tabs>
          <w:tab w:val="left" w:pos="2649"/>
        </w:tabs>
      </w:pPr>
      <w:r>
        <w:t>&lt;title&gt;Using ::selection&lt;/title&gt;</w:t>
      </w:r>
    </w:p>
    <w:p w14:paraId="70D58030" w14:textId="77777777" w:rsidR="00AB5898" w:rsidRDefault="00AB5898" w:rsidP="00AB5898">
      <w:pPr>
        <w:tabs>
          <w:tab w:val="left" w:pos="2649"/>
        </w:tabs>
      </w:pPr>
      <w:r>
        <w:t>&lt;style&gt;</w:t>
      </w:r>
    </w:p>
    <w:p w14:paraId="49A3983D" w14:textId="77777777" w:rsidR="00AB5898" w:rsidRDefault="00AB5898" w:rsidP="00AB5898">
      <w:pPr>
        <w:tabs>
          <w:tab w:val="left" w:pos="2649"/>
        </w:tabs>
      </w:pPr>
      <w:r>
        <w:t xml:space="preserve">  /* Style the selected text inside paragraphs */</w:t>
      </w:r>
    </w:p>
    <w:p w14:paraId="24143E18" w14:textId="77777777" w:rsidR="00AB5898" w:rsidRDefault="00AB5898" w:rsidP="00AB5898">
      <w:pPr>
        <w:tabs>
          <w:tab w:val="left" w:pos="2649"/>
        </w:tabs>
      </w:pPr>
      <w:r>
        <w:t xml:space="preserve">  p::selection {</w:t>
      </w:r>
    </w:p>
    <w:p w14:paraId="379EE1B5" w14:textId="77777777" w:rsidR="00AB5898" w:rsidRDefault="00AB5898" w:rsidP="00AB5898">
      <w:pPr>
        <w:tabs>
          <w:tab w:val="left" w:pos="2649"/>
        </w:tabs>
      </w:pPr>
      <w:r>
        <w:t xml:space="preserve">    background-color: #3399ff;</w:t>
      </w:r>
    </w:p>
    <w:p w14:paraId="65459F10" w14:textId="77777777" w:rsidR="00AB5898" w:rsidRDefault="00AB5898" w:rsidP="00AB5898">
      <w:pPr>
        <w:tabs>
          <w:tab w:val="left" w:pos="2649"/>
        </w:tabs>
      </w:pPr>
      <w:r>
        <w:t xml:space="preserve">    color: white;</w:t>
      </w:r>
    </w:p>
    <w:p w14:paraId="3AF41F80" w14:textId="77777777" w:rsidR="00AB5898" w:rsidRDefault="00AB5898" w:rsidP="00AB5898">
      <w:pPr>
        <w:tabs>
          <w:tab w:val="left" w:pos="2649"/>
        </w:tabs>
      </w:pPr>
      <w:r>
        <w:t xml:space="preserve">  }</w:t>
      </w:r>
    </w:p>
    <w:p w14:paraId="5ADE2CE6" w14:textId="51E5F613" w:rsidR="00AB5898" w:rsidRDefault="00AB5898" w:rsidP="00AB5898">
      <w:pPr>
        <w:tabs>
          <w:tab w:val="left" w:pos="2649"/>
        </w:tabs>
      </w:pPr>
      <w:r>
        <w:t xml:space="preserve"> /* Style the selected text inside headings */</w:t>
      </w:r>
    </w:p>
    <w:p w14:paraId="186D5EEE" w14:textId="77777777" w:rsidR="00AB5898" w:rsidRDefault="00AB5898" w:rsidP="00AB5898">
      <w:pPr>
        <w:tabs>
          <w:tab w:val="left" w:pos="2649"/>
        </w:tabs>
      </w:pPr>
      <w:r>
        <w:t xml:space="preserve">  h1::selection {</w:t>
      </w:r>
    </w:p>
    <w:p w14:paraId="36DF8F1A" w14:textId="77777777" w:rsidR="00AB5898" w:rsidRDefault="00AB5898" w:rsidP="00AB5898">
      <w:pPr>
        <w:tabs>
          <w:tab w:val="left" w:pos="2649"/>
        </w:tabs>
      </w:pPr>
      <w:r>
        <w:t xml:space="preserve">    background-color: #ff6347;</w:t>
      </w:r>
    </w:p>
    <w:p w14:paraId="3981AC97" w14:textId="77777777" w:rsidR="00AB5898" w:rsidRDefault="00AB5898" w:rsidP="00AB5898">
      <w:pPr>
        <w:tabs>
          <w:tab w:val="left" w:pos="2649"/>
        </w:tabs>
      </w:pPr>
      <w:r>
        <w:t xml:space="preserve">    color: white;</w:t>
      </w:r>
    </w:p>
    <w:p w14:paraId="3EC6F605" w14:textId="77777777" w:rsidR="00AB5898" w:rsidRDefault="00AB5898" w:rsidP="00AB5898">
      <w:pPr>
        <w:tabs>
          <w:tab w:val="left" w:pos="2649"/>
        </w:tabs>
      </w:pPr>
      <w:r>
        <w:t xml:space="preserve">  }</w:t>
      </w:r>
    </w:p>
    <w:p w14:paraId="71D8FD7F" w14:textId="77777777" w:rsidR="00AB5898" w:rsidRDefault="00AB5898" w:rsidP="00AB5898">
      <w:pPr>
        <w:tabs>
          <w:tab w:val="left" w:pos="2649"/>
        </w:tabs>
      </w:pPr>
      <w:r>
        <w:t>&lt;/style&gt;</w:t>
      </w:r>
    </w:p>
    <w:p w14:paraId="2C81EF9E" w14:textId="77777777" w:rsidR="00AB5898" w:rsidRDefault="00AB5898" w:rsidP="00AB5898">
      <w:pPr>
        <w:tabs>
          <w:tab w:val="left" w:pos="2649"/>
        </w:tabs>
      </w:pPr>
      <w:r>
        <w:t>&lt;/head&gt;</w:t>
      </w:r>
    </w:p>
    <w:p w14:paraId="0FD24B41" w14:textId="77777777" w:rsidR="00AB5898" w:rsidRDefault="00AB5898" w:rsidP="00AB5898">
      <w:pPr>
        <w:tabs>
          <w:tab w:val="left" w:pos="2649"/>
        </w:tabs>
      </w:pPr>
      <w:r>
        <w:t>&lt;body&gt;</w:t>
      </w:r>
    </w:p>
    <w:p w14:paraId="6C1CB5A2" w14:textId="1E4E0DB6" w:rsidR="00AB5898" w:rsidRDefault="00AB5898" w:rsidP="00AB5898">
      <w:pPr>
        <w:tabs>
          <w:tab w:val="left" w:pos="2649"/>
        </w:tabs>
      </w:pPr>
      <w:r>
        <w:t xml:space="preserve"> &lt;h1&gt;Select this heading text&lt;/h1&gt;</w:t>
      </w:r>
    </w:p>
    <w:p w14:paraId="75AC5562" w14:textId="77777777" w:rsidR="00AB5898" w:rsidRDefault="00AB5898" w:rsidP="00AB5898">
      <w:pPr>
        <w:tabs>
          <w:tab w:val="left" w:pos="2649"/>
        </w:tabs>
      </w:pPr>
      <w:r>
        <w:t xml:space="preserve">  &lt;p&gt;Select some of this paragraph text to see the custom selection style.&lt;/p&gt;</w:t>
      </w:r>
    </w:p>
    <w:p w14:paraId="3FF00631" w14:textId="17AA2724" w:rsidR="00AB5898" w:rsidRDefault="00AB5898" w:rsidP="00AB5898">
      <w:pPr>
        <w:tabs>
          <w:tab w:val="left" w:pos="2649"/>
        </w:tabs>
      </w:pPr>
      <w:r>
        <w:t xml:space="preserve">  &lt;p&gt;Try selecting different parts of this text to see the effect.&lt;/p&gt;</w:t>
      </w:r>
    </w:p>
    <w:p w14:paraId="4F4B4ECA" w14:textId="42901B04" w:rsidR="00AB5898" w:rsidRDefault="00AB5898" w:rsidP="00AB5898">
      <w:pPr>
        <w:tabs>
          <w:tab w:val="left" w:pos="2649"/>
        </w:tabs>
      </w:pPr>
      <w:r>
        <w:t>&lt;/body&gt;</w:t>
      </w:r>
    </w:p>
    <w:p w14:paraId="401F39A4" w14:textId="7E1E251E" w:rsidR="00AB5898" w:rsidRDefault="00AB5898" w:rsidP="00AB5898">
      <w:pPr>
        <w:tabs>
          <w:tab w:val="left" w:pos="2649"/>
        </w:tabs>
      </w:pPr>
      <w:r>
        <w:t>&lt;/html&gt;</w:t>
      </w:r>
    </w:p>
    <w:p w14:paraId="6582F784" w14:textId="677E4D30" w:rsidR="00AB5898" w:rsidRDefault="00AB5898" w:rsidP="00AB5898">
      <w:pPr>
        <w:tabs>
          <w:tab w:val="left" w:pos="2649"/>
        </w:tabs>
      </w:pPr>
      <w:r>
        <w:t>Output:</w:t>
      </w:r>
    </w:p>
    <w:p w14:paraId="73640FAA" w14:textId="6F7BE0F8" w:rsidR="00AB5898" w:rsidRDefault="00AB5898" w:rsidP="00AB5898">
      <w:pPr>
        <w:tabs>
          <w:tab w:val="left" w:pos="2649"/>
        </w:tabs>
      </w:pPr>
      <w:r w:rsidRPr="00AB5898">
        <w:rPr>
          <w:noProof/>
          <w:lang w:eastAsia="en-IN"/>
        </w:rPr>
        <w:drawing>
          <wp:inline distT="0" distB="0" distL="0" distR="0" wp14:anchorId="1F9CFA1E" wp14:editId="6AF01135">
            <wp:extent cx="3720335" cy="82934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0335" cy="829340"/>
                    </a:xfrm>
                    <a:prstGeom prst="rect">
                      <a:avLst/>
                    </a:prstGeom>
                  </pic:spPr>
                </pic:pic>
              </a:graphicData>
            </a:graphic>
          </wp:inline>
        </w:drawing>
      </w:r>
    </w:p>
    <w:p w14:paraId="7E728606" w14:textId="789E935F" w:rsidR="00AB5898" w:rsidRDefault="00AB5898" w:rsidP="00AB5898">
      <w:pPr>
        <w:tabs>
          <w:tab w:val="left" w:pos="2649"/>
        </w:tabs>
        <w:jc w:val="center"/>
      </w:pPr>
      <w:r>
        <w:t>Project-104</w:t>
      </w:r>
    </w:p>
    <w:p w14:paraId="7688AAC1" w14:textId="7D09D009" w:rsidR="00AB5898" w:rsidRDefault="00AB5898" w:rsidP="00AB5898">
      <w:pPr>
        <w:tabs>
          <w:tab w:val="left" w:pos="2649"/>
        </w:tabs>
      </w:pPr>
      <w:r>
        <w:t>Demonstrate the usage of `:nth-child()` in CSS</w:t>
      </w:r>
    </w:p>
    <w:p w14:paraId="11E711FB" w14:textId="77777777" w:rsidR="00AB5898" w:rsidRDefault="00AB5898" w:rsidP="00AB5898">
      <w:pPr>
        <w:tabs>
          <w:tab w:val="left" w:pos="2649"/>
        </w:tabs>
      </w:pPr>
      <w:r>
        <w:t>&lt;!DOCTYPE html&gt;</w:t>
      </w:r>
    </w:p>
    <w:p w14:paraId="68A992A3" w14:textId="77777777" w:rsidR="00AB5898" w:rsidRDefault="00AB5898" w:rsidP="00AB5898">
      <w:pPr>
        <w:tabs>
          <w:tab w:val="left" w:pos="2649"/>
        </w:tabs>
      </w:pPr>
      <w:r>
        <w:t>&lt;html lang="en"&gt;</w:t>
      </w:r>
    </w:p>
    <w:p w14:paraId="4C6B69DB" w14:textId="77777777" w:rsidR="00AB5898" w:rsidRDefault="00AB5898" w:rsidP="00AB5898">
      <w:pPr>
        <w:tabs>
          <w:tab w:val="left" w:pos="2649"/>
        </w:tabs>
      </w:pPr>
      <w:r>
        <w:t>&lt;head&gt;</w:t>
      </w:r>
    </w:p>
    <w:p w14:paraId="4FC8CCF3" w14:textId="77777777" w:rsidR="00AB5898" w:rsidRDefault="00AB5898" w:rsidP="00AB5898">
      <w:pPr>
        <w:tabs>
          <w:tab w:val="left" w:pos="2649"/>
        </w:tabs>
      </w:pPr>
      <w:r>
        <w:t xml:space="preserve">    &lt;meta charset="UTF-8" /&gt;</w:t>
      </w:r>
    </w:p>
    <w:p w14:paraId="656B70AC" w14:textId="77777777" w:rsidR="00AB5898" w:rsidRDefault="00AB5898" w:rsidP="00AB5898">
      <w:pPr>
        <w:tabs>
          <w:tab w:val="left" w:pos="2649"/>
        </w:tabs>
      </w:pPr>
      <w:r>
        <w:t xml:space="preserve">    &lt;meta name="viewport" content="width=device-width, initial-scale=1.0" /&gt;</w:t>
      </w:r>
    </w:p>
    <w:p w14:paraId="65CE73FD" w14:textId="77777777" w:rsidR="00AB5898" w:rsidRDefault="00AB5898" w:rsidP="00AB5898">
      <w:pPr>
        <w:tabs>
          <w:tab w:val="left" w:pos="2649"/>
        </w:tabs>
      </w:pPr>
      <w:r>
        <w:t xml:space="preserve">    &lt;title&gt;:nth-child() Example&lt;/title&gt;</w:t>
      </w:r>
    </w:p>
    <w:p w14:paraId="3C449444" w14:textId="77777777" w:rsidR="00AB5898" w:rsidRDefault="00AB5898" w:rsidP="00AB5898">
      <w:pPr>
        <w:tabs>
          <w:tab w:val="left" w:pos="2649"/>
        </w:tabs>
      </w:pPr>
      <w:r>
        <w:t xml:space="preserve">    &lt;style&gt;</w:t>
      </w:r>
    </w:p>
    <w:p w14:paraId="2DF8C900" w14:textId="77777777" w:rsidR="00AB5898" w:rsidRDefault="00AB5898" w:rsidP="00AB5898">
      <w:pPr>
        <w:tabs>
          <w:tab w:val="left" w:pos="2649"/>
        </w:tabs>
      </w:pPr>
      <w:r>
        <w:t xml:space="preserve">        ul li:nth-child(2) {</w:t>
      </w:r>
    </w:p>
    <w:p w14:paraId="3C43C5BD" w14:textId="77777777" w:rsidR="00AB5898" w:rsidRDefault="00AB5898" w:rsidP="00AB5898">
      <w:pPr>
        <w:tabs>
          <w:tab w:val="left" w:pos="2649"/>
        </w:tabs>
      </w:pPr>
      <w:r>
        <w:t xml:space="preserve">            color: red;</w:t>
      </w:r>
    </w:p>
    <w:p w14:paraId="0F05BB1B" w14:textId="77777777" w:rsidR="00AB5898" w:rsidRDefault="00AB5898" w:rsidP="00AB5898">
      <w:pPr>
        <w:tabs>
          <w:tab w:val="left" w:pos="2649"/>
        </w:tabs>
      </w:pPr>
      <w:r>
        <w:t xml:space="preserve">        }</w:t>
      </w:r>
    </w:p>
    <w:p w14:paraId="69E7AD4F" w14:textId="77777777" w:rsidR="00AB5898" w:rsidRDefault="00AB5898" w:rsidP="00AB5898">
      <w:pPr>
        <w:tabs>
          <w:tab w:val="left" w:pos="2649"/>
        </w:tabs>
      </w:pPr>
      <w:r>
        <w:t xml:space="preserve">    &lt;/style&gt;</w:t>
      </w:r>
    </w:p>
    <w:p w14:paraId="77F099DF" w14:textId="77777777" w:rsidR="00AB5898" w:rsidRDefault="00AB5898" w:rsidP="00AB5898">
      <w:pPr>
        <w:tabs>
          <w:tab w:val="left" w:pos="2649"/>
        </w:tabs>
      </w:pPr>
      <w:r>
        <w:t>&lt;/head&gt;</w:t>
      </w:r>
    </w:p>
    <w:p w14:paraId="644BE89C" w14:textId="77777777" w:rsidR="00AB5898" w:rsidRDefault="00AB5898" w:rsidP="00AB5898">
      <w:pPr>
        <w:tabs>
          <w:tab w:val="left" w:pos="2649"/>
        </w:tabs>
      </w:pPr>
      <w:r>
        <w:t>&lt;body&gt;</w:t>
      </w:r>
    </w:p>
    <w:p w14:paraId="3D0E0780" w14:textId="186F3EB4" w:rsidR="00AB5898" w:rsidRDefault="00AB5898" w:rsidP="00AB5898">
      <w:pPr>
        <w:tabs>
          <w:tab w:val="left" w:pos="2649"/>
        </w:tabs>
      </w:pPr>
      <w:r>
        <w:t xml:space="preserve"> &lt;h1&gt;Using :nth-child() in CSS&lt;/h1&gt;</w:t>
      </w:r>
    </w:p>
    <w:p w14:paraId="5E4284CD" w14:textId="77777777" w:rsidR="00AB5898" w:rsidRDefault="00AB5898" w:rsidP="00AB5898">
      <w:pPr>
        <w:tabs>
          <w:tab w:val="left" w:pos="2649"/>
        </w:tabs>
      </w:pPr>
      <w:r>
        <w:t xml:space="preserve">    &lt;ul&gt;</w:t>
      </w:r>
    </w:p>
    <w:p w14:paraId="38ED9B5E" w14:textId="77777777" w:rsidR="00AB5898" w:rsidRDefault="00AB5898" w:rsidP="00AB5898">
      <w:pPr>
        <w:tabs>
          <w:tab w:val="left" w:pos="2649"/>
        </w:tabs>
      </w:pPr>
      <w:r>
        <w:t xml:space="preserve">        &lt;li&gt;Item 1&lt;/li&gt;</w:t>
      </w:r>
    </w:p>
    <w:p w14:paraId="0E6E3866" w14:textId="77777777" w:rsidR="00AB5898" w:rsidRDefault="00AB5898" w:rsidP="00AB5898">
      <w:pPr>
        <w:tabs>
          <w:tab w:val="left" w:pos="2649"/>
        </w:tabs>
      </w:pPr>
      <w:r>
        <w:t xml:space="preserve">        &lt;li&gt;Item 2 (this will be red)&lt;/li&gt;</w:t>
      </w:r>
    </w:p>
    <w:p w14:paraId="35764CF7" w14:textId="77777777" w:rsidR="00AB5898" w:rsidRDefault="00AB5898" w:rsidP="00AB5898">
      <w:pPr>
        <w:tabs>
          <w:tab w:val="left" w:pos="2649"/>
        </w:tabs>
      </w:pPr>
      <w:r>
        <w:t xml:space="preserve">        &lt;li&gt;Item 3&lt;/li&gt;</w:t>
      </w:r>
    </w:p>
    <w:p w14:paraId="16736425" w14:textId="77777777" w:rsidR="00AB5898" w:rsidRDefault="00AB5898" w:rsidP="00AB5898">
      <w:pPr>
        <w:tabs>
          <w:tab w:val="left" w:pos="2649"/>
        </w:tabs>
      </w:pPr>
      <w:r>
        <w:t xml:space="preserve">    &lt;/ul&gt;</w:t>
      </w:r>
    </w:p>
    <w:p w14:paraId="12837DC8" w14:textId="0DE6F100" w:rsidR="00AB5898" w:rsidRDefault="00AB5898" w:rsidP="00AB5898">
      <w:pPr>
        <w:tabs>
          <w:tab w:val="left" w:pos="2649"/>
        </w:tabs>
      </w:pPr>
      <w:r>
        <w:t>&lt;/body&gt;</w:t>
      </w:r>
    </w:p>
    <w:p w14:paraId="7C7EED97" w14:textId="7EC53962" w:rsidR="00AB5898" w:rsidRDefault="00AB5898" w:rsidP="00AB5898">
      <w:pPr>
        <w:tabs>
          <w:tab w:val="left" w:pos="2649"/>
        </w:tabs>
      </w:pPr>
      <w:r>
        <w:t>&lt;/html&gt;</w:t>
      </w:r>
    </w:p>
    <w:p w14:paraId="6F375511" w14:textId="599CEBFD" w:rsidR="00AB5898" w:rsidRDefault="00AB5898" w:rsidP="00AB5898">
      <w:pPr>
        <w:tabs>
          <w:tab w:val="left" w:pos="2649"/>
        </w:tabs>
      </w:pPr>
      <w:r>
        <w:t>Output:</w:t>
      </w:r>
    </w:p>
    <w:p w14:paraId="74161CE7" w14:textId="1CF33B21" w:rsidR="00AB5898" w:rsidRDefault="00AB5898" w:rsidP="00AB5898">
      <w:pPr>
        <w:tabs>
          <w:tab w:val="left" w:pos="2649"/>
        </w:tabs>
      </w:pPr>
      <w:r w:rsidRPr="00AB5898">
        <w:rPr>
          <w:noProof/>
          <w:lang w:eastAsia="en-IN"/>
        </w:rPr>
        <w:drawing>
          <wp:inline distT="0" distB="0" distL="0" distR="0" wp14:anchorId="3AEF1AD3" wp14:editId="22C93B43">
            <wp:extent cx="4829174" cy="1594884"/>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48933" cy="1601410"/>
                    </a:xfrm>
                    <a:prstGeom prst="rect">
                      <a:avLst/>
                    </a:prstGeom>
                  </pic:spPr>
                </pic:pic>
              </a:graphicData>
            </a:graphic>
          </wp:inline>
        </w:drawing>
      </w:r>
    </w:p>
    <w:p w14:paraId="3A3026E6" w14:textId="26E95DDD" w:rsidR="00AB5898" w:rsidRDefault="00AB5898" w:rsidP="00AB5898">
      <w:pPr>
        <w:tabs>
          <w:tab w:val="left" w:pos="2649"/>
        </w:tabs>
      </w:pPr>
    </w:p>
    <w:p w14:paraId="61C2BF40" w14:textId="5539EB5E" w:rsidR="00AB5898" w:rsidRDefault="00AB5898" w:rsidP="00AB5898">
      <w:pPr>
        <w:tabs>
          <w:tab w:val="left" w:pos="2649"/>
        </w:tabs>
        <w:jc w:val="center"/>
      </w:pPr>
      <w:r>
        <w:t>Project-105</w:t>
      </w:r>
    </w:p>
    <w:p w14:paraId="2A076937" w14:textId="26389E1A" w:rsidR="00AB5898" w:rsidRDefault="00AB5898" w:rsidP="00AB5898">
      <w:pPr>
        <w:tabs>
          <w:tab w:val="left" w:pos="2649"/>
        </w:tabs>
      </w:pPr>
      <w:r>
        <w:t>Demonstrate the usage of `:target` in CSS</w:t>
      </w:r>
    </w:p>
    <w:p w14:paraId="2CCA800E" w14:textId="77777777" w:rsidR="00AB5898" w:rsidRDefault="00AB5898" w:rsidP="00AB5898">
      <w:pPr>
        <w:tabs>
          <w:tab w:val="left" w:pos="2649"/>
        </w:tabs>
      </w:pPr>
      <w:r>
        <w:t>&lt;!DOCTYPE html&gt;</w:t>
      </w:r>
    </w:p>
    <w:p w14:paraId="6F9F5B18" w14:textId="77777777" w:rsidR="00AB5898" w:rsidRDefault="00AB5898" w:rsidP="00AB5898">
      <w:pPr>
        <w:tabs>
          <w:tab w:val="left" w:pos="2649"/>
        </w:tabs>
      </w:pPr>
      <w:r>
        <w:t>&lt;html lang="en"&gt;</w:t>
      </w:r>
    </w:p>
    <w:p w14:paraId="4F76A8E5" w14:textId="77777777" w:rsidR="00AB5898" w:rsidRDefault="00AB5898" w:rsidP="00AB5898">
      <w:pPr>
        <w:tabs>
          <w:tab w:val="left" w:pos="2649"/>
        </w:tabs>
      </w:pPr>
      <w:r>
        <w:t>&lt;head&gt;</w:t>
      </w:r>
    </w:p>
    <w:p w14:paraId="163A38BA" w14:textId="77777777" w:rsidR="00AB5898" w:rsidRDefault="00AB5898" w:rsidP="00AB5898">
      <w:pPr>
        <w:tabs>
          <w:tab w:val="left" w:pos="2649"/>
        </w:tabs>
      </w:pPr>
      <w:r>
        <w:t xml:space="preserve">    &lt;meta charset="UTF-8" /&gt;</w:t>
      </w:r>
    </w:p>
    <w:p w14:paraId="529F01C0" w14:textId="77777777" w:rsidR="00AB5898" w:rsidRDefault="00AB5898" w:rsidP="00AB5898">
      <w:pPr>
        <w:tabs>
          <w:tab w:val="left" w:pos="2649"/>
        </w:tabs>
      </w:pPr>
      <w:r>
        <w:t xml:space="preserve">    &lt;meta name="viewport" content="width=device-width, initial-scale=1.0" /&gt;</w:t>
      </w:r>
    </w:p>
    <w:p w14:paraId="3912F5D9" w14:textId="77777777" w:rsidR="00AB5898" w:rsidRDefault="00AB5898" w:rsidP="00AB5898">
      <w:pPr>
        <w:tabs>
          <w:tab w:val="left" w:pos="2649"/>
        </w:tabs>
      </w:pPr>
      <w:r>
        <w:t xml:space="preserve">    &lt;title&gt;:target Example&lt;/title&gt;</w:t>
      </w:r>
    </w:p>
    <w:p w14:paraId="276E4A2B" w14:textId="77777777" w:rsidR="00AB5898" w:rsidRDefault="00AB5898" w:rsidP="00AB5898">
      <w:pPr>
        <w:tabs>
          <w:tab w:val="left" w:pos="2649"/>
        </w:tabs>
      </w:pPr>
      <w:r>
        <w:t xml:space="preserve">    &lt;style&gt;</w:t>
      </w:r>
    </w:p>
    <w:p w14:paraId="4D202046" w14:textId="77777777" w:rsidR="00AB5898" w:rsidRDefault="00AB5898" w:rsidP="00AB5898">
      <w:pPr>
        <w:tabs>
          <w:tab w:val="left" w:pos="2649"/>
        </w:tabs>
      </w:pPr>
      <w:r>
        <w:t xml:space="preserve">        /* Basic styles for sections */</w:t>
      </w:r>
    </w:p>
    <w:p w14:paraId="6482F04C" w14:textId="77777777" w:rsidR="00AB5898" w:rsidRDefault="00AB5898" w:rsidP="00AB5898">
      <w:pPr>
        <w:tabs>
          <w:tab w:val="left" w:pos="2649"/>
        </w:tabs>
      </w:pPr>
      <w:r>
        <w:t xml:space="preserve">        section {</w:t>
      </w:r>
    </w:p>
    <w:p w14:paraId="0E498FC5" w14:textId="77777777" w:rsidR="00AB5898" w:rsidRDefault="00AB5898" w:rsidP="00AB5898">
      <w:pPr>
        <w:tabs>
          <w:tab w:val="left" w:pos="2649"/>
        </w:tabs>
      </w:pPr>
      <w:r>
        <w:t xml:space="preserve">            padding: 20px;</w:t>
      </w:r>
    </w:p>
    <w:p w14:paraId="371D2B38" w14:textId="77777777" w:rsidR="00AB5898" w:rsidRDefault="00AB5898" w:rsidP="00AB5898">
      <w:pPr>
        <w:tabs>
          <w:tab w:val="left" w:pos="2649"/>
        </w:tabs>
      </w:pPr>
      <w:r>
        <w:t xml:space="preserve">            margin: 20px 0;</w:t>
      </w:r>
    </w:p>
    <w:p w14:paraId="750FD516" w14:textId="77777777" w:rsidR="00AB5898" w:rsidRDefault="00AB5898" w:rsidP="00AB5898">
      <w:pPr>
        <w:tabs>
          <w:tab w:val="left" w:pos="2649"/>
        </w:tabs>
      </w:pPr>
      <w:r>
        <w:t xml:space="preserve">            background-color: #f0f0f0;</w:t>
      </w:r>
    </w:p>
    <w:p w14:paraId="7B6EB3B6" w14:textId="77777777" w:rsidR="00AB5898" w:rsidRDefault="00AB5898" w:rsidP="00AB5898">
      <w:pPr>
        <w:tabs>
          <w:tab w:val="left" w:pos="2649"/>
        </w:tabs>
      </w:pPr>
      <w:r>
        <w:t xml:space="preserve">            transition: background-color 0.3s ease;</w:t>
      </w:r>
    </w:p>
    <w:p w14:paraId="60F13DBC" w14:textId="77777777" w:rsidR="00AB5898" w:rsidRDefault="00AB5898" w:rsidP="00AB5898">
      <w:pPr>
        <w:tabs>
          <w:tab w:val="left" w:pos="2649"/>
        </w:tabs>
      </w:pPr>
      <w:r>
        <w:t xml:space="preserve">        }</w:t>
      </w:r>
    </w:p>
    <w:p w14:paraId="4A5AA2DE" w14:textId="172458E5" w:rsidR="00AB5898" w:rsidRDefault="00AB5898" w:rsidP="00AB5898">
      <w:pPr>
        <w:tabs>
          <w:tab w:val="left" w:pos="2649"/>
        </w:tabs>
      </w:pPr>
      <w:r>
        <w:t>/* Style for the targeted section */</w:t>
      </w:r>
    </w:p>
    <w:p w14:paraId="12270DEC" w14:textId="77777777" w:rsidR="00AB5898" w:rsidRDefault="00AB5898" w:rsidP="00AB5898">
      <w:pPr>
        <w:tabs>
          <w:tab w:val="left" w:pos="2649"/>
        </w:tabs>
      </w:pPr>
      <w:r>
        <w:t xml:space="preserve">        section:target {</w:t>
      </w:r>
    </w:p>
    <w:p w14:paraId="7F4DC017" w14:textId="77777777" w:rsidR="00AB5898" w:rsidRDefault="00AB5898" w:rsidP="00AB5898">
      <w:pPr>
        <w:tabs>
          <w:tab w:val="left" w:pos="2649"/>
        </w:tabs>
      </w:pPr>
      <w:r>
        <w:t xml:space="preserve">            background-color: #ffcc00;</w:t>
      </w:r>
    </w:p>
    <w:p w14:paraId="64CF3CBF" w14:textId="77777777" w:rsidR="00AB5898" w:rsidRDefault="00AB5898" w:rsidP="00AB5898">
      <w:pPr>
        <w:tabs>
          <w:tab w:val="left" w:pos="2649"/>
        </w:tabs>
      </w:pPr>
      <w:r>
        <w:t xml:space="preserve">            border: 2px solid #333;</w:t>
      </w:r>
    </w:p>
    <w:p w14:paraId="7D5A581B" w14:textId="77777777" w:rsidR="00AB5898" w:rsidRDefault="00AB5898" w:rsidP="00AB5898">
      <w:pPr>
        <w:tabs>
          <w:tab w:val="left" w:pos="2649"/>
        </w:tabs>
      </w:pPr>
      <w:r>
        <w:t xml:space="preserve">            box-shadow: 0 0 10px rgba(0, 0, 0, 0.1);</w:t>
      </w:r>
    </w:p>
    <w:p w14:paraId="0DF2F328" w14:textId="77777777" w:rsidR="00AB5898" w:rsidRDefault="00AB5898" w:rsidP="00AB5898">
      <w:pPr>
        <w:tabs>
          <w:tab w:val="left" w:pos="2649"/>
        </w:tabs>
      </w:pPr>
      <w:r>
        <w:t xml:space="preserve">        }</w:t>
      </w:r>
    </w:p>
    <w:p w14:paraId="54F89892" w14:textId="7DB4CB14" w:rsidR="00AB5898" w:rsidRDefault="00AB5898" w:rsidP="00AB5898">
      <w:pPr>
        <w:tabs>
          <w:tab w:val="left" w:pos="2649"/>
        </w:tabs>
      </w:pPr>
      <w:r>
        <w:t xml:space="preserve"> /* Links to jump to sections */</w:t>
      </w:r>
    </w:p>
    <w:p w14:paraId="6001FDD1" w14:textId="77777777" w:rsidR="00AB5898" w:rsidRDefault="00AB5898" w:rsidP="00AB5898">
      <w:pPr>
        <w:tabs>
          <w:tab w:val="left" w:pos="2649"/>
        </w:tabs>
      </w:pPr>
      <w:r>
        <w:t xml:space="preserve">        nav a {</w:t>
      </w:r>
    </w:p>
    <w:p w14:paraId="47732087" w14:textId="77777777" w:rsidR="00AB5898" w:rsidRDefault="00AB5898" w:rsidP="00AB5898">
      <w:pPr>
        <w:tabs>
          <w:tab w:val="left" w:pos="2649"/>
        </w:tabs>
      </w:pPr>
      <w:r>
        <w:t xml:space="preserve">            margin: 10px;</w:t>
      </w:r>
    </w:p>
    <w:p w14:paraId="26B3C093" w14:textId="77777777" w:rsidR="00AB5898" w:rsidRDefault="00AB5898" w:rsidP="00AB5898">
      <w:pPr>
        <w:tabs>
          <w:tab w:val="left" w:pos="2649"/>
        </w:tabs>
      </w:pPr>
      <w:r>
        <w:t xml:space="preserve">            padding: 10px;</w:t>
      </w:r>
    </w:p>
    <w:p w14:paraId="58EF7F99" w14:textId="77777777" w:rsidR="00AB5898" w:rsidRDefault="00AB5898" w:rsidP="00AB5898">
      <w:pPr>
        <w:tabs>
          <w:tab w:val="left" w:pos="2649"/>
        </w:tabs>
      </w:pPr>
      <w:r>
        <w:t xml:space="preserve">            text-decoration: none;</w:t>
      </w:r>
    </w:p>
    <w:p w14:paraId="76FEF342" w14:textId="77777777" w:rsidR="00AB5898" w:rsidRDefault="00AB5898" w:rsidP="00AB5898">
      <w:pPr>
        <w:tabs>
          <w:tab w:val="left" w:pos="2649"/>
        </w:tabs>
      </w:pPr>
      <w:r>
        <w:t xml:space="preserve">            color: #007bff;</w:t>
      </w:r>
    </w:p>
    <w:p w14:paraId="2DC733A6" w14:textId="77777777" w:rsidR="00AB5898" w:rsidRDefault="00AB5898" w:rsidP="00AB5898">
      <w:pPr>
        <w:tabs>
          <w:tab w:val="left" w:pos="2649"/>
        </w:tabs>
      </w:pPr>
      <w:r>
        <w:t xml:space="preserve">            font-size: 18px;</w:t>
      </w:r>
    </w:p>
    <w:p w14:paraId="4E1526C5" w14:textId="77777777" w:rsidR="00AB5898" w:rsidRDefault="00AB5898" w:rsidP="00AB5898">
      <w:pPr>
        <w:tabs>
          <w:tab w:val="left" w:pos="2649"/>
        </w:tabs>
      </w:pPr>
      <w:r>
        <w:t xml:space="preserve">        }</w:t>
      </w:r>
    </w:p>
    <w:p w14:paraId="08666A6A" w14:textId="44477F20" w:rsidR="00AB5898" w:rsidRDefault="00AB5898" w:rsidP="00AB5898">
      <w:pPr>
        <w:tabs>
          <w:tab w:val="left" w:pos="2649"/>
        </w:tabs>
      </w:pPr>
      <w:r>
        <w:t>nav a:hover {</w:t>
      </w:r>
    </w:p>
    <w:p w14:paraId="5C0D21F3" w14:textId="77777777" w:rsidR="00AB5898" w:rsidRDefault="00AB5898" w:rsidP="00AB5898">
      <w:pPr>
        <w:tabs>
          <w:tab w:val="left" w:pos="2649"/>
        </w:tabs>
      </w:pPr>
      <w:r>
        <w:t xml:space="preserve">            background-color: #ddd;</w:t>
      </w:r>
    </w:p>
    <w:p w14:paraId="7EDC3F04" w14:textId="77777777" w:rsidR="00AB5898" w:rsidRDefault="00AB5898" w:rsidP="00AB5898">
      <w:pPr>
        <w:tabs>
          <w:tab w:val="left" w:pos="2649"/>
        </w:tabs>
      </w:pPr>
      <w:r>
        <w:t xml:space="preserve">        }</w:t>
      </w:r>
    </w:p>
    <w:p w14:paraId="626A7131" w14:textId="77777777" w:rsidR="00AB5898" w:rsidRDefault="00AB5898" w:rsidP="00AB5898">
      <w:pPr>
        <w:tabs>
          <w:tab w:val="left" w:pos="2649"/>
        </w:tabs>
      </w:pPr>
      <w:r>
        <w:t xml:space="preserve">    &lt;/style&gt;</w:t>
      </w:r>
    </w:p>
    <w:p w14:paraId="28853EA4" w14:textId="77777777" w:rsidR="00AB5898" w:rsidRDefault="00AB5898" w:rsidP="00AB5898">
      <w:pPr>
        <w:tabs>
          <w:tab w:val="left" w:pos="2649"/>
        </w:tabs>
      </w:pPr>
      <w:r>
        <w:t>&lt;/head&gt;</w:t>
      </w:r>
    </w:p>
    <w:p w14:paraId="1AC0EB41" w14:textId="77777777" w:rsidR="00AB5898" w:rsidRDefault="00AB5898" w:rsidP="00AB5898">
      <w:pPr>
        <w:tabs>
          <w:tab w:val="left" w:pos="2649"/>
        </w:tabs>
      </w:pPr>
      <w:r>
        <w:t>&lt;body&gt;</w:t>
      </w:r>
    </w:p>
    <w:p w14:paraId="0AE394CF" w14:textId="4953F9C5" w:rsidR="00AB5898" w:rsidRDefault="00AB5898" w:rsidP="00AB5898">
      <w:pPr>
        <w:tabs>
          <w:tab w:val="left" w:pos="2649"/>
        </w:tabs>
      </w:pPr>
      <w:r>
        <w:t>&lt;nav&gt;</w:t>
      </w:r>
    </w:p>
    <w:p w14:paraId="57D06E96" w14:textId="77777777" w:rsidR="00AB5898" w:rsidRDefault="00AB5898" w:rsidP="00AB5898">
      <w:pPr>
        <w:tabs>
          <w:tab w:val="left" w:pos="2649"/>
        </w:tabs>
      </w:pPr>
      <w:r>
        <w:t xml:space="preserve">        &lt;a href="#section1"&gt;Go to Section 1&lt;/a&gt;</w:t>
      </w:r>
    </w:p>
    <w:p w14:paraId="722F62D4" w14:textId="77777777" w:rsidR="00AB5898" w:rsidRDefault="00AB5898" w:rsidP="00AB5898">
      <w:pPr>
        <w:tabs>
          <w:tab w:val="left" w:pos="2649"/>
        </w:tabs>
      </w:pPr>
      <w:r>
        <w:t xml:space="preserve">        &lt;a href="#section2"&gt;Go to Section 2&lt;/a&gt;</w:t>
      </w:r>
    </w:p>
    <w:p w14:paraId="1EEF6643" w14:textId="77777777" w:rsidR="00AB5898" w:rsidRDefault="00AB5898" w:rsidP="00AB5898">
      <w:pPr>
        <w:tabs>
          <w:tab w:val="left" w:pos="2649"/>
        </w:tabs>
      </w:pPr>
      <w:r>
        <w:t xml:space="preserve">        &lt;a href="#section3"&gt;Go to Section 3&lt;/a&gt;</w:t>
      </w:r>
    </w:p>
    <w:p w14:paraId="6132ECEF" w14:textId="77777777" w:rsidR="00AB5898" w:rsidRDefault="00AB5898" w:rsidP="00AB5898">
      <w:pPr>
        <w:tabs>
          <w:tab w:val="left" w:pos="2649"/>
        </w:tabs>
      </w:pPr>
      <w:r>
        <w:t xml:space="preserve">    &lt;/nav&gt;</w:t>
      </w:r>
    </w:p>
    <w:p w14:paraId="32B1B4A5" w14:textId="2483C968" w:rsidR="00AB5898" w:rsidRDefault="00AB5898" w:rsidP="00AB5898">
      <w:pPr>
        <w:tabs>
          <w:tab w:val="left" w:pos="2649"/>
        </w:tabs>
      </w:pPr>
      <w:r>
        <w:t xml:space="preserve"> &lt;section id="section1"&gt;</w:t>
      </w:r>
    </w:p>
    <w:p w14:paraId="666BF861" w14:textId="77777777" w:rsidR="00AB5898" w:rsidRDefault="00AB5898" w:rsidP="00AB5898">
      <w:pPr>
        <w:tabs>
          <w:tab w:val="left" w:pos="2649"/>
        </w:tabs>
      </w:pPr>
      <w:r>
        <w:t xml:space="preserve">        &lt;h2&gt;Section 1&lt;/h2&gt;</w:t>
      </w:r>
    </w:p>
    <w:p w14:paraId="5724844B" w14:textId="77777777" w:rsidR="00AB5898" w:rsidRDefault="00AB5898" w:rsidP="00AB5898">
      <w:pPr>
        <w:tabs>
          <w:tab w:val="left" w:pos="2649"/>
        </w:tabs>
      </w:pPr>
      <w:r>
        <w:t xml:space="preserve">        &lt;p&gt;This is the first section. Click the link in the navigation to target this section.&lt;/p&gt;</w:t>
      </w:r>
    </w:p>
    <w:p w14:paraId="2EF41008" w14:textId="77777777" w:rsidR="00AB5898" w:rsidRDefault="00AB5898" w:rsidP="00AB5898">
      <w:pPr>
        <w:tabs>
          <w:tab w:val="left" w:pos="2649"/>
        </w:tabs>
      </w:pPr>
      <w:r>
        <w:t xml:space="preserve">    &lt;/section&gt;</w:t>
      </w:r>
    </w:p>
    <w:p w14:paraId="0131CBEF" w14:textId="3120AD4B" w:rsidR="00AB5898" w:rsidRDefault="00AB5898" w:rsidP="00AB5898">
      <w:pPr>
        <w:tabs>
          <w:tab w:val="left" w:pos="2649"/>
        </w:tabs>
      </w:pPr>
      <w:r>
        <w:t xml:space="preserve"> &lt;section id="section2"&gt;</w:t>
      </w:r>
    </w:p>
    <w:p w14:paraId="6E695069" w14:textId="77777777" w:rsidR="00AB5898" w:rsidRDefault="00AB5898" w:rsidP="00AB5898">
      <w:pPr>
        <w:tabs>
          <w:tab w:val="left" w:pos="2649"/>
        </w:tabs>
      </w:pPr>
      <w:r>
        <w:t xml:space="preserve">        &lt;h2&gt;Section 2&lt;/h2&gt;</w:t>
      </w:r>
    </w:p>
    <w:p w14:paraId="593EBC03" w14:textId="77777777" w:rsidR="00AB5898" w:rsidRDefault="00AB5898" w:rsidP="00AB5898">
      <w:pPr>
        <w:tabs>
          <w:tab w:val="left" w:pos="2649"/>
        </w:tabs>
      </w:pPr>
      <w:r>
        <w:t xml:space="preserve">        &lt;p&gt;This is the second section. Click the link in the navigation to target this section.&lt;/p&gt;</w:t>
      </w:r>
    </w:p>
    <w:p w14:paraId="56BFABCF" w14:textId="77777777" w:rsidR="00AB5898" w:rsidRDefault="00AB5898" w:rsidP="00AB5898">
      <w:pPr>
        <w:tabs>
          <w:tab w:val="left" w:pos="2649"/>
        </w:tabs>
      </w:pPr>
      <w:r>
        <w:t xml:space="preserve">    &lt;/section&gt;</w:t>
      </w:r>
    </w:p>
    <w:p w14:paraId="330D9230" w14:textId="72BA6F92" w:rsidR="00AB5898" w:rsidRDefault="00AB5898" w:rsidP="00AB5898">
      <w:pPr>
        <w:tabs>
          <w:tab w:val="left" w:pos="2649"/>
        </w:tabs>
      </w:pPr>
      <w:r>
        <w:t>&lt;section id="section3"&gt;</w:t>
      </w:r>
    </w:p>
    <w:p w14:paraId="2AAE1B59" w14:textId="77777777" w:rsidR="00AB5898" w:rsidRDefault="00AB5898" w:rsidP="00AB5898">
      <w:pPr>
        <w:tabs>
          <w:tab w:val="left" w:pos="2649"/>
        </w:tabs>
      </w:pPr>
      <w:r>
        <w:t xml:space="preserve">        &lt;h2&gt;Section 3&lt;/h2&gt;</w:t>
      </w:r>
    </w:p>
    <w:p w14:paraId="745BEBFD" w14:textId="77777777" w:rsidR="00AB5898" w:rsidRDefault="00AB5898" w:rsidP="00AB5898">
      <w:pPr>
        <w:tabs>
          <w:tab w:val="left" w:pos="2649"/>
        </w:tabs>
      </w:pPr>
      <w:r>
        <w:t xml:space="preserve">        &lt;p&gt;This is the third section. Click the link in the navigation to target this section.&lt;/p&gt;</w:t>
      </w:r>
    </w:p>
    <w:p w14:paraId="05792DC4" w14:textId="77777777" w:rsidR="00AB5898" w:rsidRDefault="00AB5898" w:rsidP="00AB5898">
      <w:pPr>
        <w:tabs>
          <w:tab w:val="left" w:pos="2649"/>
        </w:tabs>
      </w:pPr>
      <w:r>
        <w:t xml:space="preserve">    &lt;/section&gt;</w:t>
      </w:r>
    </w:p>
    <w:p w14:paraId="104D234C" w14:textId="5D1961C7" w:rsidR="00AB5898" w:rsidRDefault="00AB5898" w:rsidP="00AB5898">
      <w:pPr>
        <w:tabs>
          <w:tab w:val="left" w:pos="2649"/>
        </w:tabs>
      </w:pPr>
      <w:r>
        <w:t>&lt;/body&gt;</w:t>
      </w:r>
    </w:p>
    <w:p w14:paraId="651619D2" w14:textId="6872F985" w:rsidR="00AB5898" w:rsidRDefault="00AB5898" w:rsidP="00AB5898">
      <w:pPr>
        <w:tabs>
          <w:tab w:val="left" w:pos="2649"/>
        </w:tabs>
      </w:pPr>
      <w:r>
        <w:t>&lt;/html&gt;</w:t>
      </w:r>
    </w:p>
    <w:p w14:paraId="1DDB433A" w14:textId="5322602E" w:rsidR="00AB5898" w:rsidRDefault="00AB5898" w:rsidP="00AB5898">
      <w:pPr>
        <w:tabs>
          <w:tab w:val="left" w:pos="2649"/>
        </w:tabs>
      </w:pPr>
      <w:r>
        <w:t>Output:</w:t>
      </w:r>
    </w:p>
    <w:p w14:paraId="68D0AE22" w14:textId="64594034" w:rsidR="00AB5898" w:rsidRDefault="00AB5898" w:rsidP="00AB5898">
      <w:pPr>
        <w:tabs>
          <w:tab w:val="left" w:pos="2649"/>
        </w:tabs>
      </w:pPr>
      <w:r w:rsidRPr="00AB5898">
        <w:rPr>
          <w:noProof/>
          <w:lang w:eastAsia="en-IN"/>
        </w:rPr>
        <w:drawing>
          <wp:inline distT="0" distB="0" distL="0" distR="0" wp14:anchorId="511B0226" wp14:editId="6FD1F2B7">
            <wp:extent cx="4166718" cy="1307805"/>
            <wp:effectExtent l="0" t="0" r="5715"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8986" cy="1324210"/>
                    </a:xfrm>
                    <a:prstGeom prst="rect">
                      <a:avLst/>
                    </a:prstGeom>
                  </pic:spPr>
                </pic:pic>
              </a:graphicData>
            </a:graphic>
          </wp:inline>
        </w:drawing>
      </w:r>
    </w:p>
    <w:p w14:paraId="4F00F01E" w14:textId="0D86B631" w:rsidR="00E4596F" w:rsidRDefault="00E4596F" w:rsidP="00AB5898">
      <w:pPr>
        <w:tabs>
          <w:tab w:val="left" w:pos="2649"/>
        </w:tabs>
      </w:pPr>
    </w:p>
    <w:p w14:paraId="0408296E" w14:textId="7FC2A30C" w:rsidR="00E4596F" w:rsidRDefault="00E4596F" w:rsidP="00E4596F">
      <w:pPr>
        <w:tabs>
          <w:tab w:val="left" w:pos="2649"/>
        </w:tabs>
        <w:jc w:val="center"/>
      </w:pPr>
      <w:r>
        <w:t>Project-106</w:t>
      </w:r>
    </w:p>
    <w:p w14:paraId="68F60E80" w14:textId="43EA6F39" w:rsidR="00E4596F" w:rsidRDefault="00E4596F" w:rsidP="00E4596F">
      <w:pPr>
        <w:tabs>
          <w:tab w:val="left" w:pos="2649"/>
        </w:tabs>
      </w:pPr>
      <w:r>
        <w:t>Demonstrate the usage of `input[type="text"]` in CSS</w:t>
      </w:r>
    </w:p>
    <w:p w14:paraId="1BDB6B78" w14:textId="77777777" w:rsidR="00E4596F" w:rsidRDefault="00E4596F" w:rsidP="00E4596F">
      <w:pPr>
        <w:tabs>
          <w:tab w:val="left" w:pos="2649"/>
        </w:tabs>
      </w:pPr>
      <w:r>
        <w:t>&lt;!DOCTYPE html&gt;</w:t>
      </w:r>
    </w:p>
    <w:p w14:paraId="4BB6AD50" w14:textId="77777777" w:rsidR="00E4596F" w:rsidRDefault="00E4596F" w:rsidP="00E4596F">
      <w:pPr>
        <w:tabs>
          <w:tab w:val="left" w:pos="2649"/>
        </w:tabs>
      </w:pPr>
      <w:r>
        <w:t>&lt;html lang="en"&gt;</w:t>
      </w:r>
    </w:p>
    <w:p w14:paraId="3A23C448" w14:textId="77777777" w:rsidR="00E4596F" w:rsidRDefault="00E4596F" w:rsidP="00E4596F">
      <w:pPr>
        <w:tabs>
          <w:tab w:val="left" w:pos="2649"/>
        </w:tabs>
      </w:pPr>
      <w:r>
        <w:t>&lt;head&gt;</w:t>
      </w:r>
    </w:p>
    <w:p w14:paraId="092DDF6B" w14:textId="77777777" w:rsidR="00E4596F" w:rsidRDefault="00E4596F" w:rsidP="00E4596F">
      <w:pPr>
        <w:tabs>
          <w:tab w:val="left" w:pos="2649"/>
        </w:tabs>
      </w:pPr>
      <w:r>
        <w:t xml:space="preserve">    &lt;meta charset="UTF-8" /&gt;</w:t>
      </w:r>
    </w:p>
    <w:p w14:paraId="3FE0B681" w14:textId="77777777" w:rsidR="00E4596F" w:rsidRDefault="00E4596F" w:rsidP="00E4596F">
      <w:pPr>
        <w:tabs>
          <w:tab w:val="left" w:pos="2649"/>
        </w:tabs>
      </w:pPr>
      <w:r>
        <w:t xml:space="preserve">    &lt;meta name="viewport" content="width=device-width, initial-scale=1.0" /&gt;</w:t>
      </w:r>
    </w:p>
    <w:p w14:paraId="2AC65A44" w14:textId="77777777" w:rsidR="00E4596F" w:rsidRDefault="00E4596F" w:rsidP="00E4596F">
      <w:pPr>
        <w:tabs>
          <w:tab w:val="left" w:pos="2649"/>
        </w:tabs>
      </w:pPr>
      <w:r>
        <w:t xml:space="preserve">    &lt;title&gt;Styling Text Input&lt;/title&gt;</w:t>
      </w:r>
    </w:p>
    <w:p w14:paraId="1681AFA8" w14:textId="77777777" w:rsidR="00E4596F" w:rsidRDefault="00E4596F" w:rsidP="00E4596F">
      <w:pPr>
        <w:tabs>
          <w:tab w:val="left" w:pos="2649"/>
        </w:tabs>
      </w:pPr>
      <w:r>
        <w:t xml:space="preserve">    &lt;style&gt;</w:t>
      </w:r>
    </w:p>
    <w:p w14:paraId="083C886A" w14:textId="77777777" w:rsidR="00E4596F" w:rsidRDefault="00E4596F" w:rsidP="00E4596F">
      <w:pPr>
        <w:tabs>
          <w:tab w:val="left" w:pos="2649"/>
        </w:tabs>
      </w:pPr>
      <w:r>
        <w:t xml:space="preserve">        /* Style for all text input fields */</w:t>
      </w:r>
    </w:p>
    <w:p w14:paraId="154A0FD2" w14:textId="77777777" w:rsidR="00E4596F" w:rsidRDefault="00E4596F" w:rsidP="00E4596F">
      <w:pPr>
        <w:tabs>
          <w:tab w:val="left" w:pos="2649"/>
        </w:tabs>
      </w:pPr>
      <w:r>
        <w:t xml:space="preserve">        input[type="text"] {</w:t>
      </w:r>
    </w:p>
    <w:p w14:paraId="554D9F70" w14:textId="77777777" w:rsidR="00E4596F" w:rsidRDefault="00E4596F" w:rsidP="00E4596F">
      <w:pPr>
        <w:tabs>
          <w:tab w:val="left" w:pos="2649"/>
        </w:tabs>
      </w:pPr>
      <w:r>
        <w:t xml:space="preserve">            width: 250px;</w:t>
      </w:r>
    </w:p>
    <w:p w14:paraId="1DEA75B7" w14:textId="77777777" w:rsidR="00E4596F" w:rsidRDefault="00E4596F" w:rsidP="00E4596F">
      <w:pPr>
        <w:tabs>
          <w:tab w:val="left" w:pos="2649"/>
        </w:tabs>
      </w:pPr>
      <w:r>
        <w:t xml:space="preserve">            padding: 10px;</w:t>
      </w:r>
    </w:p>
    <w:p w14:paraId="46B2A1C8" w14:textId="77777777" w:rsidR="00E4596F" w:rsidRDefault="00E4596F" w:rsidP="00E4596F">
      <w:pPr>
        <w:tabs>
          <w:tab w:val="left" w:pos="2649"/>
        </w:tabs>
      </w:pPr>
      <w:r>
        <w:t xml:space="preserve">            border: 2px solid #007bff;</w:t>
      </w:r>
    </w:p>
    <w:p w14:paraId="4DF54741" w14:textId="77777777" w:rsidR="00E4596F" w:rsidRDefault="00E4596F" w:rsidP="00E4596F">
      <w:pPr>
        <w:tabs>
          <w:tab w:val="left" w:pos="2649"/>
        </w:tabs>
      </w:pPr>
      <w:r>
        <w:t xml:space="preserve">            border-radius: 5px;</w:t>
      </w:r>
    </w:p>
    <w:p w14:paraId="55BB5B09" w14:textId="77777777" w:rsidR="00E4596F" w:rsidRDefault="00E4596F" w:rsidP="00E4596F">
      <w:pPr>
        <w:tabs>
          <w:tab w:val="left" w:pos="2649"/>
        </w:tabs>
      </w:pPr>
      <w:r>
        <w:t xml:space="preserve">            font-size: 16px;</w:t>
      </w:r>
    </w:p>
    <w:p w14:paraId="0FA03A9E" w14:textId="77777777" w:rsidR="00E4596F" w:rsidRDefault="00E4596F" w:rsidP="00E4596F">
      <w:pPr>
        <w:tabs>
          <w:tab w:val="left" w:pos="2649"/>
        </w:tabs>
      </w:pPr>
      <w:r>
        <w:t xml:space="preserve">            transition: border-color 0.3s ease;</w:t>
      </w:r>
    </w:p>
    <w:p w14:paraId="10F58AC8" w14:textId="77777777" w:rsidR="00E4596F" w:rsidRDefault="00E4596F" w:rsidP="00E4596F">
      <w:pPr>
        <w:tabs>
          <w:tab w:val="left" w:pos="2649"/>
        </w:tabs>
      </w:pPr>
      <w:r>
        <w:t xml:space="preserve">        }</w:t>
      </w:r>
    </w:p>
    <w:p w14:paraId="5B3911DE" w14:textId="1D12D3A3" w:rsidR="00E4596F" w:rsidRDefault="00E4596F" w:rsidP="00E4596F">
      <w:pPr>
        <w:tabs>
          <w:tab w:val="left" w:pos="2649"/>
        </w:tabs>
      </w:pPr>
      <w:r>
        <w:t xml:space="preserve">  /* Change border color on focus */</w:t>
      </w:r>
    </w:p>
    <w:p w14:paraId="376F6AA9" w14:textId="77777777" w:rsidR="00E4596F" w:rsidRDefault="00E4596F" w:rsidP="00E4596F">
      <w:pPr>
        <w:tabs>
          <w:tab w:val="left" w:pos="2649"/>
        </w:tabs>
      </w:pPr>
      <w:r>
        <w:t xml:space="preserve">        input[type="text"]:focus {</w:t>
      </w:r>
    </w:p>
    <w:p w14:paraId="485B9648" w14:textId="77777777" w:rsidR="00E4596F" w:rsidRDefault="00E4596F" w:rsidP="00E4596F">
      <w:pPr>
        <w:tabs>
          <w:tab w:val="left" w:pos="2649"/>
        </w:tabs>
      </w:pPr>
      <w:r>
        <w:t xml:space="preserve">            border-color: #ff6347;</w:t>
      </w:r>
    </w:p>
    <w:p w14:paraId="7CA12D88" w14:textId="77777777" w:rsidR="00E4596F" w:rsidRDefault="00E4596F" w:rsidP="00E4596F">
      <w:pPr>
        <w:tabs>
          <w:tab w:val="left" w:pos="2649"/>
        </w:tabs>
      </w:pPr>
      <w:r>
        <w:t xml:space="preserve">            outline: none;</w:t>
      </w:r>
    </w:p>
    <w:p w14:paraId="4E5CB164" w14:textId="77777777" w:rsidR="00E4596F" w:rsidRDefault="00E4596F" w:rsidP="00E4596F">
      <w:pPr>
        <w:tabs>
          <w:tab w:val="left" w:pos="2649"/>
        </w:tabs>
      </w:pPr>
      <w:r>
        <w:t xml:space="preserve">        }</w:t>
      </w:r>
    </w:p>
    <w:p w14:paraId="1CF75CCF" w14:textId="5CBD4ECC" w:rsidR="00E4596F" w:rsidRDefault="00E4596F" w:rsidP="00E4596F">
      <w:pPr>
        <w:tabs>
          <w:tab w:val="left" w:pos="2649"/>
        </w:tabs>
      </w:pPr>
      <w:r>
        <w:t xml:space="preserve"> /* Style for placeholder text */</w:t>
      </w:r>
    </w:p>
    <w:p w14:paraId="58B037B5" w14:textId="77777777" w:rsidR="00E4596F" w:rsidRDefault="00E4596F" w:rsidP="00E4596F">
      <w:pPr>
        <w:tabs>
          <w:tab w:val="left" w:pos="2649"/>
        </w:tabs>
      </w:pPr>
      <w:r>
        <w:t xml:space="preserve">        input[type="text"]::placeholder {</w:t>
      </w:r>
    </w:p>
    <w:p w14:paraId="7B55F1AB" w14:textId="77777777" w:rsidR="00E4596F" w:rsidRDefault="00E4596F" w:rsidP="00E4596F">
      <w:pPr>
        <w:tabs>
          <w:tab w:val="left" w:pos="2649"/>
        </w:tabs>
      </w:pPr>
      <w:r>
        <w:t xml:space="preserve">            color: #aaa;</w:t>
      </w:r>
    </w:p>
    <w:p w14:paraId="2B2521F0" w14:textId="77777777" w:rsidR="00E4596F" w:rsidRDefault="00E4596F" w:rsidP="00E4596F">
      <w:pPr>
        <w:tabs>
          <w:tab w:val="left" w:pos="2649"/>
        </w:tabs>
      </w:pPr>
      <w:r>
        <w:t xml:space="preserve">            font-style: italic;</w:t>
      </w:r>
    </w:p>
    <w:p w14:paraId="4A93AE8E" w14:textId="77777777" w:rsidR="00E4596F" w:rsidRDefault="00E4596F" w:rsidP="00E4596F">
      <w:pPr>
        <w:tabs>
          <w:tab w:val="left" w:pos="2649"/>
        </w:tabs>
      </w:pPr>
      <w:r>
        <w:t xml:space="preserve">        }</w:t>
      </w:r>
    </w:p>
    <w:p w14:paraId="1E9C6A89" w14:textId="77777777" w:rsidR="00E4596F" w:rsidRDefault="00E4596F" w:rsidP="00E4596F">
      <w:pPr>
        <w:tabs>
          <w:tab w:val="left" w:pos="2649"/>
        </w:tabs>
      </w:pPr>
      <w:r>
        <w:t xml:space="preserve">    &lt;/style&gt;</w:t>
      </w:r>
    </w:p>
    <w:p w14:paraId="71AFC14A" w14:textId="77777777" w:rsidR="00E4596F" w:rsidRDefault="00E4596F" w:rsidP="00E4596F">
      <w:pPr>
        <w:tabs>
          <w:tab w:val="left" w:pos="2649"/>
        </w:tabs>
      </w:pPr>
      <w:r>
        <w:t>&lt;/head&gt;</w:t>
      </w:r>
    </w:p>
    <w:p w14:paraId="55DC17DB" w14:textId="77777777" w:rsidR="00E4596F" w:rsidRDefault="00E4596F" w:rsidP="00E4596F">
      <w:pPr>
        <w:tabs>
          <w:tab w:val="left" w:pos="2649"/>
        </w:tabs>
      </w:pPr>
      <w:r>
        <w:t>&lt;body&gt;</w:t>
      </w:r>
    </w:p>
    <w:p w14:paraId="7B7B10DA" w14:textId="2118F783" w:rsidR="00E4596F" w:rsidRDefault="00E4596F" w:rsidP="00E4596F">
      <w:pPr>
        <w:tabs>
          <w:tab w:val="left" w:pos="2649"/>
        </w:tabs>
      </w:pPr>
      <w:r>
        <w:t xml:space="preserve"> &lt;h1&gt;Styling Text Input&lt;/h1&gt;</w:t>
      </w:r>
    </w:p>
    <w:p w14:paraId="3B4275EE" w14:textId="77777777" w:rsidR="00E4596F" w:rsidRDefault="00E4596F" w:rsidP="00E4596F">
      <w:pPr>
        <w:tabs>
          <w:tab w:val="left" w:pos="2649"/>
        </w:tabs>
      </w:pPr>
      <w:r>
        <w:t xml:space="preserve">    &lt;form&gt;</w:t>
      </w:r>
    </w:p>
    <w:p w14:paraId="7FB2F350" w14:textId="77777777" w:rsidR="00E4596F" w:rsidRDefault="00E4596F" w:rsidP="00E4596F">
      <w:pPr>
        <w:tabs>
          <w:tab w:val="left" w:pos="2649"/>
        </w:tabs>
      </w:pPr>
      <w:r>
        <w:t xml:space="preserve">        &lt;label for="username"&gt;Username:&lt;/label&gt;</w:t>
      </w:r>
    </w:p>
    <w:p w14:paraId="0F2D4BB0" w14:textId="77777777" w:rsidR="00E4596F" w:rsidRDefault="00E4596F" w:rsidP="00E4596F">
      <w:pPr>
        <w:tabs>
          <w:tab w:val="left" w:pos="2649"/>
        </w:tabs>
      </w:pPr>
      <w:r>
        <w:t xml:space="preserve">        &lt;input type="text" id="username" name="username" placeholder="Enter your username"&gt;</w:t>
      </w:r>
    </w:p>
    <w:p w14:paraId="57BD49B8" w14:textId="77777777" w:rsidR="00E4596F" w:rsidRDefault="00E4596F" w:rsidP="00E4596F">
      <w:pPr>
        <w:tabs>
          <w:tab w:val="left" w:pos="2649"/>
        </w:tabs>
      </w:pPr>
      <w:r>
        <w:t xml:space="preserve">    &lt;/form&gt;</w:t>
      </w:r>
    </w:p>
    <w:p w14:paraId="168088C9" w14:textId="24CC4B06" w:rsidR="00E4596F" w:rsidRDefault="00E4596F" w:rsidP="00E4596F">
      <w:pPr>
        <w:tabs>
          <w:tab w:val="left" w:pos="2649"/>
        </w:tabs>
      </w:pPr>
      <w:r>
        <w:t>&lt;/body&gt;</w:t>
      </w:r>
    </w:p>
    <w:p w14:paraId="13B9C3BA" w14:textId="778C2065" w:rsidR="00E4596F" w:rsidRDefault="00E4596F" w:rsidP="00E4596F">
      <w:pPr>
        <w:tabs>
          <w:tab w:val="left" w:pos="2649"/>
        </w:tabs>
      </w:pPr>
      <w:r>
        <w:t>&lt;/html&gt;</w:t>
      </w:r>
    </w:p>
    <w:p w14:paraId="55C3BBD9" w14:textId="75CADCB5" w:rsidR="00E4596F" w:rsidRDefault="00E4596F" w:rsidP="00E4596F">
      <w:pPr>
        <w:tabs>
          <w:tab w:val="left" w:pos="2649"/>
        </w:tabs>
      </w:pPr>
      <w:r>
        <w:t>Output:</w:t>
      </w:r>
    </w:p>
    <w:p w14:paraId="028203CB" w14:textId="15ADAB6A" w:rsidR="00E4596F" w:rsidRDefault="00E4596F" w:rsidP="00E4596F">
      <w:pPr>
        <w:tabs>
          <w:tab w:val="left" w:pos="2649"/>
        </w:tabs>
      </w:pPr>
      <w:r w:rsidRPr="00E4596F">
        <w:rPr>
          <w:noProof/>
          <w:lang w:eastAsia="en-IN"/>
        </w:rPr>
        <w:drawing>
          <wp:inline distT="0" distB="0" distL="0" distR="0" wp14:anchorId="784C68CC" wp14:editId="6EBE4D70">
            <wp:extent cx="4327451" cy="19773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37339" cy="1981908"/>
                    </a:xfrm>
                    <a:prstGeom prst="rect">
                      <a:avLst/>
                    </a:prstGeom>
                  </pic:spPr>
                </pic:pic>
              </a:graphicData>
            </a:graphic>
          </wp:inline>
        </w:drawing>
      </w:r>
    </w:p>
    <w:p w14:paraId="4295C05F" w14:textId="3ABC8C55" w:rsidR="00E4596F" w:rsidRDefault="00E4596F" w:rsidP="00E4596F">
      <w:pPr>
        <w:tabs>
          <w:tab w:val="left" w:pos="2649"/>
        </w:tabs>
      </w:pPr>
    </w:p>
    <w:p w14:paraId="6E607676" w14:textId="6E1B8D46" w:rsidR="00E4596F" w:rsidRDefault="00E4596F" w:rsidP="00E4596F">
      <w:pPr>
        <w:tabs>
          <w:tab w:val="left" w:pos="2649"/>
        </w:tabs>
        <w:jc w:val="center"/>
      </w:pPr>
      <w:r>
        <w:t>Project-107</w:t>
      </w:r>
    </w:p>
    <w:p w14:paraId="3207B5A9" w14:textId="1C9DB2E2" w:rsidR="00E4596F" w:rsidRDefault="00E4596F" w:rsidP="00E4596F">
      <w:pPr>
        <w:tabs>
          <w:tab w:val="left" w:pos="2649"/>
        </w:tabs>
      </w:pPr>
      <w:r>
        <w:t>Demonstrate the usage of `::placeholder` in CSS</w:t>
      </w:r>
    </w:p>
    <w:p w14:paraId="1B0A0F72" w14:textId="77777777" w:rsidR="00E4596F" w:rsidRDefault="00E4596F" w:rsidP="00E4596F">
      <w:pPr>
        <w:tabs>
          <w:tab w:val="left" w:pos="2649"/>
        </w:tabs>
      </w:pPr>
      <w:r>
        <w:t>&lt;!DOCTYPE html&gt;</w:t>
      </w:r>
    </w:p>
    <w:p w14:paraId="6BFF439B" w14:textId="77777777" w:rsidR="00E4596F" w:rsidRDefault="00E4596F" w:rsidP="00E4596F">
      <w:pPr>
        <w:tabs>
          <w:tab w:val="left" w:pos="2649"/>
        </w:tabs>
      </w:pPr>
      <w:r>
        <w:t>&lt;html lang="en"&gt;</w:t>
      </w:r>
    </w:p>
    <w:p w14:paraId="3AD17E2E" w14:textId="77777777" w:rsidR="00E4596F" w:rsidRDefault="00E4596F" w:rsidP="00E4596F">
      <w:pPr>
        <w:tabs>
          <w:tab w:val="left" w:pos="2649"/>
        </w:tabs>
      </w:pPr>
      <w:r>
        <w:t>&lt;head&gt;</w:t>
      </w:r>
    </w:p>
    <w:p w14:paraId="11E281B5" w14:textId="77777777" w:rsidR="00E4596F" w:rsidRDefault="00E4596F" w:rsidP="00E4596F">
      <w:pPr>
        <w:tabs>
          <w:tab w:val="left" w:pos="2649"/>
        </w:tabs>
      </w:pPr>
      <w:r>
        <w:t xml:space="preserve">    &lt;meta charset="UTF-8" /&gt;</w:t>
      </w:r>
    </w:p>
    <w:p w14:paraId="3996ABCF" w14:textId="77777777" w:rsidR="00E4596F" w:rsidRDefault="00E4596F" w:rsidP="00E4596F">
      <w:pPr>
        <w:tabs>
          <w:tab w:val="left" w:pos="2649"/>
        </w:tabs>
      </w:pPr>
      <w:r>
        <w:t xml:space="preserve">    &lt;meta name="viewport" content="width=device-width, initial-scale=1.0" /&gt;</w:t>
      </w:r>
    </w:p>
    <w:p w14:paraId="644A00BC" w14:textId="77777777" w:rsidR="00E4596F" w:rsidRDefault="00E4596F" w:rsidP="00E4596F">
      <w:pPr>
        <w:tabs>
          <w:tab w:val="left" w:pos="2649"/>
        </w:tabs>
      </w:pPr>
      <w:r>
        <w:t xml:space="preserve">    &lt;title&gt;::placeholder Example&lt;/title&gt;</w:t>
      </w:r>
    </w:p>
    <w:p w14:paraId="060B12A7" w14:textId="77777777" w:rsidR="00E4596F" w:rsidRDefault="00E4596F" w:rsidP="00E4596F">
      <w:pPr>
        <w:tabs>
          <w:tab w:val="left" w:pos="2649"/>
        </w:tabs>
      </w:pPr>
      <w:r>
        <w:t xml:space="preserve">    &lt;style&gt;</w:t>
      </w:r>
    </w:p>
    <w:p w14:paraId="71D748C9" w14:textId="77777777" w:rsidR="00E4596F" w:rsidRDefault="00E4596F" w:rsidP="00E4596F">
      <w:pPr>
        <w:tabs>
          <w:tab w:val="left" w:pos="2649"/>
        </w:tabs>
      </w:pPr>
      <w:r>
        <w:t xml:space="preserve">        /* Style for text input placeholder */</w:t>
      </w:r>
    </w:p>
    <w:p w14:paraId="6B104918" w14:textId="77777777" w:rsidR="00E4596F" w:rsidRDefault="00E4596F" w:rsidP="00E4596F">
      <w:pPr>
        <w:tabs>
          <w:tab w:val="left" w:pos="2649"/>
        </w:tabs>
      </w:pPr>
      <w:r>
        <w:t xml:space="preserve">        input::placeholder {</w:t>
      </w:r>
    </w:p>
    <w:p w14:paraId="6AD10425" w14:textId="77777777" w:rsidR="00E4596F" w:rsidRDefault="00E4596F" w:rsidP="00E4596F">
      <w:pPr>
        <w:tabs>
          <w:tab w:val="left" w:pos="2649"/>
        </w:tabs>
      </w:pPr>
      <w:r>
        <w:t xml:space="preserve">            color: #888;</w:t>
      </w:r>
    </w:p>
    <w:p w14:paraId="6F98E4F7" w14:textId="77777777" w:rsidR="00E4596F" w:rsidRDefault="00E4596F" w:rsidP="00E4596F">
      <w:pPr>
        <w:tabs>
          <w:tab w:val="left" w:pos="2649"/>
        </w:tabs>
      </w:pPr>
      <w:r>
        <w:t xml:space="preserve">            font-style: italic;</w:t>
      </w:r>
    </w:p>
    <w:p w14:paraId="5794DCBA" w14:textId="77777777" w:rsidR="00E4596F" w:rsidRDefault="00E4596F" w:rsidP="00E4596F">
      <w:pPr>
        <w:tabs>
          <w:tab w:val="left" w:pos="2649"/>
        </w:tabs>
      </w:pPr>
      <w:r>
        <w:t xml:space="preserve">            font-size: 16px;</w:t>
      </w:r>
    </w:p>
    <w:p w14:paraId="04E4B54C" w14:textId="77777777" w:rsidR="00E4596F" w:rsidRDefault="00E4596F" w:rsidP="00E4596F">
      <w:pPr>
        <w:tabs>
          <w:tab w:val="left" w:pos="2649"/>
        </w:tabs>
      </w:pPr>
      <w:r>
        <w:t xml:space="preserve">        }</w:t>
      </w:r>
    </w:p>
    <w:p w14:paraId="441FA223" w14:textId="16CB1B04" w:rsidR="00E4596F" w:rsidRDefault="00E4596F" w:rsidP="00E4596F">
      <w:pPr>
        <w:tabs>
          <w:tab w:val="left" w:pos="2649"/>
        </w:tabs>
      </w:pPr>
      <w:r>
        <w:t>/* Style for textarea placeholder */</w:t>
      </w:r>
    </w:p>
    <w:p w14:paraId="0C9BE9A4" w14:textId="77777777" w:rsidR="00E4596F" w:rsidRDefault="00E4596F" w:rsidP="00E4596F">
      <w:pPr>
        <w:tabs>
          <w:tab w:val="left" w:pos="2649"/>
        </w:tabs>
      </w:pPr>
      <w:r>
        <w:t xml:space="preserve">        textarea::placeholder {</w:t>
      </w:r>
    </w:p>
    <w:p w14:paraId="545EF2A6" w14:textId="77777777" w:rsidR="00E4596F" w:rsidRDefault="00E4596F" w:rsidP="00E4596F">
      <w:pPr>
        <w:tabs>
          <w:tab w:val="left" w:pos="2649"/>
        </w:tabs>
      </w:pPr>
      <w:r>
        <w:t xml:space="preserve">            color: #999;</w:t>
      </w:r>
    </w:p>
    <w:p w14:paraId="598F9B60" w14:textId="77777777" w:rsidR="00E4596F" w:rsidRDefault="00E4596F" w:rsidP="00E4596F">
      <w:pPr>
        <w:tabs>
          <w:tab w:val="left" w:pos="2649"/>
        </w:tabs>
      </w:pPr>
      <w:r>
        <w:t xml:space="preserve">            font-weight: bold;</w:t>
      </w:r>
    </w:p>
    <w:p w14:paraId="7548A03E" w14:textId="77777777" w:rsidR="00E4596F" w:rsidRDefault="00E4596F" w:rsidP="00E4596F">
      <w:pPr>
        <w:tabs>
          <w:tab w:val="left" w:pos="2649"/>
        </w:tabs>
      </w:pPr>
      <w:r>
        <w:t xml:space="preserve">            font-size: 14px;</w:t>
      </w:r>
    </w:p>
    <w:p w14:paraId="7E3859B7" w14:textId="77777777" w:rsidR="00E4596F" w:rsidRDefault="00E4596F" w:rsidP="00E4596F">
      <w:pPr>
        <w:tabs>
          <w:tab w:val="left" w:pos="2649"/>
        </w:tabs>
      </w:pPr>
      <w:r>
        <w:t xml:space="preserve">        }</w:t>
      </w:r>
    </w:p>
    <w:p w14:paraId="52D6B099" w14:textId="77777777" w:rsidR="00E4596F" w:rsidRDefault="00E4596F" w:rsidP="00E4596F">
      <w:pPr>
        <w:tabs>
          <w:tab w:val="left" w:pos="2649"/>
        </w:tabs>
      </w:pPr>
      <w:r>
        <w:t xml:space="preserve">    &lt;/style&gt;</w:t>
      </w:r>
    </w:p>
    <w:p w14:paraId="1141C5CF" w14:textId="77777777" w:rsidR="00E4596F" w:rsidRDefault="00E4596F" w:rsidP="00E4596F">
      <w:pPr>
        <w:tabs>
          <w:tab w:val="left" w:pos="2649"/>
        </w:tabs>
      </w:pPr>
      <w:r>
        <w:t>&lt;/head&gt;</w:t>
      </w:r>
    </w:p>
    <w:p w14:paraId="0F620414" w14:textId="77777777" w:rsidR="00E4596F" w:rsidRDefault="00E4596F" w:rsidP="00E4596F">
      <w:pPr>
        <w:tabs>
          <w:tab w:val="left" w:pos="2649"/>
        </w:tabs>
      </w:pPr>
      <w:r>
        <w:t>&lt;body&gt;</w:t>
      </w:r>
    </w:p>
    <w:p w14:paraId="3B0257A4" w14:textId="0DE117FD" w:rsidR="00E4596F" w:rsidRDefault="00E4596F" w:rsidP="00E4596F">
      <w:pPr>
        <w:tabs>
          <w:tab w:val="left" w:pos="2649"/>
        </w:tabs>
      </w:pPr>
      <w:r>
        <w:t>&lt;h1&gt;Placeholder Styling&lt;/h1&gt;</w:t>
      </w:r>
    </w:p>
    <w:p w14:paraId="63E908B7" w14:textId="77777777" w:rsidR="00E4596F" w:rsidRDefault="00E4596F" w:rsidP="00E4596F">
      <w:pPr>
        <w:tabs>
          <w:tab w:val="left" w:pos="2649"/>
        </w:tabs>
      </w:pPr>
      <w:r>
        <w:t xml:space="preserve">    &lt;form&gt;</w:t>
      </w:r>
    </w:p>
    <w:p w14:paraId="7E004206" w14:textId="77777777" w:rsidR="00E4596F" w:rsidRDefault="00E4596F" w:rsidP="00E4596F">
      <w:pPr>
        <w:tabs>
          <w:tab w:val="left" w:pos="2649"/>
        </w:tabs>
      </w:pPr>
      <w:r>
        <w:t xml:space="preserve">        &lt;label for="username"&gt;Username:&lt;/label&gt;</w:t>
      </w:r>
    </w:p>
    <w:p w14:paraId="6AF1CF72" w14:textId="77777777" w:rsidR="00E4596F" w:rsidRDefault="00E4596F" w:rsidP="00E4596F">
      <w:pPr>
        <w:tabs>
          <w:tab w:val="left" w:pos="2649"/>
        </w:tabs>
      </w:pPr>
      <w:r>
        <w:t xml:space="preserve">        &lt;input type="text" id="username" placeholder="Enter your username"&gt;</w:t>
      </w:r>
    </w:p>
    <w:p w14:paraId="595D7879" w14:textId="04B48312" w:rsidR="00E4596F" w:rsidRDefault="00E4596F" w:rsidP="00E4596F">
      <w:pPr>
        <w:tabs>
          <w:tab w:val="left" w:pos="2649"/>
        </w:tabs>
      </w:pPr>
      <w:r>
        <w:t xml:space="preserve"> &lt;br&gt;&lt;br&gt;</w:t>
      </w:r>
    </w:p>
    <w:p w14:paraId="45E88568" w14:textId="0ADB7586" w:rsidR="00E4596F" w:rsidRDefault="00E4596F" w:rsidP="00E4596F">
      <w:pPr>
        <w:tabs>
          <w:tab w:val="left" w:pos="2649"/>
        </w:tabs>
      </w:pPr>
      <w:r>
        <w:t>&lt;label for="message"&gt;Message:&lt;/label&gt;</w:t>
      </w:r>
    </w:p>
    <w:p w14:paraId="0452BE87" w14:textId="77777777" w:rsidR="00E4596F" w:rsidRDefault="00E4596F" w:rsidP="00E4596F">
      <w:pPr>
        <w:tabs>
          <w:tab w:val="left" w:pos="2649"/>
        </w:tabs>
      </w:pPr>
      <w:r>
        <w:t xml:space="preserve">        &lt;textarea id="message" placeholder="Write your message here"&gt;&lt;/textarea&gt;</w:t>
      </w:r>
    </w:p>
    <w:p w14:paraId="7563E90D" w14:textId="77777777" w:rsidR="00E4596F" w:rsidRDefault="00E4596F" w:rsidP="00E4596F">
      <w:pPr>
        <w:tabs>
          <w:tab w:val="left" w:pos="2649"/>
        </w:tabs>
      </w:pPr>
      <w:r>
        <w:t xml:space="preserve">    &lt;/form&gt;</w:t>
      </w:r>
    </w:p>
    <w:p w14:paraId="6CFB711A" w14:textId="3EDDCA35" w:rsidR="00E4596F" w:rsidRDefault="00E4596F" w:rsidP="00E4596F">
      <w:pPr>
        <w:tabs>
          <w:tab w:val="left" w:pos="2649"/>
        </w:tabs>
      </w:pPr>
      <w:r>
        <w:t>&lt;/body&gt;</w:t>
      </w:r>
    </w:p>
    <w:p w14:paraId="68E44936" w14:textId="08D8260C" w:rsidR="00E4596F" w:rsidRDefault="00E4596F" w:rsidP="00E4596F">
      <w:pPr>
        <w:tabs>
          <w:tab w:val="left" w:pos="2649"/>
        </w:tabs>
      </w:pPr>
      <w:r>
        <w:t>&lt;/html&gt;</w:t>
      </w:r>
    </w:p>
    <w:p w14:paraId="673859AC" w14:textId="229D96AD" w:rsidR="00E4596F" w:rsidRDefault="00E4596F" w:rsidP="00E4596F">
      <w:pPr>
        <w:tabs>
          <w:tab w:val="left" w:pos="2649"/>
        </w:tabs>
      </w:pPr>
      <w:r>
        <w:t>Output:</w:t>
      </w:r>
    </w:p>
    <w:p w14:paraId="12AA32DB" w14:textId="3D27AD38" w:rsidR="00E4596F" w:rsidRDefault="00E4596F" w:rsidP="00E4596F">
      <w:pPr>
        <w:tabs>
          <w:tab w:val="left" w:pos="2649"/>
        </w:tabs>
      </w:pPr>
      <w:r w:rsidRPr="00E4596F">
        <w:rPr>
          <w:noProof/>
          <w:lang w:eastAsia="en-IN"/>
        </w:rPr>
        <w:drawing>
          <wp:inline distT="0" distB="0" distL="0" distR="0" wp14:anchorId="2DEB7C4C" wp14:editId="01E4AF59">
            <wp:extent cx="4829175" cy="242422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3550" cy="2426419"/>
                    </a:xfrm>
                    <a:prstGeom prst="rect">
                      <a:avLst/>
                    </a:prstGeom>
                  </pic:spPr>
                </pic:pic>
              </a:graphicData>
            </a:graphic>
          </wp:inline>
        </w:drawing>
      </w:r>
    </w:p>
    <w:p w14:paraId="362D068D" w14:textId="62E9C0EB" w:rsidR="00E4596F" w:rsidRDefault="00E4596F" w:rsidP="00E4596F">
      <w:pPr>
        <w:tabs>
          <w:tab w:val="left" w:pos="2649"/>
        </w:tabs>
        <w:jc w:val="center"/>
      </w:pPr>
      <w:r>
        <w:t>Project=108</w:t>
      </w:r>
    </w:p>
    <w:p w14:paraId="3C9AD110" w14:textId="2C28F044" w:rsidR="009C4100" w:rsidRDefault="009C4100" w:rsidP="009C4100">
      <w:pPr>
        <w:tabs>
          <w:tab w:val="left" w:pos="2649"/>
        </w:tabs>
      </w:pPr>
      <w:r>
        <w:t>Demonstrate the usage of `z-index` in CSS</w:t>
      </w:r>
    </w:p>
    <w:p w14:paraId="5B6FD648" w14:textId="77777777" w:rsidR="009C4100" w:rsidRDefault="009C4100" w:rsidP="009C4100">
      <w:pPr>
        <w:tabs>
          <w:tab w:val="left" w:pos="2649"/>
        </w:tabs>
      </w:pPr>
      <w:r>
        <w:t>&lt;!DOCTYPE html&gt;</w:t>
      </w:r>
    </w:p>
    <w:p w14:paraId="6C7C5C73" w14:textId="77777777" w:rsidR="009C4100" w:rsidRDefault="009C4100" w:rsidP="009C4100">
      <w:pPr>
        <w:tabs>
          <w:tab w:val="left" w:pos="2649"/>
        </w:tabs>
      </w:pPr>
      <w:r>
        <w:t>&lt;html lang="en"&gt;</w:t>
      </w:r>
    </w:p>
    <w:p w14:paraId="79F38EE0" w14:textId="77777777" w:rsidR="009C4100" w:rsidRDefault="009C4100" w:rsidP="009C4100">
      <w:pPr>
        <w:tabs>
          <w:tab w:val="left" w:pos="2649"/>
        </w:tabs>
      </w:pPr>
      <w:r>
        <w:t>&lt;head&gt;</w:t>
      </w:r>
    </w:p>
    <w:p w14:paraId="0FBD252F" w14:textId="77777777" w:rsidR="009C4100" w:rsidRDefault="009C4100" w:rsidP="009C4100">
      <w:pPr>
        <w:tabs>
          <w:tab w:val="left" w:pos="2649"/>
        </w:tabs>
      </w:pPr>
      <w:r>
        <w:t xml:space="preserve">  &lt;meta charset="UTF-8"&gt;</w:t>
      </w:r>
    </w:p>
    <w:p w14:paraId="66482EA6" w14:textId="77777777" w:rsidR="009C4100" w:rsidRDefault="009C4100" w:rsidP="009C4100">
      <w:pPr>
        <w:tabs>
          <w:tab w:val="left" w:pos="2649"/>
        </w:tabs>
      </w:pPr>
      <w:r>
        <w:t xml:space="preserve">  &lt;title&gt;z-index Example&lt;/title&gt;</w:t>
      </w:r>
    </w:p>
    <w:p w14:paraId="7A328771" w14:textId="77777777" w:rsidR="009C4100" w:rsidRDefault="009C4100" w:rsidP="009C4100">
      <w:pPr>
        <w:tabs>
          <w:tab w:val="left" w:pos="2649"/>
        </w:tabs>
      </w:pPr>
      <w:r>
        <w:t xml:space="preserve">  &lt;style&gt;</w:t>
      </w:r>
    </w:p>
    <w:p w14:paraId="7F8304E4" w14:textId="77777777" w:rsidR="009C4100" w:rsidRDefault="009C4100" w:rsidP="009C4100">
      <w:pPr>
        <w:tabs>
          <w:tab w:val="left" w:pos="2649"/>
        </w:tabs>
      </w:pPr>
      <w:r>
        <w:t xml:space="preserve">    .box {</w:t>
      </w:r>
    </w:p>
    <w:p w14:paraId="605F8EFE" w14:textId="77777777" w:rsidR="009C4100" w:rsidRDefault="009C4100" w:rsidP="009C4100">
      <w:pPr>
        <w:tabs>
          <w:tab w:val="left" w:pos="2649"/>
        </w:tabs>
      </w:pPr>
      <w:r>
        <w:t xml:space="preserve">      width: 150px;</w:t>
      </w:r>
    </w:p>
    <w:p w14:paraId="4CFDA354" w14:textId="77777777" w:rsidR="009C4100" w:rsidRDefault="009C4100" w:rsidP="009C4100">
      <w:pPr>
        <w:tabs>
          <w:tab w:val="left" w:pos="2649"/>
        </w:tabs>
      </w:pPr>
      <w:r>
        <w:t xml:space="preserve">      height: 150px;</w:t>
      </w:r>
    </w:p>
    <w:p w14:paraId="396FAD6D" w14:textId="77777777" w:rsidR="009C4100" w:rsidRDefault="009C4100" w:rsidP="009C4100">
      <w:pPr>
        <w:tabs>
          <w:tab w:val="left" w:pos="2649"/>
        </w:tabs>
      </w:pPr>
      <w:r>
        <w:t xml:space="preserve">      position: absolute;</w:t>
      </w:r>
    </w:p>
    <w:p w14:paraId="0C5CF542" w14:textId="77777777" w:rsidR="009C4100" w:rsidRDefault="009C4100" w:rsidP="009C4100">
      <w:pPr>
        <w:tabs>
          <w:tab w:val="left" w:pos="2649"/>
        </w:tabs>
      </w:pPr>
      <w:r>
        <w:t xml:space="preserve">      top: 50px;</w:t>
      </w:r>
    </w:p>
    <w:p w14:paraId="6539A377" w14:textId="77777777" w:rsidR="009C4100" w:rsidRDefault="009C4100" w:rsidP="009C4100">
      <w:pPr>
        <w:tabs>
          <w:tab w:val="left" w:pos="2649"/>
        </w:tabs>
      </w:pPr>
      <w:r>
        <w:t xml:space="preserve">      left: 50px;</w:t>
      </w:r>
    </w:p>
    <w:p w14:paraId="6F40F8CD" w14:textId="77777777" w:rsidR="009C4100" w:rsidRDefault="009C4100" w:rsidP="009C4100">
      <w:pPr>
        <w:tabs>
          <w:tab w:val="left" w:pos="2649"/>
        </w:tabs>
      </w:pPr>
      <w:r>
        <w:t xml:space="preserve">      opacity: 0.9;</w:t>
      </w:r>
    </w:p>
    <w:p w14:paraId="2A95B1E2" w14:textId="77777777" w:rsidR="009C4100" w:rsidRDefault="009C4100" w:rsidP="009C4100">
      <w:pPr>
        <w:tabs>
          <w:tab w:val="left" w:pos="2649"/>
        </w:tabs>
      </w:pPr>
      <w:r>
        <w:t xml:space="preserve">    }</w:t>
      </w:r>
    </w:p>
    <w:p w14:paraId="678C1CA4" w14:textId="0DEB47A0" w:rsidR="009C4100" w:rsidRDefault="009C4100" w:rsidP="009C4100">
      <w:pPr>
        <w:tabs>
          <w:tab w:val="left" w:pos="2649"/>
        </w:tabs>
      </w:pPr>
      <w:r>
        <w:t>.red {</w:t>
      </w:r>
    </w:p>
    <w:p w14:paraId="0533B3A5" w14:textId="77777777" w:rsidR="009C4100" w:rsidRDefault="009C4100" w:rsidP="009C4100">
      <w:pPr>
        <w:tabs>
          <w:tab w:val="left" w:pos="2649"/>
        </w:tabs>
      </w:pPr>
      <w:r>
        <w:t xml:space="preserve">      background-color: red;</w:t>
      </w:r>
    </w:p>
    <w:p w14:paraId="2B7F8248" w14:textId="77777777" w:rsidR="009C4100" w:rsidRDefault="009C4100" w:rsidP="009C4100">
      <w:pPr>
        <w:tabs>
          <w:tab w:val="left" w:pos="2649"/>
        </w:tabs>
      </w:pPr>
      <w:r>
        <w:t xml:space="preserve">      z-index: 1;</w:t>
      </w:r>
    </w:p>
    <w:p w14:paraId="127578AC" w14:textId="77777777" w:rsidR="009C4100" w:rsidRDefault="009C4100" w:rsidP="009C4100">
      <w:pPr>
        <w:tabs>
          <w:tab w:val="left" w:pos="2649"/>
        </w:tabs>
      </w:pPr>
      <w:r>
        <w:t xml:space="preserve">    }</w:t>
      </w:r>
    </w:p>
    <w:p w14:paraId="1CF50F34" w14:textId="7ED37D29" w:rsidR="009C4100" w:rsidRDefault="009C4100" w:rsidP="009C4100">
      <w:pPr>
        <w:tabs>
          <w:tab w:val="left" w:pos="2649"/>
        </w:tabs>
      </w:pPr>
      <w:r>
        <w:t>.green {</w:t>
      </w:r>
    </w:p>
    <w:p w14:paraId="00550A52" w14:textId="77777777" w:rsidR="009C4100" w:rsidRDefault="009C4100" w:rsidP="009C4100">
      <w:pPr>
        <w:tabs>
          <w:tab w:val="left" w:pos="2649"/>
        </w:tabs>
      </w:pPr>
      <w:r>
        <w:t xml:space="preserve">      background-color: green;</w:t>
      </w:r>
    </w:p>
    <w:p w14:paraId="5979A9C1" w14:textId="77777777" w:rsidR="009C4100" w:rsidRDefault="009C4100" w:rsidP="009C4100">
      <w:pPr>
        <w:tabs>
          <w:tab w:val="left" w:pos="2649"/>
        </w:tabs>
      </w:pPr>
      <w:r>
        <w:t xml:space="preserve">      top: 80px;</w:t>
      </w:r>
    </w:p>
    <w:p w14:paraId="2B723346" w14:textId="77777777" w:rsidR="009C4100" w:rsidRDefault="009C4100" w:rsidP="009C4100">
      <w:pPr>
        <w:tabs>
          <w:tab w:val="left" w:pos="2649"/>
        </w:tabs>
      </w:pPr>
      <w:r>
        <w:t xml:space="preserve">      left: 80px;</w:t>
      </w:r>
    </w:p>
    <w:p w14:paraId="5725C458" w14:textId="77777777" w:rsidR="009C4100" w:rsidRDefault="009C4100" w:rsidP="009C4100">
      <w:pPr>
        <w:tabs>
          <w:tab w:val="left" w:pos="2649"/>
        </w:tabs>
      </w:pPr>
      <w:r>
        <w:t xml:space="preserve">      z-index: 2;</w:t>
      </w:r>
    </w:p>
    <w:p w14:paraId="5EEA3B7C" w14:textId="77777777" w:rsidR="009C4100" w:rsidRDefault="009C4100" w:rsidP="009C4100">
      <w:pPr>
        <w:tabs>
          <w:tab w:val="left" w:pos="2649"/>
        </w:tabs>
      </w:pPr>
      <w:r>
        <w:t xml:space="preserve">    }</w:t>
      </w:r>
    </w:p>
    <w:p w14:paraId="194B14CB" w14:textId="03D4C141" w:rsidR="009C4100" w:rsidRDefault="009C4100" w:rsidP="009C4100">
      <w:pPr>
        <w:tabs>
          <w:tab w:val="left" w:pos="2649"/>
        </w:tabs>
      </w:pPr>
      <w:r>
        <w:t>.blue {</w:t>
      </w:r>
    </w:p>
    <w:p w14:paraId="7069725B" w14:textId="77777777" w:rsidR="009C4100" w:rsidRDefault="009C4100" w:rsidP="009C4100">
      <w:pPr>
        <w:tabs>
          <w:tab w:val="left" w:pos="2649"/>
        </w:tabs>
      </w:pPr>
      <w:r>
        <w:t xml:space="preserve">      background-color: blue;</w:t>
      </w:r>
    </w:p>
    <w:p w14:paraId="1854F942" w14:textId="77777777" w:rsidR="009C4100" w:rsidRDefault="009C4100" w:rsidP="009C4100">
      <w:pPr>
        <w:tabs>
          <w:tab w:val="left" w:pos="2649"/>
        </w:tabs>
      </w:pPr>
      <w:r>
        <w:t xml:space="preserve">      top: 110px;</w:t>
      </w:r>
    </w:p>
    <w:p w14:paraId="0EEB178C" w14:textId="77777777" w:rsidR="009C4100" w:rsidRDefault="009C4100" w:rsidP="009C4100">
      <w:pPr>
        <w:tabs>
          <w:tab w:val="left" w:pos="2649"/>
        </w:tabs>
      </w:pPr>
      <w:r>
        <w:t xml:space="preserve">      left: 110px;</w:t>
      </w:r>
    </w:p>
    <w:p w14:paraId="6BF2FCAB" w14:textId="77777777" w:rsidR="009C4100" w:rsidRDefault="009C4100" w:rsidP="009C4100">
      <w:pPr>
        <w:tabs>
          <w:tab w:val="left" w:pos="2649"/>
        </w:tabs>
      </w:pPr>
      <w:r>
        <w:t xml:space="preserve">      z-index: 3;</w:t>
      </w:r>
    </w:p>
    <w:p w14:paraId="63D42FC5" w14:textId="77777777" w:rsidR="009C4100" w:rsidRDefault="009C4100" w:rsidP="009C4100">
      <w:pPr>
        <w:tabs>
          <w:tab w:val="left" w:pos="2649"/>
        </w:tabs>
      </w:pPr>
      <w:r>
        <w:t xml:space="preserve">    }</w:t>
      </w:r>
    </w:p>
    <w:p w14:paraId="61D7E1B4" w14:textId="77777777" w:rsidR="009C4100" w:rsidRDefault="009C4100" w:rsidP="009C4100">
      <w:pPr>
        <w:tabs>
          <w:tab w:val="left" w:pos="2649"/>
        </w:tabs>
      </w:pPr>
      <w:r>
        <w:t xml:space="preserve">  &lt;/style&gt;</w:t>
      </w:r>
    </w:p>
    <w:p w14:paraId="5DBB87E2" w14:textId="75B2A7AF" w:rsidR="009C4100" w:rsidRDefault="009C4100" w:rsidP="009C4100">
      <w:pPr>
        <w:tabs>
          <w:tab w:val="left" w:pos="2649"/>
        </w:tabs>
      </w:pPr>
      <w:r>
        <w:t>&lt;/head&gt;</w:t>
      </w:r>
    </w:p>
    <w:p w14:paraId="07E4149D" w14:textId="77777777" w:rsidR="009C4100" w:rsidRDefault="009C4100" w:rsidP="009C4100">
      <w:pPr>
        <w:tabs>
          <w:tab w:val="left" w:pos="2649"/>
        </w:tabs>
      </w:pPr>
      <w:r>
        <w:t>&lt;body&gt;</w:t>
      </w:r>
    </w:p>
    <w:p w14:paraId="55C0CF0F" w14:textId="59575EFE" w:rsidR="009C4100" w:rsidRDefault="009C4100" w:rsidP="009C4100">
      <w:pPr>
        <w:tabs>
          <w:tab w:val="left" w:pos="2649"/>
        </w:tabs>
      </w:pPr>
      <w:r>
        <w:t xml:space="preserve"> &lt;div class="box red"&gt;&lt;/div&gt;</w:t>
      </w:r>
    </w:p>
    <w:p w14:paraId="60D4561A" w14:textId="77777777" w:rsidR="009C4100" w:rsidRDefault="009C4100" w:rsidP="009C4100">
      <w:pPr>
        <w:tabs>
          <w:tab w:val="left" w:pos="2649"/>
        </w:tabs>
      </w:pPr>
      <w:r>
        <w:t xml:space="preserve">  &lt;div class="box green"&gt;&lt;/div&gt;</w:t>
      </w:r>
    </w:p>
    <w:p w14:paraId="4CF8139D" w14:textId="77777777" w:rsidR="009C4100" w:rsidRDefault="009C4100" w:rsidP="009C4100">
      <w:pPr>
        <w:tabs>
          <w:tab w:val="left" w:pos="2649"/>
        </w:tabs>
      </w:pPr>
      <w:r>
        <w:t xml:space="preserve">  &lt;div class="box blue"&gt;&lt;/div&gt;</w:t>
      </w:r>
    </w:p>
    <w:p w14:paraId="1EF7939C" w14:textId="1A8D2A42" w:rsidR="009C4100" w:rsidRDefault="009C4100" w:rsidP="009C4100">
      <w:pPr>
        <w:tabs>
          <w:tab w:val="left" w:pos="2649"/>
        </w:tabs>
      </w:pPr>
      <w:r>
        <w:t>&lt;/body&gt;</w:t>
      </w:r>
    </w:p>
    <w:p w14:paraId="399621D1" w14:textId="31FAA8CF" w:rsidR="009C4100" w:rsidRDefault="009C4100" w:rsidP="009C4100">
      <w:pPr>
        <w:tabs>
          <w:tab w:val="left" w:pos="2649"/>
        </w:tabs>
      </w:pPr>
      <w:r>
        <w:t>&lt;/html&gt;</w:t>
      </w:r>
    </w:p>
    <w:p w14:paraId="782ACEAF" w14:textId="07A772BE" w:rsidR="009C4100" w:rsidRDefault="009C4100" w:rsidP="009C4100">
      <w:pPr>
        <w:tabs>
          <w:tab w:val="left" w:pos="2649"/>
        </w:tabs>
      </w:pPr>
      <w:r>
        <w:t>Output:</w:t>
      </w:r>
    </w:p>
    <w:p w14:paraId="3DE9A629" w14:textId="708C6EA7" w:rsidR="009C4100" w:rsidRDefault="009C4100" w:rsidP="009C4100">
      <w:pPr>
        <w:tabs>
          <w:tab w:val="left" w:pos="2649"/>
        </w:tabs>
      </w:pPr>
      <w:r w:rsidRPr="009C4100">
        <w:rPr>
          <w:noProof/>
          <w:lang w:eastAsia="en-IN"/>
        </w:rPr>
        <w:drawing>
          <wp:inline distT="0" distB="0" distL="0" distR="0" wp14:anchorId="387AC08A" wp14:editId="0ADD8D8F">
            <wp:extent cx="4895850" cy="27857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4284" cy="2790529"/>
                    </a:xfrm>
                    <a:prstGeom prst="rect">
                      <a:avLst/>
                    </a:prstGeom>
                  </pic:spPr>
                </pic:pic>
              </a:graphicData>
            </a:graphic>
          </wp:inline>
        </w:drawing>
      </w:r>
    </w:p>
    <w:p w14:paraId="59841698" w14:textId="04E4EC90" w:rsidR="009C4100" w:rsidRDefault="009C4100" w:rsidP="004104C8">
      <w:pPr>
        <w:tabs>
          <w:tab w:val="left" w:pos="2649"/>
        </w:tabs>
        <w:jc w:val="center"/>
      </w:pPr>
      <w:r>
        <w:t>Project-109</w:t>
      </w:r>
    </w:p>
    <w:p w14:paraId="3CBCCE79" w14:textId="48A1E726" w:rsidR="009C4100" w:rsidRDefault="004104C8" w:rsidP="004104C8">
      <w:pPr>
        <w:tabs>
          <w:tab w:val="left" w:pos="2649"/>
        </w:tabs>
      </w:pPr>
      <w:r>
        <w:t>Demonstrate the usage of `input[type="range"]` in CSS</w:t>
      </w:r>
    </w:p>
    <w:p w14:paraId="15541C36" w14:textId="77777777" w:rsidR="004104C8" w:rsidRDefault="004104C8" w:rsidP="004104C8">
      <w:pPr>
        <w:tabs>
          <w:tab w:val="left" w:pos="2649"/>
        </w:tabs>
      </w:pPr>
      <w:r>
        <w:t>&lt;!DOCTYPE html&gt;</w:t>
      </w:r>
    </w:p>
    <w:p w14:paraId="56CB027B" w14:textId="77777777" w:rsidR="004104C8" w:rsidRDefault="004104C8" w:rsidP="004104C8">
      <w:pPr>
        <w:tabs>
          <w:tab w:val="left" w:pos="2649"/>
        </w:tabs>
      </w:pPr>
      <w:r>
        <w:t>&lt;html lang="en"&gt;</w:t>
      </w:r>
    </w:p>
    <w:p w14:paraId="452B11BC" w14:textId="77777777" w:rsidR="004104C8" w:rsidRDefault="004104C8" w:rsidP="004104C8">
      <w:pPr>
        <w:tabs>
          <w:tab w:val="left" w:pos="2649"/>
        </w:tabs>
      </w:pPr>
      <w:r>
        <w:t>&lt;head&gt;</w:t>
      </w:r>
    </w:p>
    <w:p w14:paraId="2054261A" w14:textId="77777777" w:rsidR="004104C8" w:rsidRDefault="004104C8" w:rsidP="004104C8">
      <w:pPr>
        <w:tabs>
          <w:tab w:val="left" w:pos="2649"/>
        </w:tabs>
      </w:pPr>
      <w:r>
        <w:t xml:space="preserve">  &lt;meta charset="UTF-8"&gt;</w:t>
      </w:r>
    </w:p>
    <w:p w14:paraId="57466DE3" w14:textId="77777777" w:rsidR="004104C8" w:rsidRDefault="004104C8" w:rsidP="004104C8">
      <w:pPr>
        <w:tabs>
          <w:tab w:val="left" w:pos="2649"/>
        </w:tabs>
      </w:pPr>
      <w:r>
        <w:t xml:space="preserve">  &lt;title&gt;Styled Range Input&lt;/title&gt;</w:t>
      </w:r>
    </w:p>
    <w:p w14:paraId="43F29161" w14:textId="77777777" w:rsidR="004104C8" w:rsidRDefault="004104C8" w:rsidP="004104C8">
      <w:pPr>
        <w:tabs>
          <w:tab w:val="left" w:pos="2649"/>
        </w:tabs>
      </w:pPr>
      <w:r>
        <w:t xml:space="preserve">  &lt;style&gt;</w:t>
      </w:r>
    </w:p>
    <w:p w14:paraId="4BC01001" w14:textId="77777777" w:rsidR="004104C8" w:rsidRDefault="004104C8" w:rsidP="004104C8">
      <w:pPr>
        <w:tabs>
          <w:tab w:val="left" w:pos="2649"/>
        </w:tabs>
      </w:pPr>
      <w:r>
        <w:t xml:space="preserve">    input[type="range"] {</w:t>
      </w:r>
    </w:p>
    <w:p w14:paraId="2232C112" w14:textId="77777777" w:rsidR="004104C8" w:rsidRDefault="004104C8" w:rsidP="004104C8">
      <w:pPr>
        <w:tabs>
          <w:tab w:val="left" w:pos="2649"/>
        </w:tabs>
      </w:pPr>
      <w:r>
        <w:t xml:space="preserve">      width: 300px;</w:t>
      </w:r>
    </w:p>
    <w:p w14:paraId="102586B1" w14:textId="77777777" w:rsidR="004104C8" w:rsidRDefault="004104C8" w:rsidP="004104C8">
      <w:pPr>
        <w:tabs>
          <w:tab w:val="left" w:pos="2649"/>
        </w:tabs>
      </w:pPr>
      <w:r>
        <w:t xml:space="preserve">      height: 8px;</w:t>
      </w:r>
    </w:p>
    <w:p w14:paraId="0AACDBCB" w14:textId="77777777" w:rsidR="004104C8" w:rsidRDefault="004104C8" w:rsidP="004104C8">
      <w:pPr>
        <w:tabs>
          <w:tab w:val="left" w:pos="2649"/>
        </w:tabs>
      </w:pPr>
      <w:r>
        <w:t xml:space="preserve">      background: #ddd;</w:t>
      </w:r>
    </w:p>
    <w:p w14:paraId="2582674D" w14:textId="77777777" w:rsidR="004104C8" w:rsidRDefault="004104C8" w:rsidP="004104C8">
      <w:pPr>
        <w:tabs>
          <w:tab w:val="left" w:pos="2649"/>
        </w:tabs>
      </w:pPr>
      <w:r>
        <w:t xml:space="preserve">      border-radius: 5px;</w:t>
      </w:r>
    </w:p>
    <w:p w14:paraId="432B449D" w14:textId="22CCCA87" w:rsidR="004104C8" w:rsidRDefault="004104C8" w:rsidP="004104C8">
      <w:pPr>
        <w:tabs>
          <w:tab w:val="left" w:pos="2649"/>
        </w:tabs>
      </w:pPr>
      <w:r>
        <w:t xml:space="preserve">  outline: none;</w:t>
      </w:r>
    </w:p>
    <w:p w14:paraId="6DF41A0B" w14:textId="77777777" w:rsidR="004104C8" w:rsidRDefault="004104C8" w:rsidP="004104C8">
      <w:pPr>
        <w:tabs>
          <w:tab w:val="left" w:pos="2649"/>
        </w:tabs>
      </w:pPr>
      <w:r>
        <w:t xml:space="preserve">      margin: 20px 0;</w:t>
      </w:r>
    </w:p>
    <w:p w14:paraId="4897FE20" w14:textId="77777777" w:rsidR="004104C8" w:rsidRDefault="004104C8" w:rsidP="004104C8">
      <w:pPr>
        <w:tabs>
          <w:tab w:val="left" w:pos="2649"/>
        </w:tabs>
      </w:pPr>
      <w:r>
        <w:t xml:space="preserve">    }</w:t>
      </w:r>
    </w:p>
    <w:p w14:paraId="447521D6" w14:textId="7C6EABD8" w:rsidR="004104C8" w:rsidRDefault="004104C8" w:rsidP="004104C8">
      <w:pPr>
        <w:tabs>
          <w:tab w:val="left" w:pos="2649"/>
        </w:tabs>
      </w:pPr>
      <w:r>
        <w:t xml:space="preserve">  input[type="range"]::-webkit-slider-thumb {</w:t>
      </w:r>
    </w:p>
    <w:p w14:paraId="5C9FEFEC" w14:textId="77777777" w:rsidR="004104C8" w:rsidRDefault="004104C8" w:rsidP="004104C8">
      <w:pPr>
        <w:tabs>
          <w:tab w:val="left" w:pos="2649"/>
        </w:tabs>
      </w:pPr>
      <w:r>
        <w:t xml:space="preserve">      appearance: none;</w:t>
      </w:r>
    </w:p>
    <w:p w14:paraId="7EC42120" w14:textId="77777777" w:rsidR="004104C8" w:rsidRDefault="004104C8" w:rsidP="004104C8">
      <w:pPr>
        <w:tabs>
          <w:tab w:val="left" w:pos="2649"/>
        </w:tabs>
      </w:pPr>
      <w:r>
        <w:t xml:space="preserve">      height: 20px;</w:t>
      </w:r>
    </w:p>
    <w:p w14:paraId="4537B426" w14:textId="77777777" w:rsidR="004104C8" w:rsidRDefault="004104C8" w:rsidP="004104C8">
      <w:pPr>
        <w:tabs>
          <w:tab w:val="left" w:pos="2649"/>
        </w:tabs>
      </w:pPr>
      <w:r>
        <w:t xml:space="preserve">      width: 20px;</w:t>
      </w:r>
    </w:p>
    <w:p w14:paraId="0506E276" w14:textId="77777777" w:rsidR="004104C8" w:rsidRDefault="004104C8" w:rsidP="004104C8">
      <w:pPr>
        <w:tabs>
          <w:tab w:val="left" w:pos="2649"/>
        </w:tabs>
      </w:pPr>
      <w:r>
        <w:t xml:space="preserve">      background: #007bff;</w:t>
      </w:r>
    </w:p>
    <w:p w14:paraId="742A755F" w14:textId="77777777" w:rsidR="004104C8" w:rsidRDefault="004104C8" w:rsidP="004104C8">
      <w:pPr>
        <w:tabs>
          <w:tab w:val="left" w:pos="2649"/>
        </w:tabs>
      </w:pPr>
      <w:r>
        <w:t xml:space="preserve">      border-radius: 50%;</w:t>
      </w:r>
    </w:p>
    <w:p w14:paraId="1BE5B9AC" w14:textId="77777777" w:rsidR="004104C8" w:rsidRDefault="004104C8" w:rsidP="004104C8">
      <w:pPr>
        <w:tabs>
          <w:tab w:val="left" w:pos="2649"/>
        </w:tabs>
      </w:pPr>
      <w:r>
        <w:t xml:space="preserve">      cursor: pointer;</w:t>
      </w:r>
    </w:p>
    <w:p w14:paraId="5710AE36" w14:textId="77777777" w:rsidR="004104C8" w:rsidRDefault="004104C8" w:rsidP="004104C8">
      <w:pPr>
        <w:tabs>
          <w:tab w:val="left" w:pos="2649"/>
        </w:tabs>
      </w:pPr>
      <w:r>
        <w:t xml:space="preserve">      margin-top: -6px;</w:t>
      </w:r>
    </w:p>
    <w:p w14:paraId="35F82655" w14:textId="77777777" w:rsidR="004104C8" w:rsidRDefault="004104C8" w:rsidP="004104C8">
      <w:pPr>
        <w:tabs>
          <w:tab w:val="left" w:pos="2649"/>
        </w:tabs>
      </w:pPr>
      <w:r>
        <w:t xml:space="preserve">    }</w:t>
      </w:r>
    </w:p>
    <w:p w14:paraId="2DF7B461" w14:textId="4EC296E7" w:rsidR="004104C8" w:rsidRDefault="004104C8" w:rsidP="004104C8">
      <w:pPr>
        <w:tabs>
          <w:tab w:val="left" w:pos="2649"/>
        </w:tabs>
      </w:pPr>
      <w:r>
        <w:t xml:space="preserve">   input[type="range"]::-moz-range-thumb {</w:t>
      </w:r>
    </w:p>
    <w:p w14:paraId="12CFB5D9" w14:textId="77777777" w:rsidR="004104C8" w:rsidRDefault="004104C8" w:rsidP="004104C8">
      <w:pPr>
        <w:tabs>
          <w:tab w:val="left" w:pos="2649"/>
        </w:tabs>
      </w:pPr>
      <w:r>
        <w:t xml:space="preserve">      height: 20px;</w:t>
      </w:r>
    </w:p>
    <w:p w14:paraId="457FF9AF" w14:textId="77777777" w:rsidR="004104C8" w:rsidRDefault="004104C8" w:rsidP="004104C8">
      <w:pPr>
        <w:tabs>
          <w:tab w:val="left" w:pos="2649"/>
        </w:tabs>
      </w:pPr>
      <w:r>
        <w:t xml:space="preserve">      width: 20px;</w:t>
      </w:r>
    </w:p>
    <w:p w14:paraId="599A7CB9" w14:textId="77777777" w:rsidR="004104C8" w:rsidRDefault="004104C8" w:rsidP="004104C8">
      <w:pPr>
        <w:tabs>
          <w:tab w:val="left" w:pos="2649"/>
        </w:tabs>
      </w:pPr>
      <w:r>
        <w:t xml:space="preserve">      background: #007bff;</w:t>
      </w:r>
    </w:p>
    <w:p w14:paraId="16AFB05B" w14:textId="77777777" w:rsidR="004104C8" w:rsidRDefault="004104C8" w:rsidP="004104C8">
      <w:pPr>
        <w:tabs>
          <w:tab w:val="left" w:pos="2649"/>
        </w:tabs>
      </w:pPr>
      <w:r>
        <w:t xml:space="preserve">      border-radius: 50%;</w:t>
      </w:r>
    </w:p>
    <w:p w14:paraId="6D0D6328" w14:textId="77777777" w:rsidR="004104C8" w:rsidRDefault="004104C8" w:rsidP="004104C8">
      <w:pPr>
        <w:tabs>
          <w:tab w:val="left" w:pos="2649"/>
        </w:tabs>
      </w:pPr>
      <w:r>
        <w:t xml:space="preserve">      cursor: pointer;</w:t>
      </w:r>
    </w:p>
    <w:p w14:paraId="35A1D60A" w14:textId="77777777" w:rsidR="004104C8" w:rsidRDefault="004104C8" w:rsidP="004104C8">
      <w:pPr>
        <w:tabs>
          <w:tab w:val="left" w:pos="2649"/>
        </w:tabs>
      </w:pPr>
      <w:r>
        <w:t xml:space="preserve">    }</w:t>
      </w:r>
    </w:p>
    <w:p w14:paraId="1C9D15AD" w14:textId="77777777" w:rsidR="004104C8" w:rsidRDefault="004104C8" w:rsidP="004104C8">
      <w:pPr>
        <w:tabs>
          <w:tab w:val="left" w:pos="2649"/>
        </w:tabs>
      </w:pPr>
      <w:r>
        <w:t xml:space="preserve">  &lt;/style&gt;</w:t>
      </w:r>
    </w:p>
    <w:p w14:paraId="515551BB" w14:textId="77777777" w:rsidR="004104C8" w:rsidRDefault="004104C8" w:rsidP="004104C8">
      <w:pPr>
        <w:tabs>
          <w:tab w:val="left" w:pos="2649"/>
        </w:tabs>
      </w:pPr>
      <w:r>
        <w:t>&lt;/head&gt;</w:t>
      </w:r>
    </w:p>
    <w:p w14:paraId="512D6280" w14:textId="77777777" w:rsidR="004104C8" w:rsidRDefault="004104C8" w:rsidP="004104C8">
      <w:pPr>
        <w:tabs>
          <w:tab w:val="left" w:pos="2649"/>
        </w:tabs>
      </w:pPr>
      <w:r>
        <w:t>&lt;body&gt;</w:t>
      </w:r>
    </w:p>
    <w:p w14:paraId="1591F6A1" w14:textId="02B334DC" w:rsidR="004104C8" w:rsidRDefault="004104C8" w:rsidP="004104C8">
      <w:pPr>
        <w:tabs>
          <w:tab w:val="left" w:pos="2649"/>
        </w:tabs>
      </w:pPr>
      <w:r>
        <w:t>&lt;h2&gt;Custom Styled Range Slider&lt;/h2&gt;</w:t>
      </w:r>
    </w:p>
    <w:p w14:paraId="61D6AFA7" w14:textId="77777777" w:rsidR="004104C8" w:rsidRDefault="004104C8" w:rsidP="004104C8">
      <w:pPr>
        <w:tabs>
          <w:tab w:val="left" w:pos="2649"/>
        </w:tabs>
      </w:pPr>
      <w:r>
        <w:t xml:space="preserve">  &lt;input type="range" min="0" max="100" value="40"&gt;</w:t>
      </w:r>
    </w:p>
    <w:p w14:paraId="41193B2D" w14:textId="21C3711A" w:rsidR="004104C8" w:rsidRDefault="004104C8" w:rsidP="004104C8">
      <w:pPr>
        <w:tabs>
          <w:tab w:val="left" w:pos="2649"/>
        </w:tabs>
      </w:pPr>
      <w:r>
        <w:t>&lt;/body&gt;</w:t>
      </w:r>
    </w:p>
    <w:p w14:paraId="062D89E7" w14:textId="3CC37248" w:rsidR="004104C8" w:rsidRDefault="004104C8" w:rsidP="004104C8">
      <w:pPr>
        <w:tabs>
          <w:tab w:val="left" w:pos="2649"/>
        </w:tabs>
      </w:pPr>
      <w:r>
        <w:t>&lt;/html&gt;</w:t>
      </w:r>
    </w:p>
    <w:p w14:paraId="310414E4" w14:textId="6163D472" w:rsidR="004104C8" w:rsidRDefault="004104C8" w:rsidP="004104C8">
      <w:pPr>
        <w:tabs>
          <w:tab w:val="left" w:pos="2649"/>
        </w:tabs>
      </w:pPr>
      <w:r>
        <w:t>Output:</w:t>
      </w:r>
    </w:p>
    <w:p w14:paraId="4DD9F20E" w14:textId="6B731F66" w:rsidR="004104C8" w:rsidRDefault="004104C8" w:rsidP="004104C8">
      <w:pPr>
        <w:tabs>
          <w:tab w:val="left" w:pos="2649"/>
        </w:tabs>
      </w:pPr>
      <w:r w:rsidRPr="004104C8">
        <w:rPr>
          <w:noProof/>
          <w:lang w:eastAsia="en-IN"/>
        </w:rPr>
        <w:drawing>
          <wp:inline distT="0" distB="0" distL="0" distR="0" wp14:anchorId="0E8250F2" wp14:editId="3DC5E1C5">
            <wp:extent cx="3168015" cy="1063255"/>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19741" cy="1114178"/>
                    </a:xfrm>
                    <a:prstGeom prst="rect">
                      <a:avLst/>
                    </a:prstGeom>
                  </pic:spPr>
                </pic:pic>
              </a:graphicData>
            </a:graphic>
          </wp:inline>
        </w:drawing>
      </w:r>
    </w:p>
    <w:p w14:paraId="3A888E48" w14:textId="0EE07D58" w:rsidR="004104C8" w:rsidRDefault="004104C8" w:rsidP="004104C8">
      <w:pPr>
        <w:tabs>
          <w:tab w:val="left" w:pos="2649"/>
        </w:tabs>
        <w:jc w:val="center"/>
      </w:pPr>
      <w:r>
        <w:t>Project-110</w:t>
      </w:r>
    </w:p>
    <w:p w14:paraId="55354A32" w14:textId="23F2F752" w:rsidR="004104C8" w:rsidRDefault="004104C8" w:rsidP="004104C8">
      <w:pPr>
        <w:tabs>
          <w:tab w:val="left" w:pos="2649"/>
        </w:tabs>
      </w:pPr>
      <w:r>
        <w:t>Demonstrate the usage of the `` element in CSS</w:t>
      </w:r>
    </w:p>
    <w:p w14:paraId="35F93E13" w14:textId="77777777" w:rsidR="004104C8" w:rsidRDefault="004104C8" w:rsidP="004104C8">
      <w:pPr>
        <w:tabs>
          <w:tab w:val="left" w:pos="2649"/>
        </w:tabs>
      </w:pPr>
      <w:r>
        <w:t>&lt;!DOCTYPE html&gt;</w:t>
      </w:r>
    </w:p>
    <w:p w14:paraId="35CF3718" w14:textId="77777777" w:rsidR="004104C8" w:rsidRDefault="004104C8" w:rsidP="004104C8">
      <w:pPr>
        <w:tabs>
          <w:tab w:val="left" w:pos="2649"/>
        </w:tabs>
      </w:pPr>
      <w:r>
        <w:t>&lt;html lang="en"&gt;</w:t>
      </w:r>
    </w:p>
    <w:p w14:paraId="6981658A" w14:textId="77777777" w:rsidR="004104C8" w:rsidRDefault="004104C8" w:rsidP="004104C8">
      <w:pPr>
        <w:tabs>
          <w:tab w:val="left" w:pos="2649"/>
        </w:tabs>
      </w:pPr>
      <w:r>
        <w:t>&lt;head&gt;</w:t>
      </w:r>
    </w:p>
    <w:p w14:paraId="24214676" w14:textId="77777777" w:rsidR="004104C8" w:rsidRDefault="004104C8" w:rsidP="004104C8">
      <w:pPr>
        <w:tabs>
          <w:tab w:val="left" w:pos="2649"/>
        </w:tabs>
      </w:pPr>
      <w:r>
        <w:t xml:space="preserve">  &lt;meta charset="UTF-8"&gt;</w:t>
      </w:r>
    </w:p>
    <w:p w14:paraId="2B98E2DA" w14:textId="77777777" w:rsidR="004104C8" w:rsidRDefault="004104C8" w:rsidP="004104C8">
      <w:pPr>
        <w:tabs>
          <w:tab w:val="left" w:pos="2649"/>
        </w:tabs>
      </w:pPr>
      <w:r>
        <w:t xml:space="preserve">  &lt;title&gt;&lt;code&gt; Element Example&lt;/title&gt;</w:t>
      </w:r>
    </w:p>
    <w:p w14:paraId="234391B3" w14:textId="77777777" w:rsidR="004104C8" w:rsidRDefault="004104C8" w:rsidP="004104C8">
      <w:pPr>
        <w:tabs>
          <w:tab w:val="left" w:pos="2649"/>
        </w:tabs>
      </w:pPr>
      <w:r>
        <w:t xml:space="preserve">  &lt;style&gt;</w:t>
      </w:r>
    </w:p>
    <w:p w14:paraId="723944F5" w14:textId="77777777" w:rsidR="004104C8" w:rsidRDefault="004104C8" w:rsidP="004104C8">
      <w:pPr>
        <w:tabs>
          <w:tab w:val="left" w:pos="2649"/>
        </w:tabs>
      </w:pPr>
      <w:r>
        <w:t xml:space="preserve">    code {</w:t>
      </w:r>
    </w:p>
    <w:p w14:paraId="1A176F68" w14:textId="77777777" w:rsidR="004104C8" w:rsidRDefault="004104C8" w:rsidP="004104C8">
      <w:pPr>
        <w:tabs>
          <w:tab w:val="left" w:pos="2649"/>
        </w:tabs>
      </w:pPr>
      <w:r>
        <w:t xml:space="preserve">      background-color: #f4f4f4;</w:t>
      </w:r>
    </w:p>
    <w:p w14:paraId="10199AC3" w14:textId="77777777" w:rsidR="004104C8" w:rsidRDefault="004104C8" w:rsidP="004104C8">
      <w:pPr>
        <w:tabs>
          <w:tab w:val="left" w:pos="2649"/>
        </w:tabs>
      </w:pPr>
      <w:r>
        <w:t xml:space="preserve">      padding: 2px 6px;</w:t>
      </w:r>
    </w:p>
    <w:p w14:paraId="4152E43C" w14:textId="77777777" w:rsidR="004104C8" w:rsidRDefault="004104C8" w:rsidP="004104C8">
      <w:pPr>
        <w:tabs>
          <w:tab w:val="left" w:pos="2649"/>
        </w:tabs>
      </w:pPr>
      <w:r>
        <w:t xml:space="preserve">      border-radius: 4px;</w:t>
      </w:r>
    </w:p>
    <w:p w14:paraId="240AB0E2" w14:textId="77777777" w:rsidR="004104C8" w:rsidRDefault="004104C8" w:rsidP="004104C8">
      <w:pPr>
        <w:tabs>
          <w:tab w:val="left" w:pos="2649"/>
        </w:tabs>
      </w:pPr>
      <w:r>
        <w:t xml:space="preserve">      font-family: Consolas, monospace;</w:t>
      </w:r>
    </w:p>
    <w:p w14:paraId="493094D5" w14:textId="77777777" w:rsidR="004104C8" w:rsidRDefault="004104C8" w:rsidP="004104C8">
      <w:pPr>
        <w:tabs>
          <w:tab w:val="left" w:pos="2649"/>
        </w:tabs>
      </w:pPr>
      <w:r>
        <w:t xml:space="preserve">      color: #c7254e;</w:t>
      </w:r>
    </w:p>
    <w:p w14:paraId="67CA9B33" w14:textId="77777777" w:rsidR="004104C8" w:rsidRDefault="004104C8" w:rsidP="004104C8">
      <w:pPr>
        <w:tabs>
          <w:tab w:val="left" w:pos="2649"/>
        </w:tabs>
      </w:pPr>
      <w:r>
        <w:t xml:space="preserve">    }</w:t>
      </w:r>
    </w:p>
    <w:p w14:paraId="62B0DBFA" w14:textId="77777777" w:rsidR="004104C8" w:rsidRDefault="004104C8" w:rsidP="004104C8">
      <w:pPr>
        <w:tabs>
          <w:tab w:val="left" w:pos="2649"/>
        </w:tabs>
      </w:pPr>
      <w:r>
        <w:t xml:space="preserve">  &lt;/style&gt;</w:t>
      </w:r>
    </w:p>
    <w:p w14:paraId="35F3E79A" w14:textId="77777777" w:rsidR="004104C8" w:rsidRDefault="004104C8" w:rsidP="004104C8">
      <w:pPr>
        <w:tabs>
          <w:tab w:val="left" w:pos="2649"/>
        </w:tabs>
      </w:pPr>
      <w:r>
        <w:t>&lt;/head&gt;</w:t>
      </w:r>
    </w:p>
    <w:p w14:paraId="6908DA5B" w14:textId="77777777" w:rsidR="004104C8" w:rsidRDefault="004104C8" w:rsidP="004104C8">
      <w:pPr>
        <w:tabs>
          <w:tab w:val="left" w:pos="2649"/>
        </w:tabs>
      </w:pPr>
      <w:r>
        <w:t>&lt;body&gt;</w:t>
      </w:r>
    </w:p>
    <w:p w14:paraId="0C90D766" w14:textId="63BDA6A6" w:rsidR="004104C8" w:rsidRDefault="004104C8" w:rsidP="004104C8">
      <w:pPr>
        <w:tabs>
          <w:tab w:val="left" w:pos="2649"/>
        </w:tabs>
      </w:pPr>
      <w:r>
        <w:t xml:space="preserve">  &lt;p&gt;To print in JavaScript, use &lt;code&gt;console.log('Hello')&lt;/code&gt;.&lt;/p&gt;</w:t>
      </w:r>
    </w:p>
    <w:p w14:paraId="5097D48B" w14:textId="72348420" w:rsidR="004104C8" w:rsidRDefault="004104C8" w:rsidP="004104C8">
      <w:pPr>
        <w:tabs>
          <w:tab w:val="left" w:pos="2649"/>
        </w:tabs>
      </w:pPr>
      <w:r>
        <w:t>&lt;/body&gt;</w:t>
      </w:r>
    </w:p>
    <w:p w14:paraId="3B06CF32" w14:textId="7DAF2536" w:rsidR="004104C8" w:rsidRDefault="004104C8" w:rsidP="004104C8">
      <w:pPr>
        <w:tabs>
          <w:tab w:val="left" w:pos="2649"/>
        </w:tabs>
      </w:pPr>
      <w:r>
        <w:t>&lt;/html&gt;</w:t>
      </w:r>
    </w:p>
    <w:p w14:paraId="433392EF" w14:textId="43132454" w:rsidR="004104C8" w:rsidRDefault="004104C8" w:rsidP="004104C8">
      <w:pPr>
        <w:tabs>
          <w:tab w:val="left" w:pos="2649"/>
        </w:tabs>
      </w:pPr>
      <w:r>
        <w:t>Output:</w:t>
      </w:r>
    </w:p>
    <w:p w14:paraId="506580C2" w14:textId="4E455609" w:rsidR="004104C8" w:rsidRDefault="004104C8" w:rsidP="004104C8">
      <w:pPr>
        <w:tabs>
          <w:tab w:val="left" w:pos="2649"/>
        </w:tabs>
      </w:pPr>
      <w:r w:rsidRPr="004104C8">
        <w:rPr>
          <w:noProof/>
          <w:lang w:eastAsia="en-IN"/>
        </w:rPr>
        <w:drawing>
          <wp:inline distT="0" distB="0" distL="0" distR="0" wp14:anchorId="3614BB78" wp14:editId="5468A9C2">
            <wp:extent cx="4858428" cy="162900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8428" cy="1629002"/>
                    </a:xfrm>
                    <a:prstGeom prst="rect">
                      <a:avLst/>
                    </a:prstGeom>
                  </pic:spPr>
                </pic:pic>
              </a:graphicData>
            </a:graphic>
          </wp:inline>
        </w:drawing>
      </w:r>
    </w:p>
    <w:p w14:paraId="550279F3" w14:textId="793D13F4" w:rsidR="004104C8" w:rsidRDefault="004104C8" w:rsidP="004104C8">
      <w:pPr>
        <w:tabs>
          <w:tab w:val="left" w:pos="2649"/>
        </w:tabs>
        <w:jc w:val="center"/>
      </w:pPr>
      <w:r>
        <w:t>Project-111</w:t>
      </w:r>
    </w:p>
    <w:p w14:paraId="37335E12" w14:textId="7C4BC611" w:rsidR="004104C8" w:rsidRDefault="004104C8" w:rsidP="004104C8">
      <w:pPr>
        <w:tabs>
          <w:tab w:val="left" w:pos="2649"/>
        </w:tabs>
      </w:pPr>
      <w:r>
        <w:t>Demonstrate the usage of `accent-color` in CSS</w:t>
      </w:r>
    </w:p>
    <w:p w14:paraId="76EC3B4B" w14:textId="77777777" w:rsidR="004104C8" w:rsidRDefault="004104C8" w:rsidP="004104C8">
      <w:pPr>
        <w:tabs>
          <w:tab w:val="left" w:pos="2649"/>
        </w:tabs>
      </w:pPr>
      <w:r>
        <w:t>&lt;!DOCTYPE html&gt;</w:t>
      </w:r>
    </w:p>
    <w:p w14:paraId="5FABA4BB" w14:textId="77777777" w:rsidR="004104C8" w:rsidRDefault="004104C8" w:rsidP="004104C8">
      <w:pPr>
        <w:tabs>
          <w:tab w:val="left" w:pos="2649"/>
        </w:tabs>
      </w:pPr>
      <w:r>
        <w:t>&lt;html lang="en"&gt;</w:t>
      </w:r>
    </w:p>
    <w:p w14:paraId="56DB76C5" w14:textId="77777777" w:rsidR="004104C8" w:rsidRDefault="004104C8" w:rsidP="004104C8">
      <w:pPr>
        <w:tabs>
          <w:tab w:val="left" w:pos="2649"/>
        </w:tabs>
      </w:pPr>
      <w:r>
        <w:t>&lt;head&gt;</w:t>
      </w:r>
    </w:p>
    <w:p w14:paraId="3C683F6E" w14:textId="77777777" w:rsidR="004104C8" w:rsidRDefault="004104C8" w:rsidP="004104C8">
      <w:pPr>
        <w:tabs>
          <w:tab w:val="left" w:pos="2649"/>
        </w:tabs>
      </w:pPr>
      <w:r>
        <w:t xml:space="preserve">  &lt;meta charset="UTF-8" /&gt;</w:t>
      </w:r>
    </w:p>
    <w:p w14:paraId="06562CF7" w14:textId="77777777" w:rsidR="004104C8" w:rsidRDefault="004104C8" w:rsidP="004104C8">
      <w:pPr>
        <w:tabs>
          <w:tab w:val="left" w:pos="2649"/>
        </w:tabs>
      </w:pPr>
      <w:r>
        <w:t xml:space="preserve">  &lt;meta name="viewport" content="width=device-width, initial-scale=1.0"/&gt;</w:t>
      </w:r>
    </w:p>
    <w:p w14:paraId="3307B694" w14:textId="77777777" w:rsidR="004104C8" w:rsidRDefault="004104C8" w:rsidP="004104C8">
      <w:pPr>
        <w:tabs>
          <w:tab w:val="left" w:pos="2649"/>
        </w:tabs>
      </w:pPr>
      <w:r>
        <w:t xml:space="preserve">  &lt;title&gt;accent-color Example&lt;/title&gt;</w:t>
      </w:r>
    </w:p>
    <w:p w14:paraId="49F4241B" w14:textId="77777777" w:rsidR="004104C8" w:rsidRDefault="004104C8" w:rsidP="004104C8">
      <w:pPr>
        <w:tabs>
          <w:tab w:val="left" w:pos="2649"/>
        </w:tabs>
      </w:pPr>
      <w:r>
        <w:t xml:space="preserve">  &lt;style&gt;</w:t>
      </w:r>
    </w:p>
    <w:p w14:paraId="3619FF91" w14:textId="77777777" w:rsidR="004104C8" w:rsidRDefault="004104C8" w:rsidP="004104C8">
      <w:pPr>
        <w:tabs>
          <w:tab w:val="left" w:pos="2649"/>
        </w:tabs>
      </w:pPr>
      <w:r>
        <w:t xml:space="preserve">    input[type="checkbox"],</w:t>
      </w:r>
    </w:p>
    <w:p w14:paraId="1E6E3CC3" w14:textId="77777777" w:rsidR="004104C8" w:rsidRDefault="004104C8" w:rsidP="004104C8">
      <w:pPr>
        <w:tabs>
          <w:tab w:val="left" w:pos="2649"/>
        </w:tabs>
      </w:pPr>
      <w:r>
        <w:t xml:space="preserve">    input[type="radio"] {</w:t>
      </w:r>
    </w:p>
    <w:p w14:paraId="061DCB93" w14:textId="77777777" w:rsidR="004104C8" w:rsidRDefault="004104C8" w:rsidP="004104C8">
      <w:pPr>
        <w:tabs>
          <w:tab w:val="left" w:pos="2649"/>
        </w:tabs>
      </w:pPr>
      <w:r>
        <w:t xml:space="preserve">      accent-color: #ff5722; /* Deep orange */</w:t>
      </w:r>
    </w:p>
    <w:p w14:paraId="40178BDC" w14:textId="77777777" w:rsidR="004104C8" w:rsidRDefault="004104C8" w:rsidP="004104C8">
      <w:pPr>
        <w:tabs>
          <w:tab w:val="left" w:pos="2649"/>
        </w:tabs>
      </w:pPr>
      <w:r>
        <w:t xml:space="preserve">      width: 18px;</w:t>
      </w:r>
    </w:p>
    <w:p w14:paraId="625D5F5F" w14:textId="77777777" w:rsidR="004104C8" w:rsidRDefault="004104C8" w:rsidP="004104C8">
      <w:pPr>
        <w:tabs>
          <w:tab w:val="left" w:pos="2649"/>
        </w:tabs>
      </w:pPr>
      <w:r>
        <w:t xml:space="preserve">      height: 18px;</w:t>
      </w:r>
    </w:p>
    <w:p w14:paraId="3320A14B" w14:textId="77777777" w:rsidR="004104C8" w:rsidRDefault="004104C8" w:rsidP="004104C8">
      <w:pPr>
        <w:tabs>
          <w:tab w:val="left" w:pos="2649"/>
        </w:tabs>
      </w:pPr>
      <w:r>
        <w:t xml:space="preserve">    }</w:t>
      </w:r>
    </w:p>
    <w:p w14:paraId="60F23EF2" w14:textId="3AF20F55" w:rsidR="004104C8" w:rsidRDefault="004104C8" w:rsidP="004104C8">
      <w:pPr>
        <w:tabs>
          <w:tab w:val="left" w:pos="2649"/>
        </w:tabs>
      </w:pPr>
      <w:r>
        <w:t xml:space="preserve">  label {</w:t>
      </w:r>
    </w:p>
    <w:p w14:paraId="4865BFDA" w14:textId="77777777" w:rsidR="004104C8" w:rsidRDefault="004104C8" w:rsidP="004104C8">
      <w:pPr>
        <w:tabs>
          <w:tab w:val="left" w:pos="2649"/>
        </w:tabs>
      </w:pPr>
      <w:r>
        <w:t xml:space="preserve">      font-size: 18px;</w:t>
      </w:r>
    </w:p>
    <w:p w14:paraId="027DE44B" w14:textId="77777777" w:rsidR="004104C8" w:rsidRDefault="004104C8" w:rsidP="004104C8">
      <w:pPr>
        <w:tabs>
          <w:tab w:val="left" w:pos="2649"/>
        </w:tabs>
      </w:pPr>
      <w:r>
        <w:t xml:space="preserve">      margin-left: 8px;</w:t>
      </w:r>
    </w:p>
    <w:p w14:paraId="32ABB969" w14:textId="77777777" w:rsidR="004104C8" w:rsidRDefault="004104C8" w:rsidP="004104C8">
      <w:pPr>
        <w:tabs>
          <w:tab w:val="left" w:pos="2649"/>
        </w:tabs>
      </w:pPr>
      <w:r>
        <w:t xml:space="preserve">    }</w:t>
      </w:r>
    </w:p>
    <w:p w14:paraId="466D38A4" w14:textId="4E99E9B2" w:rsidR="004104C8" w:rsidRDefault="004104C8" w:rsidP="004104C8">
      <w:pPr>
        <w:tabs>
          <w:tab w:val="left" w:pos="2649"/>
        </w:tabs>
      </w:pPr>
      <w:r>
        <w:t xml:space="preserve"> body {</w:t>
      </w:r>
    </w:p>
    <w:p w14:paraId="6722C4E4" w14:textId="77777777" w:rsidR="004104C8" w:rsidRDefault="004104C8" w:rsidP="004104C8">
      <w:pPr>
        <w:tabs>
          <w:tab w:val="left" w:pos="2649"/>
        </w:tabs>
      </w:pPr>
      <w:r>
        <w:t xml:space="preserve">      font-family: sans-serif;</w:t>
      </w:r>
    </w:p>
    <w:p w14:paraId="3BE857EA" w14:textId="77777777" w:rsidR="004104C8" w:rsidRDefault="004104C8" w:rsidP="004104C8">
      <w:pPr>
        <w:tabs>
          <w:tab w:val="left" w:pos="2649"/>
        </w:tabs>
      </w:pPr>
      <w:r>
        <w:t xml:space="preserve">      padding: 20px;</w:t>
      </w:r>
    </w:p>
    <w:p w14:paraId="5B8173DD" w14:textId="77777777" w:rsidR="004104C8" w:rsidRDefault="004104C8" w:rsidP="004104C8">
      <w:pPr>
        <w:tabs>
          <w:tab w:val="left" w:pos="2649"/>
        </w:tabs>
      </w:pPr>
      <w:r>
        <w:t xml:space="preserve">    }</w:t>
      </w:r>
    </w:p>
    <w:p w14:paraId="1046C68C" w14:textId="77777777" w:rsidR="004104C8" w:rsidRDefault="004104C8" w:rsidP="004104C8">
      <w:pPr>
        <w:tabs>
          <w:tab w:val="left" w:pos="2649"/>
        </w:tabs>
      </w:pPr>
      <w:r>
        <w:t xml:space="preserve">  &lt;/style&gt;</w:t>
      </w:r>
    </w:p>
    <w:p w14:paraId="063B937F" w14:textId="77777777" w:rsidR="004104C8" w:rsidRDefault="004104C8" w:rsidP="004104C8">
      <w:pPr>
        <w:tabs>
          <w:tab w:val="left" w:pos="2649"/>
        </w:tabs>
      </w:pPr>
      <w:r>
        <w:t>&lt;/head&gt;</w:t>
      </w:r>
    </w:p>
    <w:p w14:paraId="3696302D" w14:textId="77777777" w:rsidR="004104C8" w:rsidRDefault="004104C8" w:rsidP="004104C8">
      <w:pPr>
        <w:tabs>
          <w:tab w:val="left" w:pos="2649"/>
        </w:tabs>
      </w:pPr>
      <w:r>
        <w:t>&lt;body&gt;</w:t>
      </w:r>
    </w:p>
    <w:p w14:paraId="652F815A" w14:textId="25B81305" w:rsidR="004104C8" w:rsidRDefault="004104C8" w:rsidP="004104C8">
      <w:pPr>
        <w:tabs>
          <w:tab w:val="left" w:pos="2649"/>
        </w:tabs>
      </w:pPr>
      <w:r>
        <w:t>&lt;h2&gt;accent-color Demo&lt;/h2&gt;</w:t>
      </w:r>
    </w:p>
    <w:p w14:paraId="22AC01AA" w14:textId="5AECC5E1" w:rsidR="004104C8" w:rsidRDefault="004104C8" w:rsidP="004104C8">
      <w:pPr>
        <w:tabs>
          <w:tab w:val="left" w:pos="2649"/>
        </w:tabs>
      </w:pPr>
      <w:r>
        <w:t>&lt;div&gt;</w:t>
      </w:r>
    </w:p>
    <w:p w14:paraId="3BC89A6B" w14:textId="77777777" w:rsidR="004104C8" w:rsidRDefault="004104C8" w:rsidP="004104C8">
      <w:pPr>
        <w:tabs>
          <w:tab w:val="left" w:pos="2649"/>
        </w:tabs>
      </w:pPr>
      <w:r>
        <w:t xml:space="preserve">    &lt;input type="checkbox" id="check1" checked /&gt;</w:t>
      </w:r>
    </w:p>
    <w:p w14:paraId="19D8D589" w14:textId="77777777" w:rsidR="004104C8" w:rsidRDefault="004104C8" w:rsidP="004104C8">
      <w:pPr>
        <w:tabs>
          <w:tab w:val="left" w:pos="2649"/>
        </w:tabs>
      </w:pPr>
      <w:r>
        <w:t xml:space="preserve">    &lt;label for="check1"&gt;I agree to the terms&lt;/label&gt;</w:t>
      </w:r>
    </w:p>
    <w:p w14:paraId="2E84BA5E" w14:textId="77777777" w:rsidR="004104C8" w:rsidRDefault="004104C8" w:rsidP="004104C8">
      <w:pPr>
        <w:tabs>
          <w:tab w:val="left" w:pos="2649"/>
        </w:tabs>
      </w:pPr>
      <w:r>
        <w:t xml:space="preserve">  &lt;/div&gt;</w:t>
      </w:r>
    </w:p>
    <w:p w14:paraId="3BE10563" w14:textId="07AC0B7C" w:rsidR="004104C8" w:rsidRDefault="004104C8" w:rsidP="004104C8">
      <w:pPr>
        <w:tabs>
          <w:tab w:val="left" w:pos="2649"/>
        </w:tabs>
      </w:pPr>
      <w:r>
        <w:t>&lt;div&gt;</w:t>
      </w:r>
    </w:p>
    <w:p w14:paraId="42987258" w14:textId="77777777" w:rsidR="004104C8" w:rsidRDefault="004104C8" w:rsidP="004104C8">
      <w:pPr>
        <w:tabs>
          <w:tab w:val="left" w:pos="2649"/>
        </w:tabs>
      </w:pPr>
      <w:r>
        <w:t xml:space="preserve">    &lt;input type="radio" id="opt1" name="plan" checked /&gt;</w:t>
      </w:r>
    </w:p>
    <w:p w14:paraId="6D676977" w14:textId="77777777" w:rsidR="004104C8" w:rsidRDefault="004104C8" w:rsidP="004104C8">
      <w:pPr>
        <w:tabs>
          <w:tab w:val="left" w:pos="2649"/>
        </w:tabs>
      </w:pPr>
      <w:r>
        <w:t xml:space="preserve">    &lt;label for="opt1"&gt;Basic Plan&lt;/label&gt;</w:t>
      </w:r>
    </w:p>
    <w:p w14:paraId="3345EFB8" w14:textId="77777777" w:rsidR="004104C8" w:rsidRDefault="004104C8" w:rsidP="004104C8">
      <w:pPr>
        <w:tabs>
          <w:tab w:val="left" w:pos="2649"/>
        </w:tabs>
      </w:pPr>
      <w:r>
        <w:t xml:space="preserve">  &lt;/div&gt;</w:t>
      </w:r>
    </w:p>
    <w:p w14:paraId="2C25FAAA" w14:textId="56896000" w:rsidR="004104C8" w:rsidRDefault="004104C8" w:rsidP="004104C8">
      <w:pPr>
        <w:tabs>
          <w:tab w:val="left" w:pos="2649"/>
        </w:tabs>
      </w:pPr>
      <w:r>
        <w:t xml:space="preserve">  &lt;div&gt;</w:t>
      </w:r>
    </w:p>
    <w:p w14:paraId="480E0AC6" w14:textId="77777777" w:rsidR="004104C8" w:rsidRDefault="004104C8" w:rsidP="004104C8">
      <w:pPr>
        <w:tabs>
          <w:tab w:val="left" w:pos="2649"/>
        </w:tabs>
      </w:pPr>
      <w:r>
        <w:t xml:space="preserve">    &lt;input type="radio" id="opt2" name="plan" /&gt;</w:t>
      </w:r>
    </w:p>
    <w:p w14:paraId="5DC01E8D" w14:textId="77777777" w:rsidR="004104C8" w:rsidRDefault="004104C8" w:rsidP="004104C8">
      <w:pPr>
        <w:tabs>
          <w:tab w:val="left" w:pos="2649"/>
        </w:tabs>
      </w:pPr>
      <w:r>
        <w:t xml:space="preserve">    &lt;label for="opt2"&gt;Premium Plan&lt;/label&gt;</w:t>
      </w:r>
    </w:p>
    <w:p w14:paraId="2E60F226" w14:textId="77777777" w:rsidR="004104C8" w:rsidRDefault="004104C8" w:rsidP="004104C8">
      <w:pPr>
        <w:tabs>
          <w:tab w:val="left" w:pos="2649"/>
        </w:tabs>
      </w:pPr>
      <w:r>
        <w:t xml:space="preserve">  &lt;/div&gt;</w:t>
      </w:r>
    </w:p>
    <w:p w14:paraId="37B46182" w14:textId="3EC63FC6" w:rsidR="004104C8" w:rsidRDefault="004104C8" w:rsidP="004104C8">
      <w:pPr>
        <w:tabs>
          <w:tab w:val="left" w:pos="2649"/>
        </w:tabs>
      </w:pPr>
      <w:r>
        <w:t>&lt;/body&gt;</w:t>
      </w:r>
    </w:p>
    <w:p w14:paraId="01FA6A7F" w14:textId="7342FDE0" w:rsidR="004104C8" w:rsidRDefault="004104C8" w:rsidP="004104C8">
      <w:pPr>
        <w:tabs>
          <w:tab w:val="left" w:pos="2649"/>
        </w:tabs>
      </w:pPr>
      <w:r>
        <w:t>&lt;/html&gt;</w:t>
      </w:r>
    </w:p>
    <w:p w14:paraId="6C127DF2" w14:textId="603E8309" w:rsidR="004104C8" w:rsidRDefault="004104C8" w:rsidP="004104C8">
      <w:pPr>
        <w:tabs>
          <w:tab w:val="left" w:pos="2649"/>
        </w:tabs>
      </w:pPr>
      <w:r>
        <w:t>Output:</w:t>
      </w:r>
    </w:p>
    <w:p w14:paraId="5935C816" w14:textId="244FA056" w:rsidR="004104C8" w:rsidRDefault="00486ABF" w:rsidP="004104C8">
      <w:pPr>
        <w:tabs>
          <w:tab w:val="left" w:pos="2649"/>
        </w:tabs>
      </w:pPr>
      <w:r w:rsidRPr="00486ABF">
        <w:rPr>
          <w:noProof/>
          <w:lang w:eastAsia="en-IN"/>
        </w:rPr>
        <w:drawing>
          <wp:inline distT="0" distB="0" distL="0" distR="0" wp14:anchorId="325A8EB8" wp14:editId="18984304">
            <wp:extent cx="3806456" cy="2317750"/>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27933" cy="2330827"/>
                    </a:xfrm>
                    <a:prstGeom prst="rect">
                      <a:avLst/>
                    </a:prstGeom>
                  </pic:spPr>
                </pic:pic>
              </a:graphicData>
            </a:graphic>
          </wp:inline>
        </w:drawing>
      </w:r>
    </w:p>
    <w:p w14:paraId="1DC6B958" w14:textId="2171E020" w:rsidR="00486ABF" w:rsidRDefault="00486ABF" w:rsidP="00486ABF">
      <w:pPr>
        <w:tabs>
          <w:tab w:val="left" w:pos="2649"/>
        </w:tabs>
        <w:jc w:val="center"/>
      </w:pPr>
      <w:r>
        <w:t>Project-112</w:t>
      </w:r>
    </w:p>
    <w:p w14:paraId="28B00252" w14:textId="0D3F7EB8" w:rsidR="00486ABF" w:rsidRDefault="00486ABF" w:rsidP="00486ABF">
      <w:pPr>
        <w:tabs>
          <w:tab w:val="left" w:pos="2649"/>
        </w:tabs>
      </w:pPr>
      <w:r>
        <w:t>Demonstrate a simple CSS animation using `@keyframes`</w:t>
      </w:r>
    </w:p>
    <w:p w14:paraId="019146AB" w14:textId="77777777" w:rsidR="00486ABF" w:rsidRDefault="00486ABF" w:rsidP="00486ABF">
      <w:pPr>
        <w:tabs>
          <w:tab w:val="left" w:pos="2649"/>
        </w:tabs>
      </w:pPr>
      <w:r>
        <w:t>&lt;!DOCTYPE html&gt;</w:t>
      </w:r>
    </w:p>
    <w:p w14:paraId="3D50BAB4" w14:textId="77777777" w:rsidR="00486ABF" w:rsidRDefault="00486ABF" w:rsidP="00486ABF">
      <w:pPr>
        <w:tabs>
          <w:tab w:val="left" w:pos="2649"/>
        </w:tabs>
      </w:pPr>
      <w:r>
        <w:t>&lt;html lang="en"&gt;</w:t>
      </w:r>
    </w:p>
    <w:p w14:paraId="5D176827" w14:textId="77777777" w:rsidR="00486ABF" w:rsidRDefault="00486ABF" w:rsidP="00486ABF">
      <w:pPr>
        <w:tabs>
          <w:tab w:val="left" w:pos="2649"/>
        </w:tabs>
      </w:pPr>
      <w:r>
        <w:t>&lt;head&gt;</w:t>
      </w:r>
    </w:p>
    <w:p w14:paraId="66038086" w14:textId="77777777" w:rsidR="00486ABF" w:rsidRDefault="00486ABF" w:rsidP="00486ABF">
      <w:pPr>
        <w:tabs>
          <w:tab w:val="left" w:pos="2649"/>
        </w:tabs>
      </w:pPr>
      <w:r>
        <w:t xml:space="preserve">  &lt;meta charset="UTF-8"&gt;</w:t>
      </w:r>
    </w:p>
    <w:p w14:paraId="2F668526" w14:textId="77777777" w:rsidR="00486ABF" w:rsidRDefault="00486ABF" w:rsidP="00486ABF">
      <w:pPr>
        <w:tabs>
          <w:tab w:val="left" w:pos="2649"/>
        </w:tabs>
      </w:pPr>
      <w:r>
        <w:t xml:space="preserve">  &lt;title&gt;Simple CSS Animation&lt;/title&gt;</w:t>
      </w:r>
    </w:p>
    <w:p w14:paraId="0B0ECEEF" w14:textId="77777777" w:rsidR="00486ABF" w:rsidRDefault="00486ABF" w:rsidP="00486ABF">
      <w:pPr>
        <w:tabs>
          <w:tab w:val="left" w:pos="2649"/>
        </w:tabs>
      </w:pPr>
      <w:r>
        <w:t xml:space="preserve">  &lt;style&gt;</w:t>
      </w:r>
    </w:p>
    <w:p w14:paraId="52256F47" w14:textId="77777777" w:rsidR="00486ABF" w:rsidRDefault="00486ABF" w:rsidP="00486ABF">
      <w:pPr>
        <w:tabs>
          <w:tab w:val="left" w:pos="2649"/>
        </w:tabs>
      </w:pPr>
      <w:r>
        <w:t xml:space="preserve">    /* The element to animate */</w:t>
      </w:r>
    </w:p>
    <w:p w14:paraId="012AE970" w14:textId="77777777" w:rsidR="00486ABF" w:rsidRDefault="00486ABF" w:rsidP="00486ABF">
      <w:pPr>
        <w:tabs>
          <w:tab w:val="left" w:pos="2649"/>
        </w:tabs>
      </w:pPr>
      <w:r>
        <w:t xml:space="preserve">    .box {</w:t>
      </w:r>
    </w:p>
    <w:p w14:paraId="664A1DB7" w14:textId="77777777" w:rsidR="00486ABF" w:rsidRDefault="00486ABF" w:rsidP="00486ABF">
      <w:pPr>
        <w:tabs>
          <w:tab w:val="left" w:pos="2649"/>
        </w:tabs>
      </w:pPr>
      <w:r>
        <w:t xml:space="preserve">      width: 100px;</w:t>
      </w:r>
    </w:p>
    <w:p w14:paraId="4462DFE1" w14:textId="77777777" w:rsidR="00486ABF" w:rsidRDefault="00486ABF" w:rsidP="00486ABF">
      <w:pPr>
        <w:tabs>
          <w:tab w:val="left" w:pos="2649"/>
        </w:tabs>
      </w:pPr>
      <w:r>
        <w:t xml:space="preserve">      height: 100px;</w:t>
      </w:r>
    </w:p>
    <w:p w14:paraId="20339D59" w14:textId="77777777" w:rsidR="00486ABF" w:rsidRDefault="00486ABF" w:rsidP="00486ABF">
      <w:pPr>
        <w:tabs>
          <w:tab w:val="left" w:pos="2649"/>
        </w:tabs>
      </w:pPr>
      <w:r>
        <w:t xml:space="preserve">      background-color: steelblue;</w:t>
      </w:r>
    </w:p>
    <w:p w14:paraId="7728144E" w14:textId="77777777" w:rsidR="00486ABF" w:rsidRDefault="00486ABF" w:rsidP="00486ABF">
      <w:pPr>
        <w:tabs>
          <w:tab w:val="left" w:pos="2649"/>
        </w:tabs>
      </w:pPr>
      <w:r>
        <w:t xml:space="preserve">      position: relative;</w:t>
      </w:r>
    </w:p>
    <w:p w14:paraId="579FDE49" w14:textId="77777777" w:rsidR="00486ABF" w:rsidRDefault="00486ABF" w:rsidP="00486ABF">
      <w:pPr>
        <w:tabs>
          <w:tab w:val="left" w:pos="2649"/>
        </w:tabs>
      </w:pPr>
      <w:r>
        <w:t xml:space="preserve">      animation: moveAndColor 3s infinite alternate ease-in-out;</w:t>
      </w:r>
    </w:p>
    <w:p w14:paraId="2B1F6A5E" w14:textId="77777777" w:rsidR="00486ABF" w:rsidRDefault="00486ABF" w:rsidP="00486ABF">
      <w:pPr>
        <w:tabs>
          <w:tab w:val="left" w:pos="2649"/>
        </w:tabs>
      </w:pPr>
      <w:r>
        <w:t xml:space="preserve">    }</w:t>
      </w:r>
    </w:p>
    <w:p w14:paraId="121A99DC" w14:textId="723F6F93" w:rsidR="00486ABF" w:rsidRDefault="00486ABF" w:rsidP="00486ABF">
      <w:pPr>
        <w:tabs>
          <w:tab w:val="left" w:pos="2649"/>
        </w:tabs>
      </w:pPr>
      <w:r>
        <w:t>/* Keyframes define what happens in the animation */</w:t>
      </w:r>
    </w:p>
    <w:p w14:paraId="218D3D41" w14:textId="77777777" w:rsidR="00486ABF" w:rsidRDefault="00486ABF" w:rsidP="00486ABF">
      <w:pPr>
        <w:tabs>
          <w:tab w:val="left" w:pos="2649"/>
        </w:tabs>
      </w:pPr>
      <w:r>
        <w:t xml:space="preserve">    @keyframes moveAndColor {</w:t>
      </w:r>
    </w:p>
    <w:p w14:paraId="4273A029" w14:textId="77777777" w:rsidR="00486ABF" w:rsidRDefault="00486ABF" w:rsidP="00486ABF">
      <w:pPr>
        <w:tabs>
          <w:tab w:val="left" w:pos="2649"/>
        </w:tabs>
      </w:pPr>
      <w:r>
        <w:t xml:space="preserve">      0% {</w:t>
      </w:r>
    </w:p>
    <w:p w14:paraId="68D40B8D" w14:textId="77777777" w:rsidR="00486ABF" w:rsidRDefault="00486ABF" w:rsidP="00486ABF">
      <w:pPr>
        <w:tabs>
          <w:tab w:val="left" w:pos="2649"/>
        </w:tabs>
      </w:pPr>
      <w:r>
        <w:t xml:space="preserve">        left: 0;</w:t>
      </w:r>
    </w:p>
    <w:p w14:paraId="29CC0514" w14:textId="77777777" w:rsidR="00486ABF" w:rsidRDefault="00486ABF" w:rsidP="00486ABF">
      <w:pPr>
        <w:tabs>
          <w:tab w:val="left" w:pos="2649"/>
        </w:tabs>
      </w:pPr>
      <w:r>
        <w:t xml:space="preserve">        background-color: steelblue;</w:t>
      </w:r>
    </w:p>
    <w:p w14:paraId="12EB967A" w14:textId="77777777" w:rsidR="00486ABF" w:rsidRDefault="00486ABF" w:rsidP="00486ABF">
      <w:pPr>
        <w:tabs>
          <w:tab w:val="left" w:pos="2649"/>
        </w:tabs>
      </w:pPr>
      <w:r>
        <w:t xml:space="preserve">      }</w:t>
      </w:r>
    </w:p>
    <w:p w14:paraId="72F8815C" w14:textId="77777777" w:rsidR="00486ABF" w:rsidRDefault="00486ABF" w:rsidP="00486ABF">
      <w:pPr>
        <w:tabs>
          <w:tab w:val="left" w:pos="2649"/>
        </w:tabs>
      </w:pPr>
      <w:r>
        <w:t xml:space="preserve">      50% {</w:t>
      </w:r>
    </w:p>
    <w:p w14:paraId="4287ABB8" w14:textId="77777777" w:rsidR="00486ABF" w:rsidRDefault="00486ABF" w:rsidP="00486ABF">
      <w:pPr>
        <w:tabs>
          <w:tab w:val="left" w:pos="2649"/>
        </w:tabs>
      </w:pPr>
      <w:r>
        <w:t xml:space="preserve">        background-color: orange;</w:t>
      </w:r>
    </w:p>
    <w:p w14:paraId="69D39113" w14:textId="77777777" w:rsidR="00486ABF" w:rsidRDefault="00486ABF" w:rsidP="00486ABF">
      <w:pPr>
        <w:tabs>
          <w:tab w:val="left" w:pos="2649"/>
        </w:tabs>
      </w:pPr>
      <w:r>
        <w:t xml:space="preserve">      }</w:t>
      </w:r>
    </w:p>
    <w:p w14:paraId="747180EF" w14:textId="77777777" w:rsidR="00486ABF" w:rsidRDefault="00486ABF" w:rsidP="00486ABF">
      <w:pPr>
        <w:tabs>
          <w:tab w:val="left" w:pos="2649"/>
        </w:tabs>
      </w:pPr>
      <w:r>
        <w:t xml:space="preserve">      100% {</w:t>
      </w:r>
    </w:p>
    <w:p w14:paraId="416C3467" w14:textId="77777777" w:rsidR="00486ABF" w:rsidRDefault="00486ABF" w:rsidP="00486ABF">
      <w:pPr>
        <w:tabs>
          <w:tab w:val="left" w:pos="2649"/>
        </w:tabs>
      </w:pPr>
      <w:r>
        <w:t xml:space="preserve">        left: 300px;</w:t>
      </w:r>
    </w:p>
    <w:p w14:paraId="6F233CB1" w14:textId="77777777" w:rsidR="00486ABF" w:rsidRDefault="00486ABF" w:rsidP="00486ABF">
      <w:pPr>
        <w:tabs>
          <w:tab w:val="left" w:pos="2649"/>
        </w:tabs>
      </w:pPr>
      <w:r>
        <w:t xml:space="preserve">        background-color: tomato;</w:t>
      </w:r>
    </w:p>
    <w:p w14:paraId="35DC3402" w14:textId="77777777" w:rsidR="00486ABF" w:rsidRDefault="00486ABF" w:rsidP="00486ABF">
      <w:pPr>
        <w:tabs>
          <w:tab w:val="left" w:pos="2649"/>
        </w:tabs>
      </w:pPr>
      <w:r>
        <w:t xml:space="preserve">      }</w:t>
      </w:r>
    </w:p>
    <w:p w14:paraId="5BC4052B" w14:textId="77777777" w:rsidR="00486ABF" w:rsidRDefault="00486ABF" w:rsidP="00486ABF">
      <w:pPr>
        <w:tabs>
          <w:tab w:val="left" w:pos="2649"/>
        </w:tabs>
      </w:pPr>
      <w:r>
        <w:t xml:space="preserve">    }</w:t>
      </w:r>
    </w:p>
    <w:p w14:paraId="0A0737AA" w14:textId="77777777" w:rsidR="00486ABF" w:rsidRDefault="00486ABF" w:rsidP="00486ABF">
      <w:pPr>
        <w:tabs>
          <w:tab w:val="left" w:pos="2649"/>
        </w:tabs>
      </w:pPr>
      <w:r>
        <w:t xml:space="preserve">  &lt;/style&gt;</w:t>
      </w:r>
    </w:p>
    <w:p w14:paraId="51EF1D98" w14:textId="77777777" w:rsidR="00486ABF" w:rsidRDefault="00486ABF" w:rsidP="00486ABF">
      <w:pPr>
        <w:tabs>
          <w:tab w:val="left" w:pos="2649"/>
        </w:tabs>
      </w:pPr>
      <w:r>
        <w:t>&lt;/head&gt;</w:t>
      </w:r>
    </w:p>
    <w:p w14:paraId="5D4F29D5" w14:textId="77777777" w:rsidR="00486ABF" w:rsidRDefault="00486ABF" w:rsidP="00486ABF">
      <w:pPr>
        <w:tabs>
          <w:tab w:val="left" w:pos="2649"/>
        </w:tabs>
      </w:pPr>
      <w:r>
        <w:t>&lt;body&gt;</w:t>
      </w:r>
    </w:p>
    <w:p w14:paraId="6C6767FA" w14:textId="5461B85E" w:rsidR="00486ABF" w:rsidRDefault="00486ABF" w:rsidP="00486ABF">
      <w:pPr>
        <w:tabs>
          <w:tab w:val="left" w:pos="2649"/>
        </w:tabs>
      </w:pPr>
      <w:r>
        <w:t xml:space="preserve">  &lt;h2&gt;CSS Animation with @keyframes&lt;/h2&gt;</w:t>
      </w:r>
    </w:p>
    <w:p w14:paraId="560CD549" w14:textId="77777777" w:rsidR="00486ABF" w:rsidRDefault="00486ABF" w:rsidP="00486ABF">
      <w:pPr>
        <w:tabs>
          <w:tab w:val="left" w:pos="2649"/>
        </w:tabs>
      </w:pPr>
      <w:r>
        <w:t xml:space="preserve">  &lt;div class="box"&gt;&lt;/div&gt;</w:t>
      </w:r>
    </w:p>
    <w:p w14:paraId="6E8B000A" w14:textId="7BCBCC18" w:rsidR="00486ABF" w:rsidRDefault="00486ABF" w:rsidP="00486ABF">
      <w:pPr>
        <w:tabs>
          <w:tab w:val="left" w:pos="2649"/>
        </w:tabs>
      </w:pPr>
      <w:r>
        <w:t>&lt;/body&gt;</w:t>
      </w:r>
    </w:p>
    <w:p w14:paraId="57ED2259" w14:textId="06A84E65" w:rsidR="00486ABF" w:rsidRDefault="00486ABF" w:rsidP="00486ABF">
      <w:pPr>
        <w:tabs>
          <w:tab w:val="left" w:pos="2649"/>
        </w:tabs>
      </w:pPr>
      <w:r>
        <w:t>&lt;/html&gt;</w:t>
      </w:r>
    </w:p>
    <w:p w14:paraId="01D43311" w14:textId="06F97A88" w:rsidR="00486ABF" w:rsidRDefault="00486ABF" w:rsidP="00486ABF">
      <w:pPr>
        <w:tabs>
          <w:tab w:val="left" w:pos="2649"/>
        </w:tabs>
      </w:pPr>
      <w:r>
        <w:t>Output:</w:t>
      </w:r>
    </w:p>
    <w:p w14:paraId="2BDE70B3" w14:textId="605411D2" w:rsidR="00486ABF" w:rsidRDefault="00486ABF" w:rsidP="00486ABF">
      <w:pPr>
        <w:tabs>
          <w:tab w:val="left" w:pos="2649"/>
        </w:tabs>
      </w:pPr>
      <w:r w:rsidRPr="00486ABF">
        <w:rPr>
          <w:noProof/>
          <w:lang w:eastAsia="en-IN"/>
        </w:rPr>
        <w:drawing>
          <wp:inline distT="0" distB="0" distL="0" distR="0" wp14:anchorId="08AFE02E" wp14:editId="54692242">
            <wp:extent cx="4857749" cy="1743740"/>
            <wp:effectExtent l="0" t="0" r="63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9450" cy="1747940"/>
                    </a:xfrm>
                    <a:prstGeom prst="rect">
                      <a:avLst/>
                    </a:prstGeom>
                  </pic:spPr>
                </pic:pic>
              </a:graphicData>
            </a:graphic>
          </wp:inline>
        </w:drawing>
      </w:r>
    </w:p>
    <w:p w14:paraId="143C88F2" w14:textId="0B8E8BBB" w:rsidR="00486ABF" w:rsidRDefault="00486ABF" w:rsidP="00486ABF">
      <w:pPr>
        <w:tabs>
          <w:tab w:val="left" w:pos="2649"/>
        </w:tabs>
        <w:jc w:val="center"/>
      </w:pPr>
      <w:r>
        <w:t>Project-113</w:t>
      </w:r>
    </w:p>
    <w:p w14:paraId="7693491E" w14:textId="314E7DA0" w:rsidR="00486ABF" w:rsidRDefault="00486ABF" w:rsidP="00486ABF">
      <w:pPr>
        <w:tabs>
          <w:tab w:val="left" w:pos="2649"/>
        </w:tabs>
      </w:pPr>
      <w:r>
        <w:t>Demonstrate the usage of `backdrop-filter` in CSS</w:t>
      </w:r>
    </w:p>
    <w:p w14:paraId="75E87CC6" w14:textId="16475F86" w:rsidR="00486ABF" w:rsidRDefault="00486ABF" w:rsidP="00486ABF">
      <w:pPr>
        <w:tabs>
          <w:tab w:val="left" w:pos="2649"/>
        </w:tabs>
      </w:pPr>
      <w:r>
        <w:t>&lt;!DOCTYPE html&gt;</w:t>
      </w:r>
    </w:p>
    <w:p w14:paraId="73079BA8" w14:textId="77777777" w:rsidR="00486ABF" w:rsidRDefault="00486ABF" w:rsidP="00486ABF">
      <w:pPr>
        <w:tabs>
          <w:tab w:val="left" w:pos="2649"/>
        </w:tabs>
      </w:pPr>
      <w:r>
        <w:t>&lt;html lang="en"&gt;</w:t>
      </w:r>
    </w:p>
    <w:p w14:paraId="05EB733F" w14:textId="77777777" w:rsidR="00486ABF" w:rsidRDefault="00486ABF" w:rsidP="00486ABF">
      <w:pPr>
        <w:tabs>
          <w:tab w:val="left" w:pos="2649"/>
        </w:tabs>
      </w:pPr>
      <w:r>
        <w:t>&lt;head&gt;</w:t>
      </w:r>
    </w:p>
    <w:p w14:paraId="34B0EB10" w14:textId="77777777" w:rsidR="00486ABF" w:rsidRDefault="00486ABF" w:rsidP="00486ABF">
      <w:pPr>
        <w:tabs>
          <w:tab w:val="left" w:pos="2649"/>
        </w:tabs>
      </w:pPr>
      <w:r>
        <w:t xml:space="preserve">  &lt;meta charset="UTF-8" /&gt;</w:t>
      </w:r>
    </w:p>
    <w:p w14:paraId="0236A0FA" w14:textId="77777777" w:rsidR="00486ABF" w:rsidRDefault="00486ABF" w:rsidP="00486ABF">
      <w:pPr>
        <w:tabs>
          <w:tab w:val="left" w:pos="2649"/>
        </w:tabs>
      </w:pPr>
      <w:r>
        <w:t xml:space="preserve">  &lt;meta name="viewport" content="width=device-width, initial-scale=1.0"/&gt;</w:t>
      </w:r>
    </w:p>
    <w:p w14:paraId="04CA5A56" w14:textId="77777777" w:rsidR="00486ABF" w:rsidRDefault="00486ABF" w:rsidP="00486ABF">
      <w:pPr>
        <w:tabs>
          <w:tab w:val="left" w:pos="2649"/>
        </w:tabs>
      </w:pPr>
      <w:r>
        <w:t xml:space="preserve">  &lt;title&gt;backdrop-filter Example&lt;/title&gt;</w:t>
      </w:r>
    </w:p>
    <w:p w14:paraId="61F83B9B" w14:textId="77777777" w:rsidR="00486ABF" w:rsidRDefault="00486ABF" w:rsidP="00486ABF">
      <w:pPr>
        <w:tabs>
          <w:tab w:val="left" w:pos="2649"/>
        </w:tabs>
      </w:pPr>
      <w:r>
        <w:t xml:space="preserve">  &lt;style&gt;</w:t>
      </w:r>
    </w:p>
    <w:p w14:paraId="0B139A25" w14:textId="77777777" w:rsidR="00486ABF" w:rsidRDefault="00486ABF" w:rsidP="00486ABF">
      <w:pPr>
        <w:tabs>
          <w:tab w:val="left" w:pos="2649"/>
        </w:tabs>
      </w:pPr>
      <w:r>
        <w:t xml:space="preserve">    body {</w:t>
      </w:r>
    </w:p>
    <w:p w14:paraId="0A0D36C4" w14:textId="77777777" w:rsidR="00486ABF" w:rsidRDefault="00486ABF" w:rsidP="00486ABF">
      <w:pPr>
        <w:tabs>
          <w:tab w:val="left" w:pos="2649"/>
        </w:tabs>
      </w:pPr>
      <w:r>
        <w:t xml:space="preserve">      background: url('https://picsum.photos/800/600') no-repeat center center/cover;</w:t>
      </w:r>
    </w:p>
    <w:p w14:paraId="37FAAEF5" w14:textId="77777777" w:rsidR="00486ABF" w:rsidRDefault="00486ABF" w:rsidP="00486ABF">
      <w:pPr>
        <w:tabs>
          <w:tab w:val="left" w:pos="2649"/>
        </w:tabs>
      </w:pPr>
      <w:r>
        <w:t xml:space="preserve">      height: 100vh;</w:t>
      </w:r>
    </w:p>
    <w:p w14:paraId="2716B7DC" w14:textId="77777777" w:rsidR="00486ABF" w:rsidRDefault="00486ABF" w:rsidP="00486ABF">
      <w:pPr>
        <w:tabs>
          <w:tab w:val="left" w:pos="2649"/>
        </w:tabs>
      </w:pPr>
      <w:r>
        <w:t xml:space="preserve">      margin: 0;</w:t>
      </w:r>
    </w:p>
    <w:p w14:paraId="2D983802" w14:textId="77777777" w:rsidR="00486ABF" w:rsidRDefault="00486ABF" w:rsidP="00486ABF">
      <w:pPr>
        <w:tabs>
          <w:tab w:val="left" w:pos="2649"/>
        </w:tabs>
      </w:pPr>
      <w:r>
        <w:t xml:space="preserve">      display: flex;</w:t>
      </w:r>
    </w:p>
    <w:p w14:paraId="43A96A56" w14:textId="77777777" w:rsidR="00486ABF" w:rsidRDefault="00486ABF" w:rsidP="00486ABF">
      <w:pPr>
        <w:tabs>
          <w:tab w:val="left" w:pos="2649"/>
        </w:tabs>
      </w:pPr>
      <w:r>
        <w:t xml:space="preserve">      align-items: center;</w:t>
      </w:r>
    </w:p>
    <w:p w14:paraId="55613544" w14:textId="77777777" w:rsidR="00486ABF" w:rsidRDefault="00486ABF" w:rsidP="00486ABF">
      <w:pPr>
        <w:tabs>
          <w:tab w:val="left" w:pos="2649"/>
        </w:tabs>
      </w:pPr>
      <w:r>
        <w:t xml:space="preserve">      justify-content: center;</w:t>
      </w:r>
    </w:p>
    <w:p w14:paraId="0D454B3F" w14:textId="77777777" w:rsidR="00486ABF" w:rsidRDefault="00486ABF" w:rsidP="00486ABF">
      <w:pPr>
        <w:tabs>
          <w:tab w:val="left" w:pos="2649"/>
        </w:tabs>
      </w:pPr>
      <w:r>
        <w:t xml:space="preserve">    }</w:t>
      </w:r>
    </w:p>
    <w:p w14:paraId="449DD473" w14:textId="59F1EA13" w:rsidR="00486ABF" w:rsidRDefault="00486ABF" w:rsidP="00486ABF">
      <w:pPr>
        <w:tabs>
          <w:tab w:val="left" w:pos="2649"/>
        </w:tabs>
      </w:pPr>
      <w:r>
        <w:t xml:space="preserve"> .glass-box {</w:t>
      </w:r>
    </w:p>
    <w:p w14:paraId="75EC0C80" w14:textId="77777777" w:rsidR="00486ABF" w:rsidRDefault="00486ABF" w:rsidP="00486ABF">
      <w:pPr>
        <w:tabs>
          <w:tab w:val="left" w:pos="2649"/>
        </w:tabs>
      </w:pPr>
      <w:r>
        <w:t xml:space="preserve">      width: 300px;</w:t>
      </w:r>
    </w:p>
    <w:p w14:paraId="7BA88AB3" w14:textId="77777777" w:rsidR="00486ABF" w:rsidRDefault="00486ABF" w:rsidP="00486ABF">
      <w:pPr>
        <w:tabs>
          <w:tab w:val="left" w:pos="2649"/>
        </w:tabs>
      </w:pPr>
      <w:r>
        <w:t xml:space="preserve">      height: 200px;</w:t>
      </w:r>
    </w:p>
    <w:p w14:paraId="0BDDED24" w14:textId="77777777" w:rsidR="00486ABF" w:rsidRDefault="00486ABF" w:rsidP="00486ABF">
      <w:pPr>
        <w:tabs>
          <w:tab w:val="left" w:pos="2649"/>
        </w:tabs>
      </w:pPr>
      <w:r>
        <w:t xml:space="preserve">      background-color: rgba(255, 255, 255, 0.2);</w:t>
      </w:r>
    </w:p>
    <w:p w14:paraId="5BDF3825" w14:textId="77777777" w:rsidR="00486ABF" w:rsidRDefault="00486ABF" w:rsidP="00486ABF">
      <w:pPr>
        <w:tabs>
          <w:tab w:val="left" w:pos="2649"/>
        </w:tabs>
      </w:pPr>
      <w:r>
        <w:t xml:space="preserve">      border-radius: 15px;</w:t>
      </w:r>
    </w:p>
    <w:p w14:paraId="1D79DAE1" w14:textId="77777777" w:rsidR="00486ABF" w:rsidRDefault="00486ABF" w:rsidP="00486ABF">
      <w:pPr>
        <w:tabs>
          <w:tab w:val="left" w:pos="2649"/>
        </w:tabs>
      </w:pPr>
      <w:r>
        <w:t xml:space="preserve">      backdrop-filter: blur(10px) brightness(1.2);</w:t>
      </w:r>
    </w:p>
    <w:p w14:paraId="66CEB1BE" w14:textId="77777777" w:rsidR="00486ABF" w:rsidRDefault="00486ABF" w:rsidP="00486ABF">
      <w:pPr>
        <w:tabs>
          <w:tab w:val="left" w:pos="2649"/>
        </w:tabs>
      </w:pPr>
      <w:r>
        <w:t xml:space="preserve">      -webkit-backdrop-filter: blur(10px) brightness(1.2); /* Safari support */</w:t>
      </w:r>
    </w:p>
    <w:p w14:paraId="2285B538" w14:textId="77777777" w:rsidR="00486ABF" w:rsidRDefault="00486ABF" w:rsidP="00486ABF">
      <w:pPr>
        <w:tabs>
          <w:tab w:val="left" w:pos="2649"/>
        </w:tabs>
      </w:pPr>
      <w:r>
        <w:t xml:space="preserve">      border: 1px solid rgba(255, 255, 255, 0.4);</w:t>
      </w:r>
    </w:p>
    <w:p w14:paraId="7E85EE18" w14:textId="77777777" w:rsidR="00486ABF" w:rsidRDefault="00486ABF" w:rsidP="00486ABF">
      <w:pPr>
        <w:tabs>
          <w:tab w:val="left" w:pos="2649"/>
        </w:tabs>
      </w:pPr>
      <w:r>
        <w:t xml:space="preserve">      padding: 20px;</w:t>
      </w:r>
    </w:p>
    <w:p w14:paraId="730C1D3B" w14:textId="77777777" w:rsidR="00486ABF" w:rsidRDefault="00486ABF" w:rsidP="00486ABF">
      <w:pPr>
        <w:tabs>
          <w:tab w:val="left" w:pos="2649"/>
        </w:tabs>
      </w:pPr>
      <w:r>
        <w:t xml:space="preserve">      color: #fff;</w:t>
      </w:r>
    </w:p>
    <w:p w14:paraId="32CA4CDB" w14:textId="77777777" w:rsidR="00486ABF" w:rsidRDefault="00486ABF" w:rsidP="00486ABF">
      <w:pPr>
        <w:tabs>
          <w:tab w:val="left" w:pos="2649"/>
        </w:tabs>
      </w:pPr>
      <w:r>
        <w:t xml:space="preserve">      text-align: center;</w:t>
      </w:r>
    </w:p>
    <w:p w14:paraId="15F3411B" w14:textId="77777777" w:rsidR="00486ABF" w:rsidRDefault="00486ABF" w:rsidP="00486ABF">
      <w:pPr>
        <w:tabs>
          <w:tab w:val="left" w:pos="2649"/>
        </w:tabs>
      </w:pPr>
      <w:r>
        <w:t xml:space="preserve">    }</w:t>
      </w:r>
    </w:p>
    <w:p w14:paraId="30157097" w14:textId="77777777" w:rsidR="00486ABF" w:rsidRDefault="00486ABF" w:rsidP="00486ABF">
      <w:pPr>
        <w:tabs>
          <w:tab w:val="left" w:pos="2649"/>
        </w:tabs>
      </w:pPr>
      <w:r>
        <w:t xml:space="preserve">  &lt;/style&gt;</w:t>
      </w:r>
    </w:p>
    <w:p w14:paraId="418D2B25" w14:textId="77777777" w:rsidR="00486ABF" w:rsidRDefault="00486ABF" w:rsidP="00486ABF">
      <w:pPr>
        <w:tabs>
          <w:tab w:val="left" w:pos="2649"/>
        </w:tabs>
      </w:pPr>
      <w:r>
        <w:t>&lt;/head&gt;</w:t>
      </w:r>
    </w:p>
    <w:p w14:paraId="5FBCFF8F" w14:textId="77777777" w:rsidR="00486ABF" w:rsidRDefault="00486ABF" w:rsidP="00486ABF">
      <w:pPr>
        <w:tabs>
          <w:tab w:val="left" w:pos="2649"/>
        </w:tabs>
      </w:pPr>
      <w:r>
        <w:t>&lt;body&gt;</w:t>
      </w:r>
    </w:p>
    <w:p w14:paraId="03CA024C" w14:textId="2F50D2B4" w:rsidR="00486ABF" w:rsidRDefault="00486ABF" w:rsidP="00486ABF">
      <w:pPr>
        <w:tabs>
          <w:tab w:val="left" w:pos="2649"/>
        </w:tabs>
      </w:pPr>
      <w:r>
        <w:t xml:space="preserve">  &lt;div class="glass-box"&gt;</w:t>
      </w:r>
    </w:p>
    <w:p w14:paraId="77C6D461" w14:textId="77777777" w:rsidR="00486ABF" w:rsidRDefault="00486ABF" w:rsidP="00486ABF">
      <w:pPr>
        <w:tabs>
          <w:tab w:val="left" w:pos="2649"/>
        </w:tabs>
      </w:pPr>
      <w:r>
        <w:t xml:space="preserve">    &lt;h2&gt;Frosted Glass&lt;/h2&gt;</w:t>
      </w:r>
    </w:p>
    <w:p w14:paraId="21CE84FA" w14:textId="77777777" w:rsidR="00486ABF" w:rsidRDefault="00486ABF" w:rsidP="00486ABF">
      <w:pPr>
        <w:tabs>
          <w:tab w:val="left" w:pos="2649"/>
        </w:tabs>
      </w:pPr>
      <w:r>
        <w:t xml:space="preserve">    &lt;p&gt;This uses &lt;code&gt;backdrop-filter&lt;/code&gt; to blur the background.&lt;/p&gt;</w:t>
      </w:r>
    </w:p>
    <w:p w14:paraId="0AD0287D" w14:textId="77777777" w:rsidR="00486ABF" w:rsidRDefault="00486ABF" w:rsidP="00486ABF">
      <w:pPr>
        <w:tabs>
          <w:tab w:val="left" w:pos="2649"/>
        </w:tabs>
      </w:pPr>
      <w:r>
        <w:t xml:space="preserve">  &lt;/div&gt;</w:t>
      </w:r>
    </w:p>
    <w:p w14:paraId="25B6B3AE" w14:textId="069222E1" w:rsidR="00486ABF" w:rsidRDefault="00486ABF" w:rsidP="00486ABF">
      <w:pPr>
        <w:tabs>
          <w:tab w:val="left" w:pos="2649"/>
        </w:tabs>
      </w:pPr>
      <w:r>
        <w:t>&lt;/body&gt;</w:t>
      </w:r>
    </w:p>
    <w:p w14:paraId="5222C60B" w14:textId="22A07F97" w:rsidR="00E4596F" w:rsidRDefault="00486ABF" w:rsidP="00486ABF">
      <w:pPr>
        <w:tabs>
          <w:tab w:val="left" w:pos="2649"/>
        </w:tabs>
      </w:pPr>
      <w:r>
        <w:t>&lt;/html&gt;</w:t>
      </w:r>
    </w:p>
    <w:p w14:paraId="024B898B" w14:textId="2F960BCB" w:rsidR="00486ABF" w:rsidRDefault="00486ABF" w:rsidP="00486ABF">
      <w:pPr>
        <w:tabs>
          <w:tab w:val="left" w:pos="2649"/>
        </w:tabs>
      </w:pPr>
      <w:r>
        <w:t>Output:</w:t>
      </w:r>
    </w:p>
    <w:p w14:paraId="2A4F35FA" w14:textId="236227D0" w:rsidR="00486ABF" w:rsidRDefault="00486ABF" w:rsidP="00486ABF">
      <w:pPr>
        <w:tabs>
          <w:tab w:val="left" w:pos="2649"/>
        </w:tabs>
      </w:pPr>
      <w:r w:rsidRPr="00486ABF">
        <w:rPr>
          <w:noProof/>
          <w:lang w:eastAsia="en-IN"/>
        </w:rPr>
        <w:drawing>
          <wp:inline distT="0" distB="0" distL="0" distR="0" wp14:anchorId="719FC020" wp14:editId="78D87735">
            <wp:extent cx="4646428" cy="2221865"/>
            <wp:effectExtent l="0" t="0" r="1905"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4833" cy="2225884"/>
                    </a:xfrm>
                    <a:prstGeom prst="rect">
                      <a:avLst/>
                    </a:prstGeom>
                  </pic:spPr>
                </pic:pic>
              </a:graphicData>
            </a:graphic>
          </wp:inline>
        </w:drawing>
      </w:r>
    </w:p>
    <w:p w14:paraId="079E1E46" w14:textId="2E0BA0B5" w:rsidR="00486ABF" w:rsidRDefault="00486ABF" w:rsidP="00486ABF">
      <w:pPr>
        <w:tabs>
          <w:tab w:val="left" w:pos="2649"/>
        </w:tabs>
      </w:pPr>
    </w:p>
    <w:p w14:paraId="0F2117DF" w14:textId="2D25BCE1" w:rsidR="00486ABF" w:rsidRDefault="00486ABF" w:rsidP="00486ABF">
      <w:pPr>
        <w:tabs>
          <w:tab w:val="left" w:pos="2649"/>
        </w:tabs>
        <w:jc w:val="center"/>
      </w:pPr>
      <w:r>
        <w:t>Project-114</w:t>
      </w:r>
    </w:p>
    <w:p w14:paraId="1BCBCBE6" w14:textId="336C691F" w:rsidR="003A25CC" w:rsidRDefault="003A25CC" w:rsidP="003A25CC">
      <w:pPr>
        <w:tabs>
          <w:tab w:val="left" w:pos="2649"/>
        </w:tabs>
      </w:pPr>
      <w:r>
        <w:t>Demonstrate the usage of `transform: translate()` in CSS</w:t>
      </w:r>
    </w:p>
    <w:p w14:paraId="366A212D" w14:textId="77777777" w:rsidR="003A25CC" w:rsidRDefault="003A25CC" w:rsidP="003A25CC">
      <w:pPr>
        <w:tabs>
          <w:tab w:val="left" w:pos="2649"/>
        </w:tabs>
      </w:pPr>
      <w:r>
        <w:t>&lt;!DOCTYPE html&gt;</w:t>
      </w:r>
    </w:p>
    <w:p w14:paraId="20879723" w14:textId="77777777" w:rsidR="003A25CC" w:rsidRDefault="003A25CC" w:rsidP="003A25CC">
      <w:pPr>
        <w:tabs>
          <w:tab w:val="left" w:pos="2649"/>
        </w:tabs>
      </w:pPr>
      <w:r>
        <w:t>&lt;html lang="en"&gt;</w:t>
      </w:r>
    </w:p>
    <w:p w14:paraId="0CBDE0C0" w14:textId="77777777" w:rsidR="003A25CC" w:rsidRDefault="003A25CC" w:rsidP="003A25CC">
      <w:pPr>
        <w:tabs>
          <w:tab w:val="left" w:pos="2649"/>
        </w:tabs>
      </w:pPr>
      <w:r>
        <w:t>&lt;head&gt;</w:t>
      </w:r>
    </w:p>
    <w:p w14:paraId="6B63E0B7" w14:textId="77777777" w:rsidR="003A25CC" w:rsidRDefault="003A25CC" w:rsidP="003A25CC">
      <w:pPr>
        <w:tabs>
          <w:tab w:val="left" w:pos="2649"/>
        </w:tabs>
      </w:pPr>
      <w:r>
        <w:t xml:space="preserve">  &lt;meta charset="UTF-8"&gt;</w:t>
      </w:r>
    </w:p>
    <w:p w14:paraId="71B0CACF" w14:textId="77777777" w:rsidR="003A25CC" w:rsidRDefault="003A25CC" w:rsidP="003A25CC">
      <w:pPr>
        <w:tabs>
          <w:tab w:val="left" w:pos="2649"/>
        </w:tabs>
      </w:pPr>
      <w:r>
        <w:t xml:space="preserve">  &lt;title&gt;transform: translate()&lt;/title&gt;</w:t>
      </w:r>
    </w:p>
    <w:p w14:paraId="26614AA2" w14:textId="77777777" w:rsidR="003A25CC" w:rsidRDefault="003A25CC" w:rsidP="003A25CC">
      <w:pPr>
        <w:tabs>
          <w:tab w:val="left" w:pos="2649"/>
        </w:tabs>
      </w:pPr>
      <w:r>
        <w:t xml:space="preserve">  &lt;style&gt;</w:t>
      </w:r>
    </w:p>
    <w:p w14:paraId="7D78DDD3" w14:textId="77777777" w:rsidR="003A25CC" w:rsidRDefault="003A25CC" w:rsidP="003A25CC">
      <w:pPr>
        <w:tabs>
          <w:tab w:val="left" w:pos="2649"/>
        </w:tabs>
      </w:pPr>
      <w:r>
        <w:t xml:space="preserve">    .box {</w:t>
      </w:r>
    </w:p>
    <w:p w14:paraId="20E2D19A" w14:textId="77777777" w:rsidR="003A25CC" w:rsidRDefault="003A25CC" w:rsidP="003A25CC">
      <w:pPr>
        <w:tabs>
          <w:tab w:val="left" w:pos="2649"/>
        </w:tabs>
      </w:pPr>
      <w:r>
        <w:t xml:space="preserve">      width: 100px;</w:t>
      </w:r>
    </w:p>
    <w:p w14:paraId="388FD4CA" w14:textId="77777777" w:rsidR="003A25CC" w:rsidRDefault="003A25CC" w:rsidP="003A25CC">
      <w:pPr>
        <w:tabs>
          <w:tab w:val="left" w:pos="2649"/>
        </w:tabs>
      </w:pPr>
      <w:r>
        <w:t xml:space="preserve">      height: 100px;</w:t>
      </w:r>
    </w:p>
    <w:p w14:paraId="00E32D0B" w14:textId="77777777" w:rsidR="003A25CC" w:rsidRDefault="003A25CC" w:rsidP="003A25CC">
      <w:pPr>
        <w:tabs>
          <w:tab w:val="left" w:pos="2649"/>
        </w:tabs>
      </w:pPr>
      <w:r>
        <w:t xml:space="preserve">      background-color: coral;</w:t>
      </w:r>
    </w:p>
    <w:p w14:paraId="2643A270" w14:textId="77777777" w:rsidR="003A25CC" w:rsidRDefault="003A25CC" w:rsidP="003A25CC">
      <w:pPr>
        <w:tabs>
          <w:tab w:val="left" w:pos="2649"/>
        </w:tabs>
      </w:pPr>
      <w:r>
        <w:t xml:space="preserve">      transition: transform 0.3s ease;</w:t>
      </w:r>
    </w:p>
    <w:p w14:paraId="0BBB794F" w14:textId="77777777" w:rsidR="003A25CC" w:rsidRDefault="003A25CC" w:rsidP="003A25CC">
      <w:pPr>
        <w:tabs>
          <w:tab w:val="left" w:pos="2649"/>
        </w:tabs>
      </w:pPr>
      <w:r>
        <w:t xml:space="preserve">    }</w:t>
      </w:r>
    </w:p>
    <w:p w14:paraId="322989C7" w14:textId="77777777" w:rsidR="003A25CC" w:rsidRDefault="003A25CC" w:rsidP="003A25CC">
      <w:pPr>
        <w:tabs>
          <w:tab w:val="left" w:pos="2649"/>
        </w:tabs>
      </w:pPr>
    </w:p>
    <w:p w14:paraId="7E9770B7" w14:textId="77777777" w:rsidR="003A25CC" w:rsidRDefault="003A25CC" w:rsidP="003A25CC">
      <w:pPr>
        <w:tabs>
          <w:tab w:val="left" w:pos="2649"/>
        </w:tabs>
      </w:pPr>
      <w:r>
        <w:t xml:space="preserve">    .box:hover {</w:t>
      </w:r>
    </w:p>
    <w:p w14:paraId="12CC27BD" w14:textId="77777777" w:rsidR="003A25CC" w:rsidRDefault="003A25CC" w:rsidP="003A25CC">
      <w:pPr>
        <w:tabs>
          <w:tab w:val="left" w:pos="2649"/>
        </w:tabs>
      </w:pPr>
      <w:r>
        <w:t xml:space="preserve">      transform: translate(50px, 30px);</w:t>
      </w:r>
    </w:p>
    <w:p w14:paraId="3D1D3449" w14:textId="77777777" w:rsidR="003A25CC" w:rsidRDefault="003A25CC" w:rsidP="003A25CC">
      <w:pPr>
        <w:tabs>
          <w:tab w:val="left" w:pos="2649"/>
        </w:tabs>
      </w:pPr>
      <w:r>
        <w:t xml:space="preserve">    }</w:t>
      </w:r>
    </w:p>
    <w:p w14:paraId="246B97F5" w14:textId="77777777" w:rsidR="003A25CC" w:rsidRDefault="003A25CC" w:rsidP="003A25CC">
      <w:pPr>
        <w:tabs>
          <w:tab w:val="left" w:pos="2649"/>
        </w:tabs>
      </w:pPr>
      <w:r>
        <w:t xml:space="preserve">  &lt;/style&gt;</w:t>
      </w:r>
    </w:p>
    <w:p w14:paraId="4EB157C3" w14:textId="77777777" w:rsidR="003A25CC" w:rsidRDefault="003A25CC" w:rsidP="003A25CC">
      <w:pPr>
        <w:tabs>
          <w:tab w:val="left" w:pos="2649"/>
        </w:tabs>
      </w:pPr>
      <w:r>
        <w:t>&lt;/head&gt;</w:t>
      </w:r>
    </w:p>
    <w:p w14:paraId="0480B1CE" w14:textId="77777777" w:rsidR="003A25CC" w:rsidRDefault="003A25CC" w:rsidP="003A25CC">
      <w:pPr>
        <w:tabs>
          <w:tab w:val="left" w:pos="2649"/>
        </w:tabs>
      </w:pPr>
      <w:r>
        <w:t>&lt;body&gt;</w:t>
      </w:r>
    </w:p>
    <w:p w14:paraId="0B09207B" w14:textId="0B8ECE38" w:rsidR="003A25CC" w:rsidRDefault="003A25CC" w:rsidP="003A25CC">
      <w:pPr>
        <w:tabs>
          <w:tab w:val="left" w:pos="2649"/>
        </w:tabs>
      </w:pPr>
      <w:r>
        <w:t xml:space="preserve">  &lt;h2&gt;Hover to Translate&lt;/h2&gt;</w:t>
      </w:r>
    </w:p>
    <w:p w14:paraId="782FCB26" w14:textId="77777777" w:rsidR="003A25CC" w:rsidRDefault="003A25CC" w:rsidP="003A25CC">
      <w:pPr>
        <w:tabs>
          <w:tab w:val="left" w:pos="2649"/>
        </w:tabs>
      </w:pPr>
      <w:r>
        <w:t xml:space="preserve">  &lt;div class="box"&gt;&lt;/div&gt;</w:t>
      </w:r>
    </w:p>
    <w:p w14:paraId="5044E718" w14:textId="2002193C" w:rsidR="003A25CC" w:rsidRDefault="003A25CC" w:rsidP="003A25CC">
      <w:pPr>
        <w:tabs>
          <w:tab w:val="left" w:pos="2649"/>
        </w:tabs>
      </w:pPr>
      <w:r>
        <w:t>&lt;/body&gt;</w:t>
      </w:r>
    </w:p>
    <w:p w14:paraId="6109A5E6" w14:textId="0089EF66" w:rsidR="003A25CC" w:rsidRDefault="003A25CC" w:rsidP="003A25CC">
      <w:pPr>
        <w:tabs>
          <w:tab w:val="left" w:pos="2649"/>
        </w:tabs>
      </w:pPr>
      <w:r>
        <w:t>&lt;/html&gt;</w:t>
      </w:r>
    </w:p>
    <w:p w14:paraId="46B1C03F" w14:textId="6D8AC2CD" w:rsidR="003A25CC" w:rsidRDefault="003A25CC" w:rsidP="003A25CC">
      <w:pPr>
        <w:tabs>
          <w:tab w:val="left" w:pos="2649"/>
        </w:tabs>
      </w:pPr>
      <w:r>
        <w:t>Output:</w:t>
      </w:r>
    </w:p>
    <w:p w14:paraId="7F601500" w14:textId="69243F19" w:rsidR="003A25CC" w:rsidRDefault="003A25CC" w:rsidP="003A25CC">
      <w:pPr>
        <w:tabs>
          <w:tab w:val="left" w:pos="2649"/>
        </w:tabs>
      </w:pPr>
      <w:r w:rsidRPr="003A25CC">
        <w:rPr>
          <w:noProof/>
          <w:lang w:eastAsia="en-IN"/>
        </w:rPr>
        <w:drawing>
          <wp:inline distT="0" distB="0" distL="0" distR="0" wp14:anchorId="2E95976C" wp14:editId="01C20B5D">
            <wp:extent cx="5095875" cy="2243469"/>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11073" cy="2250160"/>
                    </a:xfrm>
                    <a:prstGeom prst="rect">
                      <a:avLst/>
                    </a:prstGeom>
                  </pic:spPr>
                </pic:pic>
              </a:graphicData>
            </a:graphic>
          </wp:inline>
        </w:drawing>
      </w:r>
    </w:p>
    <w:p w14:paraId="72D3E541" w14:textId="0C3A8FE8" w:rsidR="00486ABF" w:rsidRDefault="00486ABF" w:rsidP="00486ABF">
      <w:pPr>
        <w:tabs>
          <w:tab w:val="left" w:pos="2649"/>
        </w:tabs>
      </w:pPr>
    </w:p>
    <w:p w14:paraId="3DAF75B3" w14:textId="76F631A3" w:rsidR="003A25CC" w:rsidRDefault="003A25CC" w:rsidP="003A25CC">
      <w:pPr>
        <w:tabs>
          <w:tab w:val="left" w:pos="2649"/>
        </w:tabs>
        <w:jc w:val="center"/>
      </w:pPr>
      <w:r>
        <w:t>Project-115</w:t>
      </w:r>
    </w:p>
    <w:p w14:paraId="5DDB4056" w14:textId="4992202C" w:rsidR="003A25CC" w:rsidRDefault="003A25CC" w:rsidP="003A25CC">
      <w:pPr>
        <w:tabs>
          <w:tab w:val="left" w:pos="2649"/>
        </w:tabs>
      </w:pPr>
      <w:r>
        <w:t>Demonstrate the usage of `transform: rotate()` in CSS</w:t>
      </w:r>
    </w:p>
    <w:p w14:paraId="20051F4B" w14:textId="77777777" w:rsidR="003A25CC" w:rsidRDefault="003A25CC" w:rsidP="003A25CC">
      <w:pPr>
        <w:tabs>
          <w:tab w:val="left" w:pos="2649"/>
        </w:tabs>
      </w:pPr>
      <w:r>
        <w:t>&lt;!DOCTYPE html&gt;</w:t>
      </w:r>
    </w:p>
    <w:p w14:paraId="7F8E38BD" w14:textId="77777777" w:rsidR="003A25CC" w:rsidRDefault="003A25CC" w:rsidP="003A25CC">
      <w:pPr>
        <w:tabs>
          <w:tab w:val="left" w:pos="2649"/>
        </w:tabs>
      </w:pPr>
      <w:r>
        <w:t>&lt;html lang="en"&gt;</w:t>
      </w:r>
    </w:p>
    <w:p w14:paraId="0E23A938" w14:textId="77777777" w:rsidR="003A25CC" w:rsidRDefault="003A25CC" w:rsidP="003A25CC">
      <w:pPr>
        <w:tabs>
          <w:tab w:val="left" w:pos="2649"/>
        </w:tabs>
      </w:pPr>
      <w:r>
        <w:t>&lt;head&gt;</w:t>
      </w:r>
    </w:p>
    <w:p w14:paraId="091F74E1" w14:textId="77777777" w:rsidR="003A25CC" w:rsidRDefault="003A25CC" w:rsidP="003A25CC">
      <w:pPr>
        <w:tabs>
          <w:tab w:val="left" w:pos="2649"/>
        </w:tabs>
      </w:pPr>
      <w:r>
        <w:t xml:space="preserve">  &lt;meta charset="UTF-8"&gt;</w:t>
      </w:r>
    </w:p>
    <w:p w14:paraId="16D3A3AC" w14:textId="77777777" w:rsidR="003A25CC" w:rsidRDefault="003A25CC" w:rsidP="003A25CC">
      <w:pPr>
        <w:tabs>
          <w:tab w:val="left" w:pos="2649"/>
        </w:tabs>
      </w:pPr>
      <w:r>
        <w:t xml:space="preserve">  &lt;title&gt;Rotate Example&lt;/title&gt;</w:t>
      </w:r>
    </w:p>
    <w:p w14:paraId="503ABF58" w14:textId="77777777" w:rsidR="003A25CC" w:rsidRDefault="003A25CC" w:rsidP="003A25CC">
      <w:pPr>
        <w:tabs>
          <w:tab w:val="left" w:pos="2649"/>
        </w:tabs>
      </w:pPr>
      <w:r>
        <w:t xml:space="preserve">  &lt;style&gt;</w:t>
      </w:r>
    </w:p>
    <w:p w14:paraId="78CB8635" w14:textId="77777777" w:rsidR="003A25CC" w:rsidRDefault="003A25CC" w:rsidP="003A25CC">
      <w:pPr>
        <w:tabs>
          <w:tab w:val="left" w:pos="2649"/>
        </w:tabs>
      </w:pPr>
      <w:r>
        <w:t xml:space="preserve">    .box {</w:t>
      </w:r>
    </w:p>
    <w:p w14:paraId="32E88708" w14:textId="77777777" w:rsidR="003A25CC" w:rsidRDefault="003A25CC" w:rsidP="003A25CC">
      <w:pPr>
        <w:tabs>
          <w:tab w:val="left" w:pos="2649"/>
        </w:tabs>
      </w:pPr>
      <w:r>
        <w:t xml:space="preserve">      width: 100px;</w:t>
      </w:r>
    </w:p>
    <w:p w14:paraId="1D91076A" w14:textId="77777777" w:rsidR="003A25CC" w:rsidRDefault="003A25CC" w:rsidP="003A25CC">
      <w:pPr>
        <w:tabs>
          <w:tab w:val="left" w:pos="2649"/>
        </w:tabs>
      </w:pPr>
      <w:r>
        <w:t xml:space="preserve">      height: 100px;</w:t>
      </w:r>
    </w:p>
    <w:p w14:paraId="5FD62840" w14:textId="77777777" w:rsidR="003A25CC" w:rsidRDefault="003A25CC" w:rsidP="003A25CC">
      <w:pPr>
        <w:tabs>
          <w:tab w:val="left" w:pos="2649"/>
        </w:tabs>
      </w:pPr>
      <w:r>
        <w:t xml:space="preserve">      background-color: tomato;</w:t>
      </w:r>
    </w:p>
    <w:p w14:paraId="35D308AD" w14:textId="77777777" w:rsidR="003A25CC" w:rsidRDefault="003A25CC" w:rsidP="003A25CC">
      <w:pPr>
        <w:tabs>
          <w:tab w:val="left" w:pos="2649"/>
        </w:tabs>
      </w:pPr>
      <w:r>
        <w:t xml:space="preserve">      transition: transform 0.3s ease;</w:t>
      </w:r>
    </w:p>
    <w:p w14:paraId="7C009E20" w14:textId="77777777" w:rsidR="003A25CC" w:rsidRDefault="003A25CC" w:rsidP="003A25CC">
      <w:pPr>
        <w:tabs>
          <w:tab w:val="left" w:pos="2649"/>
        </w:tabs>
      </w:pPr>
      <w:r>
        <w:t xml:space="preserve">      margin: 50px;</w:t>
      </w:r>
    </w:p>
    <w:p w14:paraId="3EBF2431" w14:textId="77777777" w:rsidR="003A25CC" w:rsidRDefault="003A25CC" w:rsidP="003A25CC">
      <w:pPr>
        <w:tabs>
          <w:tab w:val="left" w:pos="2649"/>
        </w:tabs>
      </w:pPr>
      <w:r>
        <w:t xml:space="preserve">    }</w:t>
      </w:r>
    </w:p>
    <w:p w14:paraId="2CDBC819" w14:textId="119C87B5" w:rsidR="003A25CC" w:rsidRDefault="003A25CC" w:rsidP="003A25CC">
      <w:pPr>
        <w:tabs>
          <w:tab w:val="left" w:pos="2649"/>
        </w:tabs>
      </w:pPr>
      <w:r>
        <w:t xml:space="preserve"> .box:hover {</w:t>
      </w:r>
    </w:p>
    <w:p w14:paraId="069839BB" w14:textId="77777777" w:rsidR="003A25CC" w:rsidRDefault="003A25CC" w:rsidP="003A25CC">
      <w:pPr>
        <w:tabs>
          <w:tab w:val="left" w:pos="2649"/>
        </w:tabs>
      </w:pPr>
      <w:r>
        <w:t xml:space="preserve">      transform: rotate(45deg);</w:t>
      </w:r>
    </w:p>
    <w:p w14:paraId="18EB7BD3" w14:textId="77777777" w:rsidR="003A25CC" w:rsidRDefault="003A25CC" w:rsidP="003A25CC">
      <w:pPr>
        <w:tabs>
          <w:tab w:val="left" w:pos="2649"/>
        </w:tabs>
      </w:pPr>
      <w:r>
        <w:t xml:space="preserve">    }</w:t>
      </w:r>
    </w:p>
    <w:p w14:paraId="1CFA0CAB" w14:textId="77777777" w:rsidR="003A25CC" w:rsidRDefault="003A25CC" w:rsidP="003A25CC">
      <w:pPr>
        <w:tabs>
          <w:tab w:val="left" w:pos="2649"/>
        </w:tabs>
      </w:pPr>
      <w:r>
        <w:t xml:space="preserve">  &lt;/style&gt;</w:t>
      </w:r>
    </w:p>
    <w:p w14:paraId="3FC4CCBF" w14:textId="77777777" w:rsidR="003A25CC" w:rsidRDefault="003A25CC" w:rsidP="003A25CC">
      <w:pPr>
        <w:tabs>
          <w:tab w:val="left" w:pos="2649"/>
        </w:tabs>
      </w:pPr>
      <w:r>
        <w:t>&lt;/head&gt;</w:t>
      </w:r>
    </w:p>
    <w:p w14:paraId="7BEF7FF1" w14:textId="77777777" w:rsidR="003A25CC" w:rsidRDefault="003A25CC" w:rsidP="003A25CC">
      <w:pPr>
        <w:tabs>
          <w:tab w:val="left" w:pos="2649"/>
        </w:tabs>
      </w:pPr>
      <w:r>
        <w:t>&lt;body&gt;</w:t>
      </w:r>
    </w:p>
    <w:p w14:paraId="2845109E" w14:textId="09862BF3" w:rsidR="003A25CC" w:rsidRDefault="003A25CC" w:rsidP="003A25CC">
      <w:pPr>
        <w:tabs>
          <w:tab w:val="left" w:pos="2649"/>
        </w:tabs>
      </w:pPr>
      <w:r>
        <w:t xml:space="preserve"> &lt;h2&gt;Hover to Rotate&lt;/h2&gt;</w:t>
      </w:r>
    </w:p>
    <w:p w14:paraId="7C9B3BE3" w14:textId="77777777" w:rsidR="003A25CC" w:rsidRDefault="003A25CC" w:rsidP="003A25CC">
      <w:pPr>
        <w:tabs>
          <w:tab w:val="left" w:pos="2649"/>
        </w:tabs>
      </w:pPr>
      <w:r>
        <w:t xml:space="preserve">  &lt;div class="box"&gt;&lt;/div&gt;</w:t>
      </w:r>
    </w:p>
    <w:p w14:paraId="68521AC0" w14:textId="2ED048DC" w:rsidR="003A25CC" w:rsidRDefault="003A25CC" w:rsidP="003A25CC">
      <w:pPr>
        <w:tabs>
          <w:tab w:val="left" w:pos="2649"/>
        </w:tabs>
      </w:pPr>
      <w:r>
        <w:t>&lt;/body&gt;</w:t>
      </w:r>
    </w:p>
    <w:p w14:paraId="05E90790" w14:textId="3D0ED59D" w:rsidR="003A25CC" w:rsidRDefault="003A25CC" w:rsidP="003A25CC">
      <w:pPr>
        <w:tabs>
          <w:tab w:val="left" w:pos="2649"/>
        </w:tabs>
      </w:pPr>
      <w:r>
        <w:t>&lt;/html&gt;</w:t>
      </w:r>
    </w:p>
    <w:p w14:paraId="7D25BDF9" w14:textId="2FBB3C0F" w:rsidR="003A25CC" w:rsidRDefault="003A25CC" w:rsidP="003A25CC">
      <w:pPr>
        <w:tabs>
          <w:tab w:val="left" w:pos="2649"/>
        </w:tabs>
      </w:pPr>
      <w:r>
        <w:t>Output:</w:t>
      </w:r>
    </w:p>
    <w:p w14:paraId="3CFBDB53" w14:textId="3B24AD11" w:rsidR="003A25CC" w:rsidRDefault="003A25CC" w:rsidP="003A25CC">
      <w:pPr>
        <w:tabs>
          <w:tab w:val="left" w:pos="2649"/>
        </w:tabs>
      </w:pPr>
      <w:r w:rsidRPr="003A25CC">
        <w:rPr>
          <w:noProof/>
          <w:lang w:eastAsia="en-IN"/>
        </w:rPr>
        <w:drawing>
          <wp:inline distT="0" distB="0" distL="0" distR="0" wp14:anchorId="08E31571" wp14:editId="05702AC0">
            <wp:extent cx="5191126" cy="2764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97252" cy="2767727"/>
                    </a:xfrm>
                    <a:prstGeom prst="rect">
                      <a:avLst/>
                    </a:prstGeom>
                  </pic:spPr>
                </pic:pic>
              </a:graphicData>
            </a:graphic>
          </wp:inline>
        </w:drawing>
      </w:r>
    </w:p>
    <w:p w14:paraId="09102A30" w14:textId="0627C4B3" w:rsidR="003A25CC" w:rsidRDefault="003A25CC" w:rsidP="003A25CC">
      <w:pPr>
        <w:tabs>
          <w:tab w:val="left" w:pos="2649"/>
        </w:tabs>
      </w:pPr>
    </w:p>
    <w:p w14:paraId="3EB1CC1D" w14:textId="333E766A" w:rsidR="003A25CC" w:rsidRDefault="003A25CC" w:rsidP="003A25CC">
      <w:pPr>
        <w:tabs>
          <w:tab w:val="left" w:pos="2649"/>
        </w:tabs>
        <w:jc w:val="center"/>
      </w:pPr>
      <w:r>
        <w:t>Project-116</w:t>
      </w:r>
    </w:p>
    <w:p w14:paraId="618EDF84" w14:textId="6E63C880" w:rsidR="003A25CC" w:rsidRDefault="003A25CC" w:rsidP="003A25CC">
      <w:pPr>
        <w:tabs>
          <w:tab w:val="left" w:pos="2649"/>
        </w:tabs>
      </w:pPr>
      <w:r>
        <w:t>Demonstrate the usage of `transform: scale()` in CSS</w:t>
      </w:r>
    </w:p>
    <w:p w14:paraId="0C219EF6" w14:textId="77777777" w:rsidR="003A25CC" w:rsidRDefault="003A25CC" w:rsidP="003A25CC">
      <w:pPr>
        <w:tabs>
          <w:tab w:val="left" w:pos="2649"/>
        </w:tabs>
      </w:pPr>
      <w:r>
        <w:t>&lt;!DOCTYPE html&gt;</w:t>
      </w:r>
    </w:p>
    <w:p w14:paraId="00DC0888" w14:textId="77777777" w:rsidR="003A25CC" w:rsidRDefault="003A25CC" w:rsidP="003A25CC">
      <w:pPr>
        <w:tabs>
          <w:tab w:val="left" w:pos="2649"/>
        </w:tabs>
      </w:pPr>
      <w:r>
        <w:t>&lt;html lang="en"&gt;</w:t>
      </w:r>
    </w:p>
    <w:p w14:paraId="143FEF9F" w14:textId="77777777" w:rsidR="003A25CC" w:rsidRDefault="003A25CC" w:rsidP="003A25CC">
      <w:pPr>
        <w:tabs>
          <w:tab w:val="left" w:pos="2649"/>
        </w:tabs>
      </w:pPr>
      <w:r>
        <w:t>&lt;head&gt;</w:t>
      </w:r>
    </w:p>
    <w:p w14:paraId="73D872AA" w14:textId="77777777" w:rsidR="003A25CC" w:rsidRDefault="003A25CC" w:rsidP="003A25CC">
      <w:pPr>
        <w:tabs>
          <w:tab w:val="left" w:pos="2649"/>
        </w:tabs>
      </w:pPr>
      <w:r>
        <w:t xml:space="preserve">  &lt;meta charset="UTF-8"&gt;</w:t>
      </w:r>
    </w:p>
    <w:p w14:paraId="51B3C92C" w14:textId="77777777" w:rsidR="003A25CC" w:rsidRDefault="003A25CC" w:rsidP="003A25CC">
      <w:pPr>
        <w:tabs>
          <w:tab w:val="left" w:pos="2649"/>
        </w:tabs>
      </w:pPr>
      <w:r>
        <w:t xml:space="preserve">  &lt;title&gt;Scale Example&lt;/title&gt;</w:t>
      </w:r>
    </w:p>
    <w:p w14:paraId="7939844F" w14:textId="77777777" w:rsidR="003A25CC" w:rsidRDefault="003A25CC" w:rsidP="003A25CC">
      <w:pPr>
        <w:tabs>
          <w:tab w:val="left" w:pos="2649"/>
        </w:tabs>
      </w:pPr>
      <w:r>
        <w:t xml:space="preserve">  &lt;style&gt;</w:t>
      </w:r>
    </w:p>
    <w:p w14:paraId="2E95B70C" w14:textId="77777777" w:rsidR="003A25CC" w:rsidRDefault="003A25CC" w:rsidP="003A25CC">
      <w:pPr>
        <w:tabs>
          <w:tab w:val="left" w:pos="2649"/>
        </w:tabs>
      </w:pPr>
      <w:r>
        <w:t xml:space="preserve">    .box {</w:t>
      </w:r>
    </w:p>
    <w:p w14:paraId="409C1403" w14:textId="77777777" w:rsidR="003A25CC" w:rsidRDefault="003A25CC" w:rsidP="003A25CC">
      <w:pPr>
        <w:tabs>
          <w:tab w:val="left" w:pos="2649"/>
        </w:tabs>
      </w:pPr>
      <w:r>
        <w:t xml:space="preserve">      width: 100px;</w:t>
      </w:r>
    </w:p>
    <w:p w14:paraId="3EB889F6" w14:textId="77777777" w:rsidR="003A25CC" w:rsidRDefault="003A25CC" w:rsidP="003A25CC">
      <w:pPr>
        <w:tabs>
          <w:tab w:val="left" w:pos="2649"/>
        </w:tabs>
      </w:pPr>
      <w:r>
        <w:t xml:space="preserve">      height: 100px;</w:t>
      </w:r>
    </w:p>
    <w:p w14:paraId="48917829" w14:textId="77777777" w:rsidR="003A25CC" w:rsidRDefault="003A25CC" w:rsidP="003A25CC">
      <w:pPr>
        <w:tabs>
          <w:tab w:val="left" w:pos="2649"/>
        </w:tabs>
      </w:pPr>
      <w:r>
        <w:t xml:space="preserve">      background-color: royalblue;</w:t>
      </w:r>
    </w:p>
    <w:p w14:paraId="0FBB95EA" w14:textId="77777777" w:rsidR="003A25CC" w:rsidRDefault="003A25CC" w:rsidP="003A25CC">
      <w:pPr>
        <w:tabs>
          <w:tab w:val="left" w:pos="2649"/>
        </w:tabs>
      </w:pPr>
      <w:r>
        <w:t xml:space="preserve">      transition: transform 0.3s ease;</w:t>
      </w:r>
    </w:p>
    <w:p w14:paraId="2A72DD65" w14:textId="77777777" w:rsidR="003A25CC" w:rsidRDefault="003A25CC" w:rsidP="003A25CC">
      <w:pPr>
        <w:tabs>
          <w:tab w:val="left" w:pos="2649"/>
        </w:tabs>
      </w:pPr>
      <w:r>
        <w:t xml:space="preserve">      margin: 40px;</w:t>
      </w:r>
    </w:p>
    <w:p w14:paraId="13A425B0" w14:textId="77777777" w:rsidR="003A25CC" w:rsidRDefault="003A25CC" w:rsidP="003A25CC">
      <w:pPr>
        <w:tabs>
          <w:tab w:val="left" w:pos="2649"/>
        </w:tabs>
      </w:pPr>
      <w:r>
        <w:t xml:space="preserve">    }</w:t>
      </w:r>
    </w:p>
    <w:p w14:paraId="7EB6C11F" w14:textId="75B36767" w:rsidR="003A25CC" w:rsidRDefault="003A25CC" w:rsidP="003A25CC">
      <w:pPr>
        <w:tabs>
          <w:tab w:val="left" w:pos="2649"/>
        </w:tabs>
      </w:pPr>
      <w:r>
        <w:t xml:space="preserve"> .box:hover {</w:t>
      </w:r>
    </w:p>
    <w:p w14:paraId="441BB115" w14:textId="77777777" w:rsidR="003A25CC" w:rsidRDefault="003A25CC" w:rsidP="003A25CC">
      <w:pPr>
        <w:tabs>
          <w:tab w:val="left" w:pos="2649"/>
        </w:tabs>
      </w:pPr>
      <w:r>
        <w:t xml:space="preserve">      transform: scale(1.2);</w:t>
      </w:r>
    </w:p>
    <w:p w14:paraId="75653EFA" w14:textId="77777777" w:rsidR="003A25CC" w:rsidRDefault="003A25CC" w:rsidP="003A25CC">
      <w:pPr>
        <w:tabs>
          <w:tab w:val="left" w:pos="2649"/>
        </w:tabs>
      </w:pPr>
      <w:r>
        <w:t xml:space="preserve">    }</w:t>
      </w:r>
    </w:p>
    <w:p w14:paraId="482E008B" w14:textId="77777777" w:rsidR="003A25CC" w:rsidRDefault="003A25CC" w:rsidP="003A25CC">
      <w:pPr>
        <w:tabs>
          <w:tab w:val="left" w:pos="2649"/>
        </w:tabs>
      </w:pPr>
      <w:r>
        <w:t xml:space="preserve">  &lt;/style&gt;</w:t>
      </w:r>
    </w:p>
    <w:p w14:paraId="27D7BAED" w14:textId="77777777" w:rsidR="003A25CC" w:rsidRDefault="003A25CC" w:rsidP="003A25CC">
      <w:pPr>
        <w:tabs>
          <w:tab w:val="left" w:pos="2649"/>
        </w:tabs>
      </w:pPr>
      <w:r>
        <w:t>&lt;/head&gt;</w:t>
      </w:r>
    </w:p>
    <w:p w14:paraId="1A2AD531" w14:textId="77777777" w:rsidR="003A25CC" w:rsidRDefault="003A25CC" w:rsidP="003A25CC">
      <w:pPr>
        <w:tabs>
          <w:tab w:val="left" w:pos="2649"/>
        </w:tabs>
      </w:pPr>
      <w:r>
        <w:t>&lt;body&gt;</w:t>
      </w:r>
    </w:p>
    <w:p w14:paraId="008D7559" w14:textId="7E92D3F3" w:rsidR="003A25CC" w:rsidRDefault="003A25CC" w:rsidP="003A25CC">
      <w:pPr>
        <w:tabs>
          <w:tab w:val="left" w:pos="2649"/>
        </w:tabs>
      </w:pPr>
      <w:r>
        <w:t xml:space="preserve">  &lt;h2&gt;Hover to Scale&lt;/h2&gt;</w:t>
      </w:r>
    </w:p>
    <w:p w14:paraId="4DDB92E6" w14:textId="77777777" w:rsidR="003A25CC" w:rsidRDefault="003A25CC" w:rsidP="003A25CC">
      <w:pPr>
        <w:tabs>
          <w:tab w:val="left" w:pos="2649"/>
        </w:tabs>
      </w:pPr>
      <w:r>
        <w:t xml:space="preserve">  &lt;div class="box"&gt;&lt;/div&gt;</w:t>
      </w:r>
    </w:p>
    <w:p w14:paraId="2DD5140F" w14:textId="61DA0317" w:rsidR="003A25CC" w:rsidRDefault="003A25CC" w:rsidP="003A25CC">
      <w:pPr>
        <w:tabs>
          <w:tab w:val="left" w:pos="2649"/>
        </w:tabs>
      </w:pPr>
      <w:r>
        <w:t>&lt;/body&gt;</w:t>
      </w:r>
    </w:p>
    <w:p w14:paraId="050FD150" w14:textId="03B58644" w:rsidR="003A25CC" w:rsidRDefault="003A25CC" w:rsidP="003A25CC">
      <w:pPr>
        <w:tabs>
          <w:tab w:val="left" w:pos="2649"/>
        </w:tabs>
      </w:pPr>
      <w:r>
        <w:t>&lt;/html&gt;</w:t>
      </w:r>
    </w:p>
    <w:p w14:paraId="65EC8A4F" w14:textId="0FE82370" w:rsidR="003A25CC" w:rsidRDefault="003A25CC" w:rsidP="003A25CC">
      <w:pPr>
        <w:tabs>
          <w:tab w:val="left" w:pos="2649"/>
        </w:tabs>
      </w:pPr>
      <w:r>
        <w:t>Output:</w:t>
      </w:r>
    </w:p>
    <w:p w14:paraId="57A445F8" w14:textId="350A3480" w:rsidR="003A25CC" w:rsidRDefault="003A25CC" w:rsidP="003A25CC">
      <w:pPr>
        <w:tabs>
          <w:tab w:val="left" w:pos="2649"/>
        </w:tabs>
      </w:pPr>
      <w:r w:rsidRPr="003A25CC">
        <w:rPr>
          <w:noProof/>
          <w:lang w:eastAsia="en-IN"/>
        </w:rPr>
        <w:drawing>
          <wp:inline distT="0" distB="0" distL="0" distR="0" wp14:anchorId="4D5ED645" wp14:editId="3EBB5DCC">
            <wp:extent cx="4933950" cy="176500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6764" cy="1769589"/>
                    </a:xfrm>
                    <a:prstGeom prst="rect">
                      <a:avLst/>
                    </a:prstGeom>
                  </pic:spPr>
                </pic:pic>
              </a:graphicData>
            </a:graphic>
          </wp:inline>
        </w:drawing>
      </w:r>
    </w:p>
    <w:p w14:paraId="638CE0B9" w14:textId="7C3F74DF" w:rsidR="003A25CC" w:rsidRDefault="003A25CC" w:rsidP="003A25CC">
      <w:pPr>
        <w:tabs>
          <w:tab w:val="left" w:pos="2649"/>
        </w:tabs>
      </w:pPr>
    </w:p>
    <w:p w14:paraId="29739655" w14:textId="38B51CA5" w:rsidR="003A25CC" w:rsidRDefault="003A25CC" w:rsidP="003A25CC">
      <w:pPr>
        <w:tabs>
          <w:tab w:val="left" w:pos="2649"/>
        </w:tabs>
        <w:jc w:val="center"/>
      </w:pPr>
      <w:r>
        <w:t>Project-117</w:t>
      </w:r>
    </w:p>
    <w:p w14:paraId="1718BDAF" w14:textId="7AD5930D" w:rsidR="003A25CC" w:rsidRDefault="003A25CC" w:rsidP="003A25CC">
      <w:pPr>
        <w:tabs>
          <w:tab w:val="left" w:pos="2649"/>
        </w:tabs>
      </w:pPr>
      <w:r>
        <w:t>Demonstrate the usage of `counter-increment` in CSS</w:t>
      </w:r>
    </w:p>
    <w:p w14:paraId="49805DCB" w14:textId="77777777" w:rsidR="003A25CC" w:rsidRDefault="003A25CC" w:rsidP="003A25CC">
      <w:pPr>
        <w:tabs>
          <w:tab w:val="left" w:pos="2649"/>
        </w:tabs>
      </w:pPr>
      <w:r>
        <w:t>&lt;!DOCTYPE html&gt;</w:t>
      </w:r>
    </w:p>
    <w:p w14:paraId="5C9B0F09" w14:textId="77777777" w:rsidR="003A25CC" w:rsidRDefault="003A25CC" w:rsidP="003A25CC">
      <w:pPr>
        <w:tabs>
          <w:tab w:val="left" w:pos="2649"/>
        </w:tabs>
      </w:pPr>
      <w:r>
        <w:t>&lt;html lang="en"&gt;</w:t>
      </w:r>
    </w:p>
    <w:p w14:paraId="439CA163" w14:textId="77777777" w:rsidR="003A25CC" w:rsidRDefault="003A25CC" w:rsidP="003A25CC">
      <w:pPr>
        <w:tabs>
          <w:tab w:val="left" w:pos="2649"/>
        </w:tabs>
      </w:pPr>
      <w:r>
        <w:t>&lt;head&gt;</w:t>
      </w:r>
    </w:p>
    <w:p w14:paraId="6AE839FD" w14:textId="77777777" w:rsidR="003A25CC" w:rsidRDefault="003A25CC" w:rsidP="003A25CC">
      <w:pPr>
        <w:tabs>
          <w:tab w:val="left" w:pos="2649"/>
        </w:tabs>
      </w:pPr>
      <w:r>
        <w:t xml:space="preserve">  &lt;meta charset="UTF-8"&gt;</w:t>
      </w:r>
    </w:p>
    <w:p w14:paraId="6A0595BF" w14:textId="77777777" w:rsidR="003A25CC" w:rsidRDefault="003A25CC" w:rsidP="003A25CC">
      <w:pPr>
        <w:tabs>
          <w:tab w:val="left" w:pos="2649"/>
        </w:tabs>
      </w:pPr>
      <w:r>
        <w:t xml:space="preserve">  &lt;title&gt;counter-increment Example&lt;/title&gt;</w:t>
      </w:r>
    </w:p>
    <w:p w14:paraId="734E9D85" w14:textId="77777777" w:rsidR="003A25CC" w:rsidRDefault="003A25CC" w:rsidP="003A25CC">
      <w:pPr>
        <w:tabs>
          <w:tab w:val="left" w:pos="2649"/>
        </w:tabs>
      </w:pPr>
      <w:r>
        <w:t xml:space="preserve">  &lt;style&gt;</w:t>
      </w:r>
    </w:p>
    <w:p w14:paraId="29FDEF0E" w14:textId="77777777" w:rsidR="003A25CC" w:rsidRDefault="003A25CC" w:rsidP="003A25CC">
      <w:pPr>
        <w:tabs>
          <w:tab w:val="left" w:pos="2649"/>
        </w:tabs>
      </w:pPr>
      <w:r>
        <w:t xml:space="preserve">    .steps {</w:t>
      </w:r>
    </w:p>
    <w:p w14:paraId="0DC8A9C1" w14:textId="77777777" w:rsidR="003A25CC" w:rsidRDefault="003A25CC" w:rsidP="003A25CC">
      <w:pPr>
        <w:tabs>
          <w:tab w:val="left" w:pos="2649"/>
        </w:tabs>
      </w:pPr>
      <w:r>
        <w:t xml:space="preserve">      counter-reset: step; /* initialize counter */</w:t>
      </w:r>
    </w:p>
    <w:p w14:paraId="66251765" w14:textId="77777777" w:rsidR="003A25CC" w:rsidRDefault="003A25CC" w:rsidP="003A25CC">
      <w:pPr>
        <w:tabs>
          <w:tab w:val="left" w:pos="2649"/>
        </w:tabs>
      </w:pPr>
      <w:r>
        <w:t xml:space="preserve">      list-style: none;</w:t>
      </w:r>
    </w:p>
    <w:p w14:paraId="37FF6611" w14:textId="77777777" w:rsidR="003A25CC" w:rsidRDefault="003A25CC" w:rsidP="003A25CC">
      <w:pPr>
        <w:tabs>
          <w:tab w:val="left" w:pos="2649"/>
        </w:tabs>
      </w:pPr>
      <w:r>
        <w:t xml:space="preserve">      padding: 0;</w:t>
      </w:r>
    </w:p>
    <w:p w14:paraId="60548E1C" w14:textId="77777777" w:rsidR="003A25CC" w:rsidRDefault="003A25CC" w:rsidP="003A25CC">
      <w:pPr>
        <w:tabs>
          <w:tab w:val="left" w:pos="2649"/>
        </w:tabs>
      </w:pPr>
      <w:r>
        <w:t xml:space="preserve">    }</w:t>
      </w:r>
    </w:p>
    <w:p w14:paraId="6F78F897" w14:textId="2DD50604" w:rsidR="003A25CC" w:rsidRDefault="003A25CC" w:rsidP="003A25CC">
      <w:pPr>
        <w:tabs>
          <w:tab w:val="left" w:pos="2649"/>
        </w:tabs>
      </w:pPr>
      <w:r>
        <w:t>.steps li {</w:t>
      </w:r>
    </w:p>
    <w:p w14:paraId="0EE5B251" w14:textId="77777777" w:rsidR="003A25CC" w:rsidRDefault="003A25CC" w:rsidP="003A25CC">
      <w:pPr>
        <w:tabs>
          <w:tab w:val="left" w:pos="2649"/>
        </w:tabs>
      </w:pPr>
      <w:r>
        <w:t xml:space="preserve">      counter-increment: step; /* increment counter */</w:t>
      </w:r>
    </w:p>
    <w:p w14:paraId="1CF691D6" w14:textId="77777777" w:rsidR="003A25CC" w:rsidRDefault="003A25CC" w:rsidP="003A25CC">
      <w:pPr>
        <w:tabs>
          <w:tab w:val="left" w:pos="2649"/>
        </w:tabs>
      </w:pPr>
      <w:r>
        <w:t xml:space="preserve">      margin: 10px 0;</w:t>
      </w:r>
    </w:p>
    <w:p w14:paraId="3A45925D" w14:textId="77777777" w:rsidR="003A25CC" w:rsidRDefault="003A25CC" w:rsidP="003A25CC">
      <w:pPr>
        <w:tabs>
          <w:tab w:val="left" w:pos="2649"/>
        </w:tabs>
      </w:pPr>
      <w:r>
        <w:t xml:space="preserve">      position: relative;</w:t>
      </w:r>
    </w:p>
    <w:p w14:paraId="1A0CC88A" w14:textId="77777777" w:rsidR="003A25CC" w:rsidRDefault="003A25CC" w:rsidP="003A25CC">
      <w:pPr>
        <w:tabs>
          <w:tab w:val="left" w:pos="2649"/>
        </w:tabs>
      </w:pPr>
      <w:r>
        <w:t xml:space="preserve">      padding-left: 30px;</w:t>
      </w:r>
    </w:p>
    <w:p w14:paraId="777605EF" w14:textId="77777777" w:rsidR="003A25CC" w:rsidRDefault="003A25CC" w:rsidP="003A25CC">
      <w:pPr>
        <w:tabs>
          <w:tab w:val="left" w:pos="2649"/>
        </w:tabs>
      </w:pPr>
      <w:r>
        <w:t xml:space="preserve">    }</w:t>
      </w:r>
    </w:p>
    <w:p w14:paraId="6283FFCA" w14:textId="0C544B54" w:rsidR="003A25CC" w:rsidRDefault="003A25CC" w:rsidP="003A25CC">
      <w:pPr>
        <w:tabs>
          <w:tab w:val="left" w:pos="2649"/>
        </w:tabs>
      </w:pPr>
      <w:r>
        <w:t xml:space="preserve"> .steps li::before {</w:t>
      </w:r>
    </w:p>
    <w:p w14:paraId="7CF8D194" w14:textId="77777777" w:rsidR="003A25CC" w:rsidRDefault="003A25CC" w:rsidP="003A25CC">
      <w:pPr>
        <w:tabs>
          <w:tab w:val="left" w:pos="2649"/>
        </w:tabs>
      </w:pPr>
      <w:r>
        <w:t xml:space="preserve">      content: counter(step) ". ";</w:t>
      </w:r>
    </w:p>
    <w:p w14:paraId="708D1BDD" w14:textId="77777777" w:rsidR="003A25CC" w:rsidRDefault="003A25CC" w:rsidP="003A25CC">
      <w:pPr>
        <w:tabs>
          <w:tab w:val="left" w:pos="2649"/>
        </w:tabs>
      </w:pPr>
      <w:r>
        <w:t xml:space="preserve">      position: absolute;</w:t>
      </w:r>
    </w:p>
    <w:p w14:paraId="7072EC49" w14:textId="77777777" w:rsidR="003A25CC" w:rsidRDefault="003A25CC" w:rsidP="003A25CC">
      <w:pPr>
        <w:tabs>
          <w:tab w:val="left" w:pos="2649"/>
        </w:tabs>
      </w:pPr>
      <w:r>
        <w:t xml:space="preserve">      left: 0;</w:t>
      </w:r>
    </w:p>
    <w:p w14:paraId="03DFA83B" w14:textId="77777777" w:rsidR="003A25CC" w:rsidRDefault="003A25CC" w:rsidP="003A25CC">
      <w:pPr>
        <w:tabs>
          <w:tab w:val="left" w:pos="2649"/>
        </w:tabs>
      </w:pPr>
      <w:r>
        <w:t xml:space="preserve">      color: #007bff;</w:t>
      </w:r>
    </w:p>
    <w:p w14:paraId="36458EB7" w14:textId="77777777" w:rsidR="003A25CC" w:rsidRDefault="003A25CC" w:rsidP="003A25CC">
      <w:pPr>
        <w:tabs>
          <w:tab w:val="left" w:pos="2649"/>
        </w:tabs>
      </w:pPr>
      <w:r>
        <w:t xml:space="preserve">      font-weight: bold;</w:t>
      </w:r>
    </w:p>
    <w:p w14:paraId="2580CD90" w14:textId="77777777" w:rsidR="003A25CC" w:rsidRDefault="003A25CC" w:rsidP="003A25CC">
      <w:pPr>
        <w:tabs>
          <w:tab w:val="left" w:pos="2649"/>
        </w:tabs>
      </w:pPr>
      <w:r>
        <w:t xml:space="preserve">    }</w:t>
      </w:r>
    </w:p>
    <w:p w14:paraId="595AC0F0" w14:textId="77777777" w:rsidR="003A25CC" w:rsidRDefault="003A25CC" w:rsidP="003A25CC">
      <w:pPr>
        <w:tabs>
          <w:tab w:val="left" w:pos="2649"/>
        </w:tabs>
      </w:pPr>
      <w:r>
        <w:t xml:space="preserve">  &lt;/style&gt;</w:t>
      </w:r>
    </w:p>
    <w:p w14:paraId="09A896CD" w14:textId="77777777" w:rsidR="003A25CC" w:rsidRDefault="003A25CC" w:rsidP="003A25CC">
      <w:pPr>
        <w:tabs>
          <w:tab w:val="left" w:pos="2649"/>
        </w:tabs>
      </w:pPr>
      <w:r>
        <w:t>&lt;/head&gt;</w:t>
      </w:r>
    </w:p>
    <w:p w14:paraId="23ADE142" w14:textId="77777777" w:rsidR="003A25CC" w:rsidRDefault="003A25CC" w:rsidP="003A25CC">
      <w:pPr>
        <w:tabs>
          <w:tab w:val="left" w:pos="2649"/>
        </w:tabs>
      </w:pPr>
      <w:r>
        <w:t>&lt;body&gt;</w:t>
      </w:r>
    </w:p>
    <w:p w14:paraId="60A76FF3" w14:textId="77777777" w:rsidR="003A25CC" w:rsidRDefault="003A25CC" w:rsidP="003A25CC">
      <w:pPr>
        <w:tabs>
          <w:tab w:val="left" w:pos="2649"/>
        </w:tabs>
      </w:pPr>
    </w:p>
    <w:p w14:paraId="127EA85A" w14:textId="77777777" w:rsidR="003A25CC" w:rsidRDefault="003A25CC" w:rsidP="003A25CC">
      <w:pPr>
        <w:tabs>
          <w:tab w:val="left" w:pos="2649"/>
        </w:tabs>
      </w:pPr>
      <w:r>
        <w:t xml:space="preserve">  &lt;h2&gt;Installation Steps&lt;/h2&gt;</w:t>
      </w:r>
    </w:p>
    <w:p w14:paraId="200D4DD4" w14:textId="77777777" w:rsidR="003A25CC" w:rsidRDefault="003A25CC" w:rsidP="003A25CC">
      <w:pPr>
        <w:tabs>
          <w:tab w:val="left" w:pos="2649"/>
        </w:tabs>
      </w:pPr>
      <w:r>
        <w:t xml:space="preserve">  &lt;ul class="steps"&gt;</w:t>
      </w:r>
    </w:p>
    <w:p w14:paraId="396F7C48" w14:textId="77777777" w:rsidR="003A25CC" w:rsidRDefault="003A25CC" w:rsidP="003A25CC">
      <w:pPr>
        <w:tabs>
          <w:tab w:val="left" w:pos="2649"/>
        </w:tabs>
      </w:pPr>
      <w:r>
        <w:t xml:space="preserve">    &lt;li&gt;Download the installer&lt;/li&gt;</w:t>
      </w:r>
    </w:p>
    <w:p w14:paraId="04FFADD4" w14:textId="77777777" w:rsidR="003A25CC" w:rsidRDefault="003A25CC" w:rsidP="003A25CC">
      <w:pPr>
        <w:tabs>
          <w:tab w:val="left" w:pos="2649"/>
        </w:tabs>
      </w:pPr>
      <w:r>
        <w:t xml:space="preserve">    &lt;li&gt;Run the installer&lt;/li&gt;</w:t>
      </w:r>
    </w:p>
    <w:p w14:paraId="5FBC3F0F" w14:textId="77777777" w:rsidR="003A25CC" w:rsidRDefault="003A25CC" w:rsidP="003A25CC">
      <w:pPr>
        <w:tabs>
          <w:tab w:val="left" w:pos="2649"/>
        </w:tabs>
      </w:pPr>
      <w:r>
        <w:t xml:space="preserve">    &lt;li&gt;Follow the setup wizard&lt;/li&gt;</w:t>
      </w:r>
    </w:p>
    <w:p w14:paraId="53CC0042" w14:textId="77777777" w:rsidR="003A25CC" w:rsidRDefault="003A25CC" w:rsidP="003A25CC">
      <w:pPr>
        <w:tabs>
          <w:tab w:val="left" w:pos="2649"/>
        </w:tabs>
      </w:pPr>
      <w:r>
        <w:t xml:space="preserve">    &lt;li&gt;Launch the application&lt;/li&gt;</w:t>
      </w:r>
    </w:p>
    <w:p w14:paraId="5432CDB3" w14:textId="77777777" w:rsidR="003A25CC" w:rsidRDefault="003A25CC" w:rsidP="003A25CC">
      <w:pPr>
        <w:tabs>
          <w:tab w:val="left" w:pos="2649"/>
        </w:tabs>
      </w:pPr>
      <w:r>
        <w:t xml:space="preserve">  &lt;/ul&gt;</w:t>
      </w:r>
    </w:p>
    <w:p w14:paraId="6E0D93CA" w14:textId="31F210FF" w:rsidR="003A25CC" w:rsidRDefault="003A25CC" w:rsidP="003A25CC">
      <w:pPr>
        <w:tabs>
          <w:tab w:val="left" w:pos="2649"/>
        </w:tabs>
      </w:pPr>
      <w:r>
        <w:t>&lt;/body&gt;</w:t>
      </w:r>
    </w:p>
    <w:p w14:paraId="6E774BCC" w14:textId="26DCB887" w:rsidR="003A25CC" w:rsidRDefault="003A25CC" w:rsidP="003A25CC">
      <w:pPr>
        <w:tabs>
          <w:tab w:val="left" w:pos="2649"/>
        </w:tabs>
      </w:pPr>
      <w:r>
        <w:t>&lt;/html&gt;</w:t>
      </w:r>
    </w:p>
    <w:p w14:paraId="7C9FE7DC" w14:textId="43424DA3" w:rsidR="003A25CC" w:rsidRDefault="003A25CC" w:rsidP="003A25CC">
      <w:pPr>
        <w:tabs>
          <w:tab w:val="left" w:pos="2649"/>
        </w:tabs>
      </w:pPr>
      <w:r>
        <w:t>Output:</w:t>
      </w:r>
    </w:p>
    <w:p w14:paraId="61A945AC" w14:textId="74C5E5AE" w:rsidR="003A25CC" w:rsidRDefault="003A25CC" w:rsidP="003A25CC">
      <w:pPr>
        <w:tabs>
          <w:tab w:val="left" w:pos="2649"/>
        </w:tabs>
      </w:pPr>
      <w:r w:rsidRPr="003A25CC">
        <w:rPr>
          <w:noProof/>
          <w:lang w:eastAsia="en-IN"/>
        </w:rPr>
        <w:drawing>
          <wp:inline distT="0" distB="0" distL="0" distR="0" wp14:anchorId="5E57AC17" wp14:editId="5D2BCF8B">
            <wp:extent cx="4412512" cy="2221865"/>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3422" cy="2227359"/>
                    </a:xfrm>
                    <a:prstGeom prst="rect">
                      <a:avLst/>
                    </a:prstGeom>
                  </pic:spPr>
                </pic:pic>
              </a:graphicData>
            </a:graphic>
          </wp:inline>
        </w:drawing>
      </w:r>
    </w:p>
    <w:p w14:paraId="67092A69" w14:textId="714260FF" w:rsidR="003A25CC" w:rsidRDefault="003A25CC" w:rsidP="003A25CC">
      <w:pPr>
        <w:tabs>
          <w:tab w:val="left" w:pos="2649"/>
        </w:tabs>
      </w:pPr>
    </w:p>
    <w:p w14:paraId="1A901BC9" w14:textId="197744E3" w:rsidR="003A25CC" w:rsidRDefault="003A25CC" w:rsidP="003A25CC">
      <w:pPr>
        <w:tabs>
          <w:tab w:val="left" w:pos="2649"/>
        </w:tabs>
        <w:jc w:val="center"/>
      </w:pPr>
      <w:r>
        <w:t>Project-118</w:t>
      </w:r>
    </w:p>
    <w:p w14:paraId="0F9A6F64" w14:textId="656366F0" w:rsidR="003A25CC" w:rsidRDefault="003A25CC" w:rsidP="003A25CC">
      <w:pPr>
        <w:tabs>
          <w:tab w:val="left" w:pos="2649"/>
        </w:tabs>
      </w:pPr>
      <w:r>
        <w:t>Demonstrate the usage of a media query for screen width in CSS</w:t>
      </w:r>
    </w:p>
    <w:p w14:paraId="778B79BE" w14:textId="77777777" w:rsidR="003A25CC" w:rsidRDefault="003A25CC" w:rsidP="003A25CC">
      <w:pPr>
        <w:tabs>
          <w:tab w:val="left" w:pos="2649"/>
        </w:tabs>
      </w:pPr>
      <w:r>
        <w:t>&lt;!DOCTYPE html&gt;</w:t>
      </w:r>
    </w:p>
    <w:p w14:paraId="3CCA5A72" w14:textId="77777777" w:rsidR="003A25CC" w:rsidRDefault="003A25CC" w:rsidP="003A25CC">
      <w:pPr>
        <w:tabs>
          <w:tab w:val="left" w:pos="2649"/>
        </w:tabs>
      </w:pPr>
      <w:r>
        <w:t>&lt;html lang="en"&gt;</w:t>
      </w:r>
    </w:p>
    <w:p w14:paraId="39FC9AF6" w14:textId="77777777" w:rsidR="003A25CC" w:rsidRDefault="003A25CC" w:rsidP="003A25CC">
      <w:pPr>
        <w:tabs>
          <w:tab w:val="left" w:pos="2649"/>
        </w:tabs>
      </w:pPr>
      <w:r>
        <w:t>&lt;head&gt;</w:t>
      </w:r>
    </w:p>
    <w:p w14:paraId="2AD19726" w14:textId="77777777" w:rsidR="003A25CC" w:rsidRDefault="003A25CC" w:rsidP="003A25CC">
      <w:pPr>
        <w:tabs>
          <w:tab w:val="left" w:pos="2649"/>
        </w:tabs>
      </w:pPr>
      <w:r>
        <w:t xml:space="preserve">  &lt;meta charset="UTF-8" /&gt;</w:t>
      </w:r>
    </w:p>
    <w:p w14:paraId="45A06718" w14:textId="77777777" w:rsidR="003A25CC" w:rsidRDefault="003A25CC" w:rsidP="003A25CC">
      <w:pPr>
        <w:tabs>
          <w:tab w:val="left" w:pos="2649"/>
        </w:tabs>
      </w:pPr>
      <w:r>
        <w:t xml:space="preserve">  &lt;title&gt;Media Query Example&lt;/title&gt;</w:t>
      </w:r>
    </w:p>
    <w:p w14:paraId="359FD8D7" w14:textId="77777777" w:rsidR="003A25CC" w:rsidRDefault="003A25CC" w:rsidP="003A25CC">
      <w:pPr>
        <w:tabs>
          <w:tab w:val="left" w:pos="2649"/>
        </w:tabs>
      </w:pPr>
      <w:r>
        <w:t xml:space="preserve">  &lt;style&gt;</w:t>
      </w:r>
    </w:p>
    <w:p w14:paraId="504E70C5" w14:textId="77777777" w:rsidR="003A25CC" w:rsidRDefault="003A25CC" w:rsidP="003A25CC">
      <w:pPr>
        <w:tabs>
          <w:tab w:val="left" w:pos="2649"/>
        </w:tabs>
      </w:pPr>
      <w:r>
        <w:t xml:space="preserve">    .responsive-box {</w:t>
      </w:r>
    </w:p>
    <w:p w14:paraId="6C490609" w14:textId="77777777" w:rsidR="003A25CC" w:rsidRDefault="003A25CC" w:rsidP="003A25CC">
      <w:pPr>
        <w:tabs>
          <w:tab w:val="left" w:pos="2649"/>
        </w:tabs>
      </w:pPr>
      <w:r>
        <w:t xml:space="preserve">      width: 300px;</w:t>
      </w:r>
    </w:p>
    <w:p w14:paraId="48798A9E" w14:textId="77777777" w:rsidR="003A25CC" w:rsidRDefault="003A25CC" w:rsidP="003A25CC">
      <w:pPr>
        <w:tabs>
          <w:tab w:val="left" w:pos="2649"/>
        </w:tabs>
      </w:pPr>
      <w:r>
        <w:t xml:space="preserve">      height: 200px;</w:t>
      </w:r>
    </w:p>
    <w:p w14:paraId="79C7B945" w14:textId="77777777" w:rsidR="003A25CC" w:rsidRDefault="003A25CC" w:rsidP="003A25CC">
      <w:pPr>
        <w:tabs>
          <w:tab w:val="left" w:pos="2649"/>
        </w:tabs>
      </w:pPr>
      <w:r>
        <w:t xml:space="preserve">      background-color: royalblue;</w:t>
      </w:r>
    </w:p>
    <w:p w14:paraId="7E1B7F27" w14:textId="77777777" w:rsidR="003A25CC" w:rsidRDefault="003A25CC" w:rsidP="003A25CC">
      <w:pPr>
        <w:tabs>
          <w:tab w:val="left" w:pos="2649"/>
        </w:tabs>
      </w:pPr>
      <w:r>
        <w:t xml:space="preserve">      color: white;</w:t>
      </w:r>
    </w:p>
    <w:p w14:paraId="7FE9FB5E" w14:textId="77777777" w:rsidR="003A25CC" w:rsidRDefault="003A25CC" w:rsidP="003A25CC">
      <w:pPr>
        <w:tabs>
          <w:tab w:val="left" w:pos="2649"/>
        </w:tabs>
      </w:pPr>
      <w:r>
        <w:t xml:space="preserve">      display: flex;</w:t>
      </w:r>
    </w:p>
    <w:p w14:paraId="4E5D3D42" w14:textId="77777777" w:rsidR="003A25CC" w:rsidRDefault="003A25CC" w:rsidP="003A25CC">
      <w:pPr>
        <w:tabs>
          <w:tab w:val="left" w:pos="2649"/>
        </w:tabs>
      </w:pPr>
      <w:r>
        <w:t xml:space="preserve">      align-items: center;</w:t>
      </w:r>
    </w:p>
    <w:p w14:paraId="6A03ED68" w14:textId="77777777" w:rsidR="003A25CC" w:rsidRDefault="003A25CC" w:rsidP="003A25CC">
      <w:pPr>
        <w:tabs>
          <w:tab w:val="left" w:pos="2649"/>
        </w:tabs>
      </w:pPr>
      <w:r>
        <w:t xml:space="preserve">      justify-content: center;</w:t>
      </w:r>
    </w:p>
    <w:p w14:paraId="33B7A638" w14:textId="77777777" w:rsidR="003A25CC" w:rsidRDefault="003A25CC" w:rsidP="003A25CC">
      <w:pPr>
        <w:tabs>
          <w:tab w:val="left" w:pos="2649"/>
        </w:tabs>
      </w:pPr>
      <w:r>
        <w:t xml:space="preserve">      font-size: 1.5rem;</w:t>
      </w:r>
    </w:p>
    <w:p w14:paraId="27707A5A" w14:textId="77777777" w:rsidR="003A25CC" w:rsidRDefault="003A25CC" w:rsidP="003A25CC">
      <w:pPr>
        <w:tabs>
          <w:tab w:val="left" w:pos="2649"/>
        </w:tabs>
      </w:pPr>
      <w:r>
        <w:t xml:space="preserve">      margin: 20px auto;</w:t>
      </w:r>
    </w:p>
    <w:p w14:paraId="21129787" w14:textId="77777777" w:rsidR="003A25CC" w:rsidRDefault="003A25CC" w:rsidP="003A25CC">
      <w:pPr>
        <w:tabs>
          <w:tab w:val="left" w:pos="2649"/>
        </w:tabs>
      </w:pPr>
      <w:r>
        <w:t xml:space="preserve">      transition: background-color 0.3s ease;</w:t>
      </w:r>
    </w:p>
    <w:p w14:paraId="614BDECC" w14:textId="77777777" w:rsidR="003A25CC" w:rsidRDefault="003A25CC" w:rsidP="003A25CC">
      <w:pPr>
        <w:tabs>
          <w:tab w:val="left" w:pos="2649"/>
        </w:tabs>
      </w:pPr>
      <w:r>
        <w:t xml:space="preserve">    }</w:t>
      </w:r>
    </w:p>
    <w:p w14:paraId="7775703F" w14:textId="41F3A884" w:rsidR="003A25CC" w:rsidRDefault="003A25CC" w:rsidP="003A25CC">
      <w:pPr>
        <w:tabs>
          <w:tab w:val="left" w:pos="2649"/>
        </w:tabs>
      </w:pPr>
      <w:r>
        <w:t xml:space="preserve"> /* Media query for smaller screens (e.g., phones) */</w:t>
      </w:r>
    </w:p>
    <w:p w14:paraId="6F600CC8" w14:textId="77777777" w:rsidR="003A25CC" w:rsidRDefault="003A25CC" w:rsidP="003A25CC">
      <w:pPr>
        <w:tabs>
          <w:tab w:val="left" w:pos="2649"/>
        </w:tabs>
      </w:pPr>
      <w:r>
        <w:t xml:space="preserve">    @media (max-width: 600px) {</w:t>
      </w:r>
    </w:p>
    <w:p w14:paraId="52D74413" w14:textId="77777777" w:rsidR="003A25CC" w:rsidRDefault="003A25CC" w:rsidP="003A25CC">
      <w:pPr>
        <w:tabs>
          <w:tab w:val="left" w:pos="2649"/>
        </w:tabs>
      </w:pPr>
      <w:r>
        <w:t xml:space="preserve">      .responsive-box {</w:t>
      </w:r>
    </w:p>
    <w:p w14:paraId="275B6AA4" w14:textId="77777777" w:rsidR="003A25CC" w:rsidRDefault="003A25CC" w:rsidP="003A25CC">
      <w:pPr>
        <w:tabs>
          <w:tab w:val="left" w:pos="2649"/>
        </w:tabs>
      </w:pPr>
      <w:r>
        <w:t xml:space="preserve">        background-color: tomato;</w:t>
      </w:r>
    </w:p>
    <w:p w14:paraId="7916D1F8" w14:textId="77777777" w:rsidR="003A25CC" w:rsidRDefault="003A25CC" w:rsidP="003A25CC">
      <w:pPr>
        <w:tabs>
          <w:tab w:val="left" w:pos="2649"/>
        </w:tabs>
      </w:pPr>
      <w:r>
        <w:t xml:space="preserve">        font-size: 1rem;</w:t>
      </w:r>
    </w:p>
    <w:p w14:paraId="7B82005D" w14:textId="77777777" w:rsidR="003A25CC" w:rsidRDefault="003A25CC" w:rsidP="003A25CC">
      <w:pPr>
        <w:tabs>
          <w:tab w:val="left" w:pos="2649"/>
        </w:tabs>
      </w:pPr>
      <w:r>
        <w:t xml:space="preserve">      }</w:t>
      </w:r>
    </w:p>
    <w:p w14:paraId="4554F7EE" w14:textId="77777777" w:rsidR="003A25CC" w:rsidRDefault="003A25CC" w:rsidP="003A25CC">
      <w:pPr>
        <w:tabs>
          <w:tab w:val="left" w:pos="2649"/>
        </w:tabs>
      </w:pPr>
      <w:r>
        <w:t xml:space="preserve">    }</w:t>
      </w:r>
    </w:p>
    <w:p w14:paraId="67B840F2" w14:textId="77777777" w:rsidR="003A25CC" w:rsidRDefault="003A25CC" w:rsidP="003A25CC">
      <w:pPr>
        <w:tabs>
          <w:tab w:val="left" w:pos="2649"/>
        </w:tabs>
      </w:pPr>
      <w:r>
        <w:t xml:space="preserve">  &lt;/style&gt;</w:t>
      </w:r>
    </w:p>
    <w:p w14:paraId="22A07BCD" w14:textId="77777777" w:rsidR="003A25CC" w:rsidRDefault="003A25CC" w:rsidP="003A25CC">
      <w:pPr>
        <w:tabs>
          <w:tab w:val="left" w:pos="2649"/>
        </w:tabs>
      </w:pPr>
      <w:r>
        <w:t>&lt;/head&gt;</w:t>
      </w:r>
    </w:p>
    <w:p w14:paraId="01BA32EE" w14:textId="77777777" w:rsidR="003A25CC" w:rsidRDefault="003A25CC" w:rsidP="003A25CC">
      <w:pPr>
        <w:tabs>
          <w:tab w:val="left" w:pos="2649"/>
        </w:tabs>
      </w:pPr>
      <w:r>
        <w:t>&lt;body&gt;</w:t>
      </w:r>
    </w:p>
    <w:p w14:paraId="492A79AE" w14:textId="5428E572" w:rsidR="003A25CC" w:rsidRDefault="003A25CC" w:rsidP="003A25CC">
      <w:pPr>
        <w:tabs>
          <w:tab w:val="left" w:pos="2649"/>
        </w:tabs>
      </w:pPr>
      <w:r>
        <w:t>&lt;h2&gt;Resize the window to see the change&lt;/h2&gt;</w:t>
      </w:r>
    </w:p>
    <w:p w14:paraId="7D8AF23B" w14:textId="77777777" w:rsidR="003A25CC" w:rsidRDefault="003A25CC" w:rsidP="003A25CC">
      <w:pPr>
        <w:tabs>
          <w:tab w:val="left" w:pos="2649"/>
        </w:tabs>
      </w:pPr>
      <w:r>
        <w:t xml:space="preserve">  &lt;div class="responsive-box"&gt;Responsive Box&lt;/div&gt;</w:t>
      </w:r>
    </w:p>
    <w:p w14:paraId="64DFFA9D" w14:textId="3FF737DB" w:rsidR="003A25CC" w:rsidRDefault="003A25CC" w:rsidP="003A25CC">
      <w:pPr>
        <w:tabs>
          <w:tab w:val="left" w:pos="2649"/>
        </w:tabs>
      </w:pPr>
      <w:r>
        <w:t>&lt;/body&gt;</w:t>
      </w:r>
    </w:p>
    <w:p w14:paraId="3170E1BA" w14:textId="3B94A79F" w:rsidR="003A25CC" w:rsidRDefault="003A25CC" w:rsidP="003A25CC">
      <w:pPr>
        <w:tabs>
          <w:tab w:val="left" w:pos="2649"/>
        </w:tabs>
      </w:pPr>
      <w:r>
        <w:t>&lt;/html&gt;</w:t>
      </w:r>
    </w:p>
    <w:p w14:paraId="50EF462B" w14:textId="35EA3C47" w:rsidR="00FA451D" w:rsidRDefault="00FA451D" w:rsidP="003A25CC">
      <w:pPr>
        <w:tabs>
          <w:tab w:val="left" w:pos="2649"/>
        </w:tabs>
      </w:pPr>
      <w:r>
        <w:t>Output:</w:t>
      </w:r>
    </w:p>
    <w:p w14:paraId="761741B0" w14:textId="521F1CEE" w:rsidR="00FA451D" w:rsidRDefault="00FA451D" w:rsidP="003A25CC">
      <w:pPr>
        <w:tabs>
          <w:tab w:val="left" w:pos="2649"/>
        </w:tabs>
      </w:pPr>
      <w:r w:rsidRPr="00FA451D">
        <w:rPr>
          <w:noProof/>
          <w:lang w:eastAsia="en-IN"/>
        </w:rPr>
        <w:drawing>
          <wp:inline distT="0" distB="0" distL="0" distR="0" wp14:anchorId="074C814D" wp14:editId="65F70F9E">
            <wp:extent cx="4784651" cy="2519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1215" cy="2528403"/>
                    </a:xfrm>
                    <a:prstGeom prst="rect">
                      <a:avLst/>
                    </a:prstGeom>
                  </pic:spPr>
                </pic:pic>
              </a:graphicData>
            </a:graphic>
          </wp:inline>
        </w:drawing>
      </w:r>
    </w:p>
    <w:p w14:paraId="0EA5ABF5" w14:textId="4A8D46CE" w:rsidR="00FA451D" w:rsidRDefault="00FA451D" w:rsidP="003A25CC">
      <w:pPr>
        <w:tabs>
          <w:tab w:val="left" w:pos="2649"/>
        </w:tabs>
      </w:pPr>
    </w:p>
    <w:p w14:paraId="28E2392F" w14:textId="07733803" w:rsidR="00FA451D" w:rsidRDefault="00FA451D" w:rsidP="00FA451D">
      <w:pPr>
        <w:tabs>
          <w:tab w:val="left" w:pos="2649"/>
        </w:tabs>
        <w:jc w:val="center"/>
      </w:pPr>
      <w:r>
        <w:t>Project-119</w:t>
      </w:r>
    </w:p>
    <w:p w14:paraId="6A3882E9" w14:textId="4BAF7B46" w:rsidR="00FA451D" w:rsidRDefault="00FA451D" w:rsidP="00FA451D">
      <w:pPr>
        <w:tabs>
          <w:tab w:val="left" w:pos="2649"/>
        </w:tabs>
      </w:pPr>
      <w:r>
        <w:t>Demonstrate media query to change `flex-direction` based on screen size</w:t>
      </w:r>
    </w:p>
    <w:p w14:paraId="7EA441AF" w14:textId="77777777" w:rsidR="00FA451D" w:rsidRDefault="00FA451D" w:rsidP="00FA451D">
      <w:pPr>
        <w:tabs>
          <w:tab w:val="left" w:pos="2649"/>
        </w:tabs>
      </w:pPr>
      <w:r>
        <w:t>&lt;!DOCTYPE html&gt;</w:t>
      </w:r>
    </w:p>
    <w:p w14:paraId="7E78DEA4" w14:textId="77777777" w:rsidR="00FA451D" w:rsidRDefault="00FA451D" w:rsidP="00FA451D">
      <w:pPr>
        <w:tabs>
          <w:tab w:val="left" w:pos="2649"/>
        </w:tabs>
      </w:pPr>
      <w:r>
        <w:t>&lt;html lang="en"&gt;</w:t>
      </w:r>
    </w:p>
    <w:p w14:paraId="7E023462" w14:textId="77777777" w:rsidR="00FA451D" w:rsidRDefault="00FA451D" w:rsidP="00FA451D">
      <w:pPr>
        <w:tabs>
          <w:tab w:val="left" w:pos="2649"/>
        </w:tabs>
      </w:pPr>
      <w:r>
        <w:t>&lt;head&gt;</w:t>
      </w:r>
    </w:p>
    <w:p w14:paraId="35A088B7" w14:textId="77777777" w:rsidR="00FA451D" w:rsidRDefault="00FA451D" w:rsidP="00FA451D">
      <w:pPr>
        <w:tabs>
          <w:tab w:val="left" w:pos="2649"/>
        </w:tabs>
      </w:pPr>
      <w:r>
        <w:t xml:space="preserve">  &lt;meta charset="UTF-8" /&gt;</w:t>
      </w:r>
    </w:p>
    <w:p w14:paraId="6AA9AAB8" w14:textId="77777777" w:rsidR="00FA451D" w:rsidRDefault="00FA451D" w:rsidP="00FA451D">
      <w:pPr>
        <w:tabs>
          <w:tab w:val="left" w:pos="2649"/>
        </w:tabs>
      </w:pPr>
      <w:r>
        <w:t xml:space="preserve">  &lt;title&gt;Flex Direction Media Query&lt;/title&gt;</w:t>
      </w:r>
    </w:p>
    <w:p w14:paraId="0A0757AC" w14:textId="77777777" w:rsidR="00FA451D" w:rsidRDefault="00FA451D" w:rsidP="00FA451D">
      <w:pPr>
        <w:tabs>
          <w:tab w:val="left" w:pos="2649"/>
        </w:tabs>
      </w:pPr>
      <w:r>
        <w:t xml:space="preserve">  &lt;style&gt;</w:t>
      </w:r>
    </w:p>
    <w:p w14:paraId="56BB1A81" w14:textId="77777777" w:rsidR="00FA451D" w:rsidRDefault="00FA451D" w:rsidP="00FA451D">
      <w:pPr>
        <w:tabs>
          <w:tab w:val="left" w:pos="2649"/>
        </w:tabs>
      </w:pPr>
      <w:r>
        <w:t xml:space="preserve">    .container {</w:t>
      </w:r>
    </w:p>
    <w:p w14:paraId="62F4A978" w14:textId="77777777" w:rsidR="00FA451D" w:rsidRDefault="00FA451D" w:rsidP="00FA451D">
      <w:pPr>
        <w:tabs>
          <w:tab w:val="left" w:pos="2649"/>
        </w:tabs>
      </w:pPr>
      <w:r>
        <w:t xml:space="preserve">      display: flex;</w:t>
      </w:r>
    </w:p>
    <w:p w14:paraId="5F163BEE" w14:textId="77777777" w:rsidR="00FA451D" w:rsidRDefault="00FA451D" w:rsidP="00FA451D">
      <w:pPr>
        <w:tabs>
          <w:tab w:val="left" w:pos="2649"/>
        </w:tabs>
      </w:pPr>
      <w:r>
        <w:t xml:space="preserve">      flex-direction: row; /* default: horizontal layout */</w:t>
      </w:r>
    </w:p>
    <w:p w14:paraId="73060368" w14:textId="77777777" w:rsidR="00FA451D" w:rsidRDefault="00FA451D" w:rsidP="00FA451D">
      <w:pPr>
        <w:tabs>
          <w:tab w:val="left" w:pos="2649"/>
        </w:tabs>
      </w:pPr>
      <w:r>
        <w:t xml:space="preserve">      gap: 20px;</w:t>
      </w:r>
    </w:p>
    <w:p w14:paraId="48BDA6D7" w14:textId="77777777" w:rsidR="00FA451D" w:rsidRDefault="00FA451D" w:rsidP="00FA451D">
      <w:pPr>
        <w:tabs>
          <w:tab w:val="left" w:pos="2649"/>
        </w:tabs>
      </w:pPr>
      <w:r>
        <w:t xml:space="preserve">      padding: 20px;</w:t>
      </w:r>
    </w:p>
    <w:p w14:paraId="2EB65BE6" w14:textId="77777777" w:rsidR="00FA451D" w:rsidRDefault="00FA451D" w:rsidP="00FA451D">
      <w:pPr>
        <w:tabs>
          <w:tab w:val="left" w:pos="2649"/>
        </w:tabs>
      </w:pPr>
      <w:r>
        <w:t xml:space="preserve">      background-color: #f0f0f0;</w:t>
      </w:r>
    </w:p>
    <w:p w14:paraId="24F05F92" w14:textId="77777777" w:rsidR="00FA451D" w:rsidRDefault="00FA451D" w:rsidP="00FA451D">
      <w:pPr>
        <w:tabs>
          <w:tab w:val="left" w:pos="2649"/>
        </w:tabs>
      </w:pPr>
      <w:r>
        <w:t xml:space="preserve">    }</w:t>
      </w:r>
    </w:p>
    <w:p w14:paraId="750F4060" w14:textId="43F30F10" w:rsidR="00FA451D" w:rsidRDefault="00FA451D" w:rsidP="00FA451D">
      <w:pPr>
        <w:tabs>
          <w:tab w:val="left" w:pos="2649"/>
        </w:tabs>
      </w:pPr>
      <w:r>
        <w:t xml:space="preserve"> .box {</w:t>
      </w:r>
    </w:p>
    <w:p w14:paraId="65259357" w14:textId="77777777" w:rsidR="00FA451D" w:rsidRDefault="00FA451D" w:rsidP="00FA451D">
      <w:pPr>
        <w:tabs>
          <w:tab w:val="left" w:pos="2649"/>
        </w:tabs>
      </w:pPr>
      <w:r>
        <w:t xml:space="preserve">      background-color: #4caf50;</w:t>
      </w:r>
    </w:p>
    <w:p w14:paraId="6D92632B" w14:textId="77777777" w:rsidR="00FA451D" w:rsidRDefault="00FA451D" w:rsidP="00FA451D">
      <w:pPr>
        <w:tabs>
          <w:tab w:val="left" w:pos="2649"/>
        </w:tabs>
      </w:pPr>
      <w:r>
        <w:t xml:space="preserve">      color: white;</w:t>
      </w:r>
    </w:p>
    <w:p w14:paraId="23F35E69" w14:textId="77777777" w:rsidR="00FA451D" w:rsidRDefault="00FA451D" w:rsidP="00FA451D">
      <w:pPr>
        <w:tabs>
          <w:tab w:val="left" w:pos="2649"/>
        </w:tabs>
      </w:pPr>
      <w:r>
        <w:t xml:space="preserve">      padding: 20px;</w:t>
      </w:r>
    </w:p>
    <w:p w14:paraId="4A79AA4D" w14:textId="77777777" w:rsidR="00FA451D" w:rsidRDefault="00FA451D" w:rsidP="00FA451D">
      <w:pPr>
        <w:tabs>
          <w:tab w:val="left" w:pos="2649"/>
        </w:tabs>
      </w:pPr>
      <w:r>
        <w:t xml:space="preserve">      flex: 1;</w:t>
      </w:r>
    </w:p>
    <w:p w14:paraId="388722BE" w14:textId="77777777" w:rsidR="00FA451D" w:rsidRDefault="00FA451D" w:rsidP="00FA451D">
      <w:pPr>
        <w:tabs>
          <w:tab w:val="left" w:pos="2649"/>
        </w:tabs>
      </w:pPr>
      <w:r>
        <w:t xml:space="preserve">      text-align: center;</w:t>
      </w:r>
    </w:p>
    <w:p w14:paraId="334C938A" w14:textId="77777777" w:rsidR="00FA451D" w:rsidRDefault="00FA451D" w:rsidP="00FA451D">
      <w:pPr>
        <w:tabs>
          <w:tab w:val="left" w:pos="2649"/>
        </w:tabs>
      </w:pPr>
      <w:r>
        <w:t xml:space="preserve">      font-size: 1.2rem;</w:t>
      </w:r>
    </w:p>
    <w:p w14:paraId="1BC4D7AC" w14:textId="77777777" w:rsidR="00FA451D" w:rsidRDefault="00FA451D" w:rsidP="00FA451D">
      <w:pPr>
        <w:tabs>
          <w:tab w:val="left" w:pos="2649"/>
        </w:tabs>
      </w:pPr>
      <w:r>
        <w:t xml:space="preserve">    }</w:t>
      </w:r>
    </w:p>
    <w:p w14:paraId="391E5F62" w14:textId="0452BE38" w:rsidR="00FA451D" w:rsidRDefault="00FA451D" w:rsidP="00FA451D">
      <w:pPr>
        <w:tabs>
          <w:tab w:val="left" w:pos="2649"/>
        </w:tabs>
      </w:pPr>
      <w:r>
        <w:t xml:space="preserve"> /* On screens 600px or less, stack vertically */</w:t>
      </w:r>
    </w:p>
    <w:p w14:paraId="5D3DFF67" w14:textId="77777777" w:rsidR="00FA451D" w:rsidRDefault="00FA451D" w:rsidP="00FA451D">
      <w:pPr>
        <w:tabs>
          <w:tab w:val="left" w:pos="2649"/>
        </w:tabs>
      </w:pPr>
      <w:r>
        <w:t xml:space="preserve">    @media (max-width: 600px) {</w:t>
      </w:r>
    </w:p>
    <w:p w14:paraId="2E7BF33A" w14:textId="77777777" w:rsidR="00FA451D" w:rsidRDefault="00FA451D" w:rsidP="00FA451D">
      <w:pPr>
        <w:tabs>
          <w:tab w:val="left" w:pos="2649"/>
        </w:tabs>
      </w:pPr>
      <w:r>
        <w:t xml:space="preserve">      .container {</w:t>
      </w:r>
    </w:p>
    <w:p w14:paraId="642EC59F" w14:textId="77777777" w:rsidR="00FA451D" w:rsidRDefault="00FA451D" w:rsidP="00FA451D">
      <w:pPr>
        <w:tabs>
          <w:tab w:val="left" w:pos="2649"/>
        </w:tabs>
      </w:pPr>
      <w:r>
        <w:t xml:space="preserve">        flex-direction: column;</w:t>
      </w:r>
    </w:p>
    <w:p w14:paraId="71603E86" w14:textId="77777777" w:rsidR="00FA451D" w:rsidRDefault="00FA451D" w:rsidP="00FA451D">
      <w:pPr>
        <w:tabs>
          <w:tab w:val="left" w:pos="2649"/>
        </w:tabs>
      </w:pPr>
      <w:r>
        <w:t xml:space="preserve">      }</w:t>
      </w:r>
    </w:p>
    <w:p w14:paraId="144B8BC0" w14:textId="77777777" w:rsidR="00FA451D" w:rsidRDefault="00FA451D" w:rsidP="00FA451D">
      <w:pPr>
        <w:tabs>
          <w:tab w:val="left" w:pos="2649"/>
        </w:tabs>
      </w:pPr>
      <w:r>
        <w:t xml:space="preserve">    }</w:t>
      </w:r>
    </w:p>
    <w:p w14:paraId="313CFBF9" w14:textId="77777777" w:rsidR="00FA451D" w:rsidRDefault="00FA451D" w:rsidP="00FA451D">
      <w:pPr>
        <w:tabs>
          <w:tab w:val="left" w:pos="2649"/>
        </w:tabs>
      </w:pPr>
      <w:r>
        <w:t xml:space="preserve">  &lt;/style&gt;</w:t>
      </w:r>
    </w:p>
    <w:p w14:paraId="0B9B5448" w14:textId="77777777" w:rsidR="00FA451D" w:rsidRDefault="00FA451D" w:rsidP="00FA451D">
      <w:pPr>
        <w:tabs>
          <w:tab w:val="left" w:pos="2649"/>
        </w:tabs>
      </w:pPr>
      <w:r>
        <w:t>&lt;/head&gt;</w:t>
      </w:r>
    </w:p>
    <w:p w14:paraId="60FCF2F2" w14:textId="77777777" w:rsidR="00FA451D" w:rsidRDefault="00FA451D" w:rsidP="00FA451D">
      <w:pPr>
        <w:tabs>
          <w:tab w:val="left" w:pos="2649"/>
        </w:tabs>
      </w:pPr>
      <w:r>
        <w:t>&lt;body&gt;</w:t>
      </w:r>
    </w:p>
    <w:p w14:paraId="3AA45C80" w14:textId="5CBF1189" w:rsidR="00FA451D" w:rsidRDefault="00FA451D" w:rsidP="00FA451D">
      <w:pPr>
        <w:tabs>
          <w:tab w:val="left" w:pos="2649"/>
        </w:tabs>
      </w:pPr>
      <w:r>
        <w:t xml:space="preserve">  &lt;h2&gt;Responsive Flex Direction&lt;/h2&gt;</w:t>
      </w:r>
    </w:p>
    <w:p w14:paraId="4E7D6C05" w14:textId="77777777" w:rsidR="00FA451D" w:rsidRDefault="00FA451D" w:rsidP="00FA451D">
      <w:pPr>
        <w:tabs>
          <w:tab w:val="left" w:pos="2649"/>
        </w:tabs>
      </w:pPr>
      <w:r>
        <w:t xml:space="preserve">  &lt;div class="container"&gt;</w:t>
      </w:r>
    </w:p>
    <w:p w14:paraId="3CA5EDA2" w14:textId="77777777" w:rsidR="00FA451D" w:rsidRDefault="00FA451D" w:rsidP="00FA451D">
      <w:pPr>
        <w:tabs>
          <w:tab w:val="left" w:pos="2649"/>
        </w:tabs>
      </w:pPr>
      <w:r>
        <w:t xml:space="preserve">    &lt;div class="box"&gt;Box 1&lt;/div&gt;</w:t>
      </w:r>
    </w:p>
    <w:p w14:paraId="449A3652" w14:textId="77777777" w:rsidR="00FA451D" w:rsidRDefault="00FA451D" w:rsidP="00FA451D">
      <w:pPr>
        <w:tabs>
          <w:tab w:val="left" w:pos="2649"/>
        </w:tabs>
      </w:pPr>
      <w:r>
        <w:t xml:space="preserve">    &lt;div class="box"&gt;Box 2&lt;/div&gt;</w:t>
      </w:r>
    </w:p>
    <w:p w14:paraId="6B22B2CA" w14:textId="77777777" w:rsidR="00FA451D" w:rsidRDefault="00FA451D" w:rsidP="00FA451D">
      <w:pPr>
        <w:tabs>
          <w:tab w:val="left" w:pos="2649"/>
        </w:tabs>
      </w:pPr>
      <w:r>
        <w:t xml:space="preserve">    &lt;div class="box"&gt;Box 3&lt;/div&gt;</w:t>
      </w:r>
    </w:p>
    <w:p w14:paraId="2D31E8C5" w14:textId="77777777" w:rsidR="00FA451D" w:rsidRDefault="00FA451D" w:rsidP="00FA451D">
      <w:pPr>
        <w:tabs>
          <w:tab w:val="left" w:pos="2649"/>
        </w:tabs>
      </w:pPr>
      <w:r>
        <w:t xml:space="preserve">  &lt;/div&gt;</w:t>
      </w:r>
    </w:p>
    <w:p w14:paraId="2BCDC399" w14:textId="7EBE11D5" w:rsidR="00FA451D" w:rsidRDefault="00FA451D" w:rsidP="00FA451D">
      <w:pPr>
        <w:tabs>
          <w:tab w:val="left" w:pos="2649"/>
        </w:tabs>
      </w:pPr>
      <w:r>
        <w:t>&lt;/body&gt;</w:t>
      </w:r>
    </w:p>
    <w:p w14:paraId="2618FD47" w14:textId="5E95B5F2" w:rsidR="00FA451D" w:rsidRDefault="00FA451D" w:rsidP="00FA451D">
      <w:pPr>
        <w:tabs>
          <w:tab w:val="left" w:pos="2649"/>
        </w:tabs>
      </w:pPr>
      <w:r>
        <w:t>&lt;/html&gt;</w:t>
      </w:r>
    </w:p>
    <w:p w14:paraId="3071FCA7" w14:textId="74F97146" w:rsidR="00FA451D" w:rsidRDefault="00FA451D" w:rsidP="00FA451D">
      <w:pPr>
        <w:tabs>
          <w:tab w:val="left" w:pos="2649"/>
        </w:tabs>
      </w:pPr>
      <w:r>
        <w:t>Output:</w:t>
      </w:r>
    </w:p>
    <w:p w14:paraId="207B750E" w14:textId="2421896E" w:rsidR="00FA451D" w:rsidRDefault="00FA451D" w:rsidP="00FA451D">
      <w:pPr>
        <w:tabs>
          <w:tab w:val="left" w:pos="2649"/>
        </w:tabs>
      </w:pPr>
      <w:r w:rsidRPr="00FA451D">
        <w:rPr>
          <w:noProof/>
          <w:lang w:eastAsia="en-IN"/>
        </w:rPr>
        <w:drawing>
          <wp:inline distT="0" distB="0" distL="0" distR="0" wp14:anchorId="1B60AB91" wp14:editId="6D455AB9">
            <wp:extent cx="5731510" cy="21037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03755"/>
                    </a:xfrm>
                    <a:prstGeom prst="rect">
                      <a:avLst/>
                    </a:prstGeom>
                  </pic:spPr>
                </pic:pic>
              </a:graphicData>
            </a:graphic>
          </wp:inline>
        </w:drawing>
      </w:r>
    </w:p>
    <w:p w14:paraId="35A20AC4" w14:textId="08F3B156" w:rsidR="00FA451D" w:rsidRDefault="00FA451D" w:rsidP="00FA451D">
      <w:pPr>
        <w:tabs>
          <w:tab w:val="left" w:pos="2649"/>
        </w:tabs>
        <w:jc w:val="center"/>
      </w:pPr>
      <w:r>
        <w:t>Project-120</w:t>
      </w:r>
    </w:p>
    <w:p w14:paraId="07E6E4D8" w14:textId="3F74F042" w:rsidR="00FA451D" w:rsidRDefault="00FA451D" w:rsidP="00FA451D">
      <w:pPr>
        <w:tabs>
          <w:tab w:val="left" w:pos="2649"/>
        </w:tabs>
      </w:pPr>
      <w:r>
        <w:t>Demonstrate media query to toggle visibility based on screen size</w:t>
      </w:r>
    </w:p>
    <w:p w14:paraId="61931E65" w14:textId="77777777" w:rsidR="00FA451D" w:rsidRDefault="00FA451D" w:rsidP="00FA451D">
      <w:pPr>
        <w:tabs>
          <w:tab w:val="left" w:pos="2649"/>
        </w:tabs>
      </w:pPr>
      <w:r>
        <w:t>&lt;!DOCTYPE html&gt;</w:t>
      </w:r>
    </w:p>
    <w:p w14:paraId="6401F51C" w14:textId="77777777" w:rsidR="00FA451D" w:rsidRDefault="00FA451D" w:rsidP="00FA451D">
      <w:pPr>
        <w:tabs>
          <w:tab w:val="left" w:pos="2649"/>
        </w:tabs>
      </w:pPr>
      <w:r>
        <w:t>&lt;html lang="en"&gt;</w:t>
      </w:r>
    </w:p>
    <w:p w14:paraId="3A252D02" w14:textId="77777777" w:rsidR="00FA451D" w:rsidRDefault="00FA451D" w:rsidP="00FA451D">
      <w:pPr>
        <w:tabs>
          <w:tab w:val="left" w:pos="2649"/>
        </w:tabs>
      </w:pPr>
      <w:r>
        <w:t>&lt;head&gt;</w:t>
      </w:r>
    </w:p>
    <w:p w14:paraId="3F3C668A" w14:textId="77777777" w:rsidR="00FA451D" w:rsidRDefault="00FA451D" w:rsidP="00FA451D">
      <w:pPr>
        <w:tabs>
          <w:tab w:val="left" w:pos="2649"/>
        </w:tabs>
      </w:pPr>
      <w:r>
        <w:t xml:space="preserve">  &lt;meta charset="UTF-8" /&gt;</w:t>
      </w:r>
    </w:p>
    <w:p w14:paraId="0B369A8C" w14:textId="77777777" w:rsidR="00FA451D" w:rsidRDefault="00FA451D" w:rsidP="00FA451D">
      <w:pPr>
        <w:tabs>
          <w:tab w:val="left" w:pos="2649"/>
        </w:tabs>
      </w:pPr>
      <w:r>
        <w:t xml:space="preserve">  &lt;title&gt;Toggle Visibility with Media Query&lt;/title&gt;</w:t>
      </w:r>
    </w:p>
    <w:p w14:paraId="48D39B3D" w14:textId="77777777" w:rsidR="00FA451D" w:rsidRDefault="00FA451D" w:rsidP="00FA451D">
      <w:pPr>
        <w:tabs>
          <w:tab w:val="left" w:pos="2649"/>
        </w:tabs>
      </w:pPr>
      <w:r>
        <w:t xml:space="preserve">  &lt;style&gt;</w:t>
      </w:r>
    </w:p>
    <w:p w14:paraId="78F75DB4" w14:textId="77777777" w:rsidR="00FA451D" w:rsidRDefault="00FA451D" w:rsidP="00FA451D">
      <w:pPr>
        <w:tabs>
          <w:tab w:val="left" w:pos="2649"/>
        </w:tabs>
      </w:pPr>
      <w:r>
        <w:t xml:space="preserve">    .mobile-only {</w:t>
      </w:r>
    </w:p>
    <w:p w14:paraId="44D2CDD5" w14:textId="77777777" w:rsidR="00FA451D" w:rsidRDefault="00FA451D" w:rsidP="00FA451D">
      <w:pPr>
        <w:tabs>
          <w:tab w:val="left" w:pos="2649"/>
        </w:tabs>
      </w:pPr>
      <w:r>
        <w:t xml:space="preserve">      display: none; /* Hidden by default */</w:t>
      </w:r>
    </w:p>
    <w:p w14:paraId="662F3F91" w14:textId="77777777" w:rsidR="00FA451D" w:rsidRDefault="00FA451D" w:rsidP="00FA451D">
      <w:pPr>
        <w:tabs>
          <w:tab w:val="left" w:pos="2649"/>
        </w:tabs>
      </w:pPr>
      <w:r>
        <w:t xml:space="preserve">      background-color: #ffcc00;</w:t>
      </w:r>
    </w:p>
    <w:p w14:paraId="3DA679B0" w14:textId="77777777" w:rsidR="00FA451D" w:rsidRDefault="00FA451D" w:rsidP="00FA451D">
      <w:pPr>
        <w:tabs>
          <w:tab w:val="left" w:pos="2649"/>
        </w:tabs>
      </w:pPr>
      <w:r>
        <w:t xml:space="preserve">      padding: 15px;</w:t>
      </w:r>
    </w:p>
    <w:p w14:paraId="369730E0" w14:textId="77777777" w:rsidR="00FA451D" w:rsidRDefault="00FA451D" w:rsidP="00FA451D">
      <w:pPr>
        <w:tabs>
          <w:tab w:val="left" w:pos="2649"/>
        </w:tabs>
      </w:pPr>
      <w:r>
        <w:t xml:space="preserve">      text-align: center;</w:t>
      </w:r>
    </w:p>
    <w:p w14:paraId="613AD658" w14:textId="77777777" w:rsidR="00FA451D" w:rsidRDefault="00FA451D" w:rsidP="00FA451D">
      <w:pPr>
        <w:tabs>
          <w:tab w:val="left" w:pos="2649"/>
        </w:tabs>
      </w:pPr>
      <w:r>
        <w:t xml:space="preserve">      font-weight: bold;</w:t>
      </w:r>
    </w:p>
    <w:p w14:paraId="293DC70F" w14:textId="77777777" w:rsidR="00FA451D" w:rsidRDefault="00FA451D" w:rsidP="00FA451D">
      <w:pPr>
        <w:tabs>
          <w:tab w:val="left" w:pos="2649"/>
        </w:tabs>
      </w:pPr>
      <w:r>
        <w:t xml:space="preserve">      margin: 20px;</w:t>
      </w:r>
    </w:p>
    <w:p w14:paraId="420A632A" w14:textId="77777777" w:rsidR="00FA451D" w:rsidRDefault="00FA451D" w:rsidP="00FA451D">
      <w:pPr>
        <w:tabs>
          <w:tab w:val="left" w:pos="2649"/>
        </w:tabs>
      </w:pPr>
      <w:r>
        <w:t xml:space="preserve">    }</w:t>
      </w:r>
    </w:p>
    <w:p w14:paraId="2B1DB89E" w14:textId="1C6E2485" w:rsidR="00FA451D" w:rsidRDefault="00FA451D" w:rsidP="00FA451D">
      <w:pPr>
        <w:tabs>
          <w:tab w:val="left" w:pos="2649"/>
        </w:tabs>
      </w:pPr>
      <w:r>
        <w:t>/* Show on screens 600px or less */</w:t>
      </w:r>
    </w:p>
    <w:p w14:paraId="2E404E01" w14:textId="77777777" w:rsidR="00FA451D" w:rsidRDefault="00FA451D" w:rsidP="00FA451D">
      <w:pPr>
        <w:tabs>
          <w:tab w:val="left" w:pos="2649"/>
        </w:tabs>
      </w:pPr>
      <w:r>
        <w:t xml:space="preserve">    @media (max-width: 600px) {</w:t>
      </w:r>
    </w:p>
    <w:p w14:paraId="73FD5693" w14:textId="77777777" w:rsidR="00FA451D" w:rsidRDefault="00FA451D" w:rsidP="00FA451D">
      <w:pPr>
        <w:tabs>
          <w:tab w:val="left" w:pos="2649"/>
        </w:tabs>
      </w:pPr>
      <w:r>
        <w:t xml:space="preserve">      .mobile-only {</w:t>
      </w:r>
    </w:p>
    <w:p w14:paraId="58EF39EA" w14:textId="77777777" w:rsidR="00FA451D" w:rsidRDefault="00FA451D" w:rsidP="00FA451D">
      <w:pPr>
        <w:tabs>
          <w:tab w:val="left" w:pos="2649"/>
        </w:tabs>
      </w:pPr>
      <w:r>
        <w:t xml:space="preserve">        display: block;</w:t>
      </w:r>
    </w:p>
    <w:p w14:paraId="6C8DB13A" w14:textId="77777777" w:rsidR="00FA451D" w:rsidRDefault="00FA451D" w:rsidP="00FA451D">
      <w:pPr>
        <w:tabs>
          <w:tab w:val="left" w:pos="2649"/>
        </w:tabs>
      </w:pPr>
      <w:r>
        <w:t xml:space="preserve">      }</w:t>
      </w:r>
    </w:p>
    <w:p w14:paraId="12D4FB81" w14:textId="77777777" w:rsidR="00FA451D" w:rsidRDefault="00FA451D" w:rsidP="00FA451D">
      <w:pPr>
        <w:tabs>
          <w:tab w:val="left" w:pos="2649"/>
        </w:tabs>
      </w:pPr>
      <w:r>
        <w:t xml:space="preserve">    }</w:t>
      </w:r>
    </w:p>
    <w:p w14:paraId="0FC13A0A" w14:textId="77777777" w:rsidR="00FA451D" w:rsidRDefault="00FA451D" w:rsidP="00FA451D">
      <w:pPr>
        <w:tabs>
          <w:tab w:val="left" w:pos="2649"/>
        </w:tabs>
      </w:pPr>
      <w:r>
        <w:t xml:space="preserve">  &lt;/style&gt;</w:t>
      </w:r>
    </w:p>
    <w:p w14:paraId="02DC51A0" w14:textId="77777777" w:rsidR="00FA451D" w:rsidRDefault="00FA451D" w:rsidP="00FA451D">
      <w:pPr>
        <w:tabs>
          <w:tab w:val="left" w:pos="2649"/>
        </w:tabs>
      </w:pPr>
      <w:r>
        <w:t>&lt;/head&gt;</w:t>
      </w:r>
    </w:p>
    <w:p w14:paraId="59341F3F" w14:textId="77777777" w:rsidR="00FA451D" w:rsidRDefault="00FA451D" w:rsidP="00FA451D">
      <w:pPr>
        <w:tabs>
          <w:tab w:val="left" w:pos="2649"/>
        </w:tabs>
      </w:pPr>
      <w:r>
        <w:t>&lt;body&gt;</w:t>
      </w:r>
    </w:p>
    <w:p w14:paraId="6754DE03" w14:textId="1BD8ADFD" w:rsidR="00FA451D" w:rsidRDefault="00FA451D" w:rsidP="00FA451D">
      <w:pPr>
        <w:tabs>
          <w:tab w:val="left" w:pos="2649"/>
        </w:tabs>
      </w:pPr>
      <w:r>
        <w:t xml:space="preserve"> &lt;div class="mobile-only"&gt;</w:t>
      </w:r>
    </w:p>
    <w:p w14:paraId="3DD5F57A" w14:textId="77777777" w:rsidR="00FA451D" w:rsidRDefault="00FA451D" w:rsidP="00FA451D">
      <w:pPr>
        <w:tabs>
          <w:tab w:val="left" w:pos="2649"/>
        </w:tabs>
      </w:pPr>
      <w:r>
        <w:t xml:space="preserve">    This message only appears on small screens (≤600px)!</w:t>
      </w:r>
    </w:p>
    <w:p w14:paraId="48F98C56" w14:textId="77777777" w:rsidR="00FA451D" w:rsidRDefault="00FA451D" w:rsidP="00FA451D">
      <w:pPr>
        <w:tabs>
          <w:tab w:val="left" w:pos="2649"/>
        </w:tabs>
      </w:pPr>
      <w:r>
        <w:t xml:space="preserve">  &lt;/div&gt;</w:t>
      </w:r>
    </w:p>
    <w:p w14:paraId="03719126" w14:textId="786B571B" w:rsidR="00FA451D" w:rsidRDefault="00FA451D" w:rsidP="00FA451D">
      <w:pPr>
        <w:tabs>
          <w:tab w:val="left" w:pos="2649"/>
        </w:tabs>
      </w:pPr>
      <w:r>
        <w:t>&lt;p&gt;Resize the window to see the message toggle.&lt;/p&gt;</w:t>
      </w:r>
    </w:p>
    <w:p w14:paraId="642D8628" w14:textId="28899DE1" w:rsidR="00FA451D" w:rsidRDefault="00FA451D" w:rsidP="00FA451D">
      <w:pPr>
        <w:tabs>
          <w:tab w:val="left" w:pos="2649"/>
        </w:tabs>
      </w:pPr>
      <w:r>
        <w:t>&lt;/body&gt;</w:t>
      </w:r>
    </w:p>
    <w:p w14:paraId="0431F1A4" w14:textId="487BD689" w:rsidR="00FA451D" w:rsidRDefault="00FA451D" w:rsidP="00FA451D">
      <w:pPr>
        <w:tabs>
          <w:tab w:val="left" w:pos="2649"/>
        </w:tabs>
      </w:pPr>
      <w:r>
        <w:t>&lt;/html&gt;</w:t>
      </w:r>
    </w:p>
    <w:p w14:paraId="51E225E7" w14:textId="7DEB5BC5" w:rsidR="00FA451D" w:rsidRDefault="00FA451D" w:rsidP="00FA451D">
      <w:pPr>
        <w:tabs>
          <w:tab w:val="left" w:pos="2649"/>
        </w:tabs>
      </w:pPr>
      <w:r>
        <w:t>Output:</w:t>
      </w:r>
    </w:p>
    <w:p w14:paraId="492C8329" w14:textId="70FEC5D5" w:rsidR="00FA451D" w:rsidRDefault="00FA451D" w:rsidP="00FA451D">
      <w:pPr>
        <w:tabs>
          <w:tab w:val="left" w:pos="2649"/>
        </w:tabs>
      </w:pPr>
      <w:r w:rsidRPr="00FA451D">
        <w:rPr>
          <w:noProof/>
          <w:lang w:eastAsia="en-IN"/>
        </w:rPr>
        <w:drawing>
          <wp:inline distT="0" distB="0" distL="0" distR="0" wp14:anchorId="53653326" wp14:editId="6C681BC8">
            <wp:extent cx="5163271" cy="1971950"/>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63271" cy="1971950"/>
                    </a:xfrm>
                    <a:prstGeom prst="rect">
                      <a:avLst/>
                    </a:prstGeom>
                  </pic:spPr>
                </pic:pic>
              </a:graphicData>
            </a:graphic>
          </wp:inline>
        </w:drawing>
      </w:r>
    </w:p>
    <w:p w14:paraId="78F87815" w14:textId="502FA402" w:rsidR="00FA451D" w:rsidRDefault="00FA451D" w:rsidP="00FA451D">
      <w:pPr>
        <w:tabs>
          <w:tab w:val="left" w:pos="2649"/>
        </w:tabs>
      </w:pPr>
    </w:p>
    <w:p w14:paraId="4EB3B3AC" w14:textId="1D88402D" w:rsidR="00FA451D" w:rsidRDefault="00FA451D" w:rsidP="00FA451D">
      <w:pPr>
        <w:tabs>
          <w:tab w:val="left" w:pos="2649"/>
        </w:tabs>
        <w:jc w:val="center"/>
      </w:pPr>
      <w:r>
        <w:t>Project-121</w:t>
      </w:r>
    </w:p>
    <w:p w14:paraId="0F12C383" w14:textId="09A08E31" w:rsidR="00FA451D" w:rsidRDefault="00FA451D" w:rsidP="00FA451D">
      <w:pPr>
        <w:tabs>
          <w:tab w:val="left" w:pos="2649"/>
        </w:tabs>
      </w:pPr>
      <w:r>
        <w:t>Demonstrate the use of `getElementById` to access and modify an element</w:t>
      </w:r>
    </w:p>
    <w:p w14:paraId="3AFEFE28" w14:textId="77777777" w:rsidR="00FA451D" w:rsidRDefault="00FA451D" w:rsidP="00FA451D">
      <w:pPr>
        <w:tabs>
          <w:tab w:val="left" w:pos="2649"/>
        </w:tabs>
      </w:pPr>
      <w:r>
        <w:t>&lt;!DOCTYPE html&gt;</w:t>
      </w:r>
    </w:p>
    <w:p w14:paraId="63690771" w14:textId="77777777" w:rsidR="00FA451D" w:rsidRDefault="00FA451D" w:rsidP="00FA451D">
      <w:pPr>
        <w:tabs>
          <w:tab w:val="left" w:pos="2649"/>
        </w:tabs>
      </w:pPr>
      <w:r>
        <w:t>&lt;html lang="en"&gt;</w:t>
      </w:r>
    </w:p>
    <w:p w14:paraId="4F4F5BC2" w14:textId="77777777" w:rsidR="00FA451D" w:rsidRDefault="00FA451D" w:rsidP="00FA451D">
      <w:pPr>
        <w:tabs>
          <w:tab w:val="left" w:pos="2649"/>
        </w:tabs>
      </w:pPr>
      <w:r>
        <w:t>&lt;head&gt;</w:t>
      </w:r>
    </w:p>
    <w:p w14:paraId="327FF5EC" w14:textId="77777777" w:rsidR="00FA451D" w:rsidRDefault="00FA451D" w:rsidP="00FA451D">
      <w:pPr>
        <w:tabs>
          <w:tab w:val="left" w:pos="2649"/>
        </w:tabs>
      </w:pPr>
      <w:r>
        <w:t xml:space="preserve">  &lt;meta charset="UTF-8" /&gt;</w:t>
      </w:r>
    </w:p>
    <w:p w14:paraId="720A2D68" w14:textId="77777777" w:rsidR="00FA451D" w:rsidRDefault="00FA451D" w:rsidP="00FA451D">
      <w:pPr>
        <w:tabs>
          <w:tab w:val="left" w:pos="2649"/>
        </w:tabs>
      </w:pPr>
      <w:r>
        <w:t xml:space="preserve">  &lt;title&gt;getElementById Example&lt;/title&gt;</w:t>
      </w:r>
    </w:p>
    <w:p w14:paraId="0B7CE459" w14:textId="77777777" w:rsidR="00FA451D" w:rsidRDefault="00FA451D" w:rsidP="00FA451D">
      <w:pPr>
        <w:tabs>
          <w:tab w:val="left" w:pos="2649"/>
        </w:tabs>
      </w:pPr>
      <w:r>
        <w:t xml:space="preserve">  &lt;style&gt;</w:t>
      </w:r>
    </w:p>
    <w:p w14:paraId="5150DDA8" w14:textId="77777777" w:rsidR="00FA451D" w:rsidRDefault="00FA451D" w:rsidP="00FA451D">
      <w:pPr>
        <w:tabs>
          <w:tab w:val="left" w:pos="2649"/>
        </w:tabs>
      </w:pPr>
      <w:r>
        <w:t xml:space="preserve">    #myParagraph {</w:t>
      </w:r>
    </w:p>
    <w:p w14:paraId="26546022" w14:textId="77777777" w:rsidR="00FA451D" w:rsidRDefault="00FA451D" w:rsidP="00FA451D">
      <w:pPr>
        <w:tabs>
          <w:tab w:val="left" w:pos="2649"/>
        </w:tabs>
      </w:pPr>
      <w:r>
        <w:t xml:space="preserve">      color: black;</w:t>
      </w:r>
    </w:p>
    <w:p w14:paraId="0DF8B3A0" w14:textId="77777777" w:rsidR="00FA451D" w:rsidRDefault="00FA451D" w:rsidP="00FA451D">
      <w:pPr>
        <w:tabs>
          <w:tab w:val="left" w:pos="2649"/>
        </w:tabs>
      </w:pPr>
      <w:r>
        <w:t xml:space="preserve">      font-size: 18px;</w:t>
      </w:r>
    </w:p>
    <w:p w14:paraId="190FA83E" w14:textId="77777777" w:rsidR="00FA451D" w:rsidRDefault="00FA451D" w:rsidP="00FA451D">
      <w:pPr>
        <w:tabs>
          <w:tab w:val="left" w:pos="2649"/>
        </w:tabs>
      </w:pPr>
      <w:r>
        <w:t xml:space="preserve">    }</w:t>
      </w:r>
    </w:p>
    <w:p w14:paraId="08B5FEF6" w14:textId="77777777" w:rsidR="00FA451D" w:rsidRDefault="00FA451D" w:rsidP="00FA451D">
      <w:pPr>
        <w:tabs>
          <w:tab w:val="left" w:pos="2649"/>
        </w:tabs>
      </w:pPr>
      <w:r>
        <w:t xml:space="preserve">  &lt;/style&gt;</w:t>
      </w:r>
    </w:p>
    <w:p w14:paraId="4902CBD4" w14:textId="77777777" w:rsidR="00FA451D" w:rsidRDefault="00FA451D" w:rsidP="00FA451D">
      <w:pPr>
        <w:tabs>
          <w:tab w:val="left" w:pos="2649"/>
        </w:tabs>
      </w:pPr>
      <w:r>
        <w:t>&lt;/head&gt;</w:t>
      </w:r>
    </w:p>
    <w:p w14:paraId="0B526128" w14:textId="77777777" w:rsidR="00FA451D" w:rsidRDefault="00FA451D" w:rsidP="00FA451D">
      <w:pPr>
        <w:tabs>
          <w:tab w:val="left" w:pos="2649"/>
        </w:tabs>
      </w:pPr>
      <w:r>
        <w:t>&lt;body&gt;</w:t>
      </w:r>
    </w:p>
    <w:p w14:paraId="4A4A2003" w14:textId="5EDF0433" w:rsidR="00FA451D" w:rsidRDefault="00FA451D" w:rsidP="00FA451D">
      <w:pPr>
        <w:tabs>
          <w:tab w:val="left" w:pos="2649"/>
        </w:tabs>
      </w:pPr>
      <w:r>
        <w:t xml:space="preserve">  &lt;p id="myParagraph"&gt;Original paragraph text.&lt;/p&gt;</w:t>
      </w:r>
    </w:p>
    <w:p w14:paraId="18BAF1E0" w14:textId="77777777" w:rsidR="00FA451D" w:rsidRDefault="00FA451D" w:rsidP="00FA451D">
      <w:pPr>
        <w:tabs>
          <w:tab w:val="left" w:pos="2649"/>
        </w:tabs>
      </w:pPr>
      <w:r>
        <w:t xml:space="preserve">  &lt;button onclick="changeContent()"&gt;Change Text &amp; Color&lt;/button&gt;</w:t>
      </w:r>
    </w:p>
    <w:p w14:paraId="1B3D9687" w14:textId="1E59FA0A" w:rsidR="00FA451D" w:rsidRDefault="00FA451D" w:rsidP="00FA451D">
      <w:pPr>
        <w:tabs>
          <w:tab w:val="left" w:pos="2649"/>
        </w:tabs>
      </w:pPr>
      <w:r>
        <w:t xml:space="preserve"> &lt;script&gt;</w:t>
      </w:r>
    </w:p>
    <w:p w14:paraId="24C479A2" w14:textId="77777777" w:rsidR="00FA451D" w:rsidRDefault="00FA451D" w:rsidP="00FA451D">
      <w:pPr>
        <w:tabs>
          <w:tab w:val="left" w:pos="2649"/>
        </w:tabs>
      </w:pPr>
      <w:r>
        <w:t xml:space="preserve">    function changeContent() {</w:t>
      </w:r>
    </w:p>
    <w:p w14:paraId="207B055C" w14:textId="77777777" w:rsidR="00FA451D" w:rsidRDefault="00FA451D" w:rsidP="00FA451D">
      <w:pPr>
        <w:tabs>
          <w:tab w:val="left" w:pos="2649"/>
        </w:tabs>
      </w:pPr>
      <w:r>
        <w:t xml:space="preserve">      // Access the element by its ID</w:t>
      </w:r>
    </w:p>
    <w:p w14:paraId="2A89552B" w14:textId="77777777" w:rsidR="00FA451D" w:rsidRDefault="00FA451D" w:rsidP="00FA451D">
      <w:pPr>
        <w:tabs>
          <w:tab w:val="left" w:pos="2649"/>
        </w:tabs>
      </w:pPr>
      <w:r>
        <w:t xml:space="preserve">      const para = document.getElementById('myParagraph');</w:t>
      </w:r>
    </w:p>
    <w:p w14:paraId="7F6DA3DA" w14:textId="5EE333E9" w:rsidR="00FA451D" w:rsidRDefault="00FA451D" w:rsidP="00FA451D">
      <w:pPr>
        <w:tabs>
          <w:tab w:val="left" w:pos="2649"/>
        </w:tabs>
      </w:pPr>
      <w:r>
        <w:t xml:space="preserve"> // Modify the text content</w:t>
      </w:r>
    </w:p>
    <w:p w14:paraId="2C33D4E9" w14:textId="77777777" w:rsidR="00FA451D" w:rsidRDefault="00FA451D" w:rsidP="00FA451D">
      <w:pPr>
        <w:tabs>
          <w:tab w:val="left" w:pos="2649"/>
        </w:tabs>
      </w:pPr>
      <w:r>
        <w:t xml:space="preserve">      para.textContent = 'The text has been changed!';</w:t>
      </w:r>
    </w:p>
    <w:p w14:paraId="37510883" w14:textId="0A27E659" w:rsidR="00FA451D" w:rsidRDefault="00FA451D" w:rsidP="00FA451D">
      <w:pPr>
        <w:tabs>
          <w:tab w:val="left" w:pos="2649"/>
        </w:tabs>
      </w:pPr>
      <w:r>
        <w:t xml:space="preserve">  // Modify the style (color)</w:t>
      </w:r>
    </w:p>
    <w:p w14:paraId="3AC05CFC" w14:textId="77777777" w:rsidR="00FA451D" w:rsidRDefault="00FA451D" w:rsidP="00FA451D">
      <w:pPr>
        <w:tabs>
          <w:tab w:val="left" w:pos="2649"/>
        </w:tabs>
      </w:pPr>
      <w:r>
        <w:t xml:space="preserve">      para.style.color = 'crimson';</w:t>
      </w:r>
    </w:p>
    <w:p w14:paraId="00BC0FC2" w14:textId="77777777" w:rsidR="00FA451D" w:rsidRDefault="00FA451D" w:rsidP="00FA451D">
      <w:pPr>
        <w:tabs>
          <w:tab w:val="left" w:pos="2649"/>
        </w:tabs>
      </w:pPr>
      <w:r>
        <w:t xml:space="preserve">    }</w:t>
      </w:r>
    </w:p>
    <w:p w14:paraId="49B541A5" w14:textId="77777777" w:rsidR="00FA451D" w:rsidRDefault="00FA451D" w:rsidP="00FA451D">
      <w:pPr>
        <w:tabs>
          <w:tab w:val="left" w:pos="2649"/>
        </w:tabs>
      </w:pPr>
      <w:r>
        <w:t xml:space="preserve">  &lt;/script&gt;</w:t>
      </w:r>
    </w:p>
    <w:p w14:paraId="3A1E6F3C" w14:textId="37BC8F44" w:rsidR="00FA451D" w:rsidRDefault="00FA451D" w:rsidP="00FA451D">
      <w:pPr>
        <w:tabs>
          <w:tab w:val="left" w:pos="2649"/>
        </w:tabs>
      </w:pPr>
      <w:r>
        <w:t>&lt;/body&gt;</w:t>
      </w:r>
    </w:p>
    <w:p w14:paraId="6F7BAEC3" w14:textId="57D1009D" w:rsidR="00FA451D" w:rsidRDefault="00FA451D" w:rsidP="00FA451D">
      <w:pPr>
        <w:tabs>
          <w:tab w:val="left" w:pos="2649"/>
        </w:tabs>
      </w:pPr>
      <w:r>
        <w:t>&lt;/html&gt;</w:t>
      </w:r>
    </w:p>
    <w:p w14:paraId="081169DF" w14:textId="6A4FACF2" w:rsidR="00FA451D" w:rsidRDefault="00FA451D" w:rsidP="00FA451D">
      <w:pPr>
        <w:tabs>
          <w:tab w:val="left" w:pos="2649"/>
        </w:tabs>
      </w:pPr>
      <w:r>
        <w:t>Output:</w:t>
      </w:r>
    </w:p>
    <w:p w14:paraId="0DAABD7F" w14:textId="494FD38C" w:rsidR="00FA451D" w:rsidRDefault="00FA451D" w:rsidP="00FA451D">
      <w:pPr>
        <w:tabs>
          <w:tab w:val="left" w:pos="2649"/>
        </w:tabs>
      </w:pPr>
      <w:r w:rsidRPr="00FA451D">
        <w:rPr>
          <w:noProof/>
          <w:lang w:eastAsia="en-IN"/>
        </w:rPr>
        <w:drawing>
          <wp:inline distT="0" distB="0" distL="0" distR="0" wp14:anchorId="67522822" wp14:editId="6CEFDF21">
            <wp:extent cx="4550735" cy="130746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74513" cy="1314297"/>
                    </a:xfrm>
                    <a:prstGeom prst="rect">
                      <a:avLst/>
                    </a:prstGeom>
                  </pic:spPr>
                </pic:pic>
              </a:graphicData>
            </a:graphic>
          </wp:inline>
        </w:drawing>
      </w:r>
    </w:p>
    <w:p w14:paraId="167384B1" w14:textId="3221F6FA" w:rsidR="00FA451D" w:rsidRDefault="00FA451D" w:rsidP="00FA451D">
      <w:pPr>
        <w:tabs>
          <w:tab w:val="left" w:pos="2649"/>
        </w:tabs>
        <w:jc w:val="center"/>
      </w:pPr>
      <w:r>
        <w:t>Project-122</w:t>
      </w:r>
    </w:p>
    <w:p w14:paraId="5C0CA91D" w14:textId="14DA6C85" w:rsidR="00FA451D" w:rsidRDefault="00135643" w:rsidP="00FA451D">
      <w:pPr>
        <w:tabs>
          <w:tab w:val="left" w:pos="2649"/>
        </w:tabs>
      </w:pPr>
      <w:r>
        <w:t>Demonstrate the use of `getElementsByClassName` to access multiple elements</w:t>
      </w:r>
    </w:p>
    <w:p w14:paraId="1627CBED" w14:textId="77777777" w:rsidR="00135643" w:rsidRDefault="00135643" w:rsidP="00135643">
      <w:pPr>
        <w:tabs>
          <w:tab w:val="left" w:pos="2649"/>
        </w:tabs>
      </w:pPr>
      <w:r>
        <w:t>&lt;!DOCTYPE html&gt;</w:t>
      </w:r>
    </w:p>
    <w:p w14:paraId="0FC7076F" w14:textId="77777777" w:rsidR="00135643" w:rsidRDefault="00135643" w:rsidP="00135643">
      <w:pPr>
        <w:tabs>
          <w:tab w:val="left" w:pos="2649"/>
        </w:tabs>
      </w:pPr>
      <w:r>
        <w:t>&lt;html&gt;</w:t>
      </w:r>
    </w:p>
    <w:p w14:paraId="6174F9F9" w14:textId="77777777" w:rsidR="00135643" w:rsidRDefault="00135643" w:rsidP="00135643">
      <w:pPr>
        <w:tabs>
          <w:tab w:val="left" w:pos="2649"/>
        </w:tabs>
      </w:pPr>
      <w:r>
        <w:t>&lt;head&gt;</w:t>
      </w:r>
    </w:p>
    <w:p w14:paraId="5FA6BEB0" w14:textId="77777777" w:rsidR="00135643" w:rsidRDefault="00135643" w:rsidP="00135643">
      <w:pPr>
        <w:tabs>
          <w:tab w:val="left" w:pos="2649"/>
        </w:tabs>
      </w:pPr>
      <w:r>
        <w:t xml:space="preserve">  &lt;title&gt;getElementsByClassName Example&lt;/title&gt;</w:t>
      </w:r>
    </w:p>
    <w:p w14:paraId="1AEE6219" w14:textId="77777777" w:rsidR="00135643" w:rsidRDefault="00135643" w:rsidP="00135643">
      <w:pPr>
        <w:tabs>
          <w:tab w:val="left" w:pos="2649"/>
        </w:tabs>
      </w:pPr>
      <w:r>
        <w:t>&lt;/head&gt;</w:t>
      </w:r>
    </w:p>
    <w:p w14:paraId="46360BBC" w14:textId="77777777" w:rsidR="00135643" w:rsidRDefault="00135643" w:rsidP="00135643">
      <w:pPr>
        <w:tabs>
          <w:tab w:val="left" w:pos="2649"/>
        </w:tabs>
      </w:pPr>
      <w:r>
        <w:t>&lt;body&gt;</w:t>
      </w:r>
    </w:p>
    <w:p w14:paraId="4A346F5B" w14:textId="11E1F1A3" w:rsidR="00135643" w:rsidRDefault="00135643" w:rsidP="00135643">
      <w:pPr>
        <w:tabs>
          <w:tab w:val="left" w:pos="2649"/>
        </w:tabs>
      </w:pPr>
      <w:r>
        <w:t xml:space="preserve">  &lt;div class="highlight"&gt;Item 1&lt;/div&gt;</w:t>
      </w:r>
    </w:p>
    <w:p w14:paraId="58A0C029" w14:textId="77777777" w:rsidR="00135643" w:rsidRDefault="00135643" w:rsidP="00135643">
      <w:pPr>
        <w:tabs>
          <w:tab w:val="left" w:pos="2649"/>
        </w:tabs>
      </w:pPr>
      <w:r>
        <w:t xml:space="preserve">  &lt;div class="highlight"&gt;Item 2&lt;/div&gt;</w:t>
      </w:r>
    </w:p>
    <w:p w14:paraId="29F8D763" w14:textId="77777777" w:rsidR="00135643" w:rsidRDefault="00135643" w:rsidP="00135643">
      <w:pPr>
        <w:tabs>
          <w:tab w:val="left" w:pos="2649"/>
        </w:tabs>
      </w:pPr>
      <w:r>
        <w:t xml:space="preserve">  &lt;div class="highlight"&gt;Item 3&lt;/div&gt;</w:t>
      </w:r>
    </w:p>
    <w:p w14:paraId="4A6BB96C" w14:textId="77777777" w:rsidR="00135643" w:rsidRDefault="00135643" w:rsidP="00135643">
      <w:pPr>
        <w:tabs>
          <w:tab w:val="left" w:pos="2649"/>
        </w:tabs>
      </w:pPr>
      <w:r>
        <w:t xml:space="preserve">  &lt;div&gt;Item 4&lt;/div&gt;</w:t>
      </w:r>
    </w:p>
    <w:p w14:paraId="3F12E7FC" w14:textId="47B8A6C0" w:rsidR="00135643" w:rsidRDefault="00135643" w:rsidP="00135643">
      <w:pPr>
        <w:tabs>
          <w:tab w:val="left" w:pos="2649"/>
        </w:tabs>
      </w:pPr>
      <w:r>
        <w:t>&lt;script&gt;</w:t>
      </w:r>
    </w:p>
    <w:p w14:paraId="535A7295" w14:textId="77777777" w:rsidR="00135643" w:rsidRDefault="00135643" w:rsidP="00135643">
      <w:pPr>
        <w:tabs>
          <w:tab w:val="left" w:pos="2649"/>
        </w:tabs>
      </w:pPr>
      <w:r>
        <w:t xml:space="preserve">    // Access all elements with the class "highlight"</w:t>
      </w:r>
    </w:p>
    <w:p w14:paraId="4FEA9545" w14:textId="77777777" w:rsidR="00135643" w:rsidRDefault="00135643" w:rsidP="00135643">
      <w:pPr>
        <w:tabs>
          <w:tab w:val="left" w:pos="2649"/>
        </w:tabs>
      </w:pPr>
      <w:r>
        <w:t xml:space="preserve">    let elements = document.getElementsByClassName("highlight");</w:t>
      </w:r>
    </w:p>
    <w:p w14:paraId="7F591286" w14:textId="27353149" w:rsidR="00135643" w:rsidRDefault="00135643" w:rsidP="00135643">
      <w:pPr>
        <w:tabs>
          <w:tab w:val="left" w:pos="2649"/>
        </w:tabs>
      </w:pPr>
      <w:r>
        <w:t xml:space="preserve">  // Loop through the collection and change the text color</w:t>
      </w:r>
    </w:p>
    <w:p w14:paraId="1728AC39" w14:textId="77777777" w:rsidR="00135643" w:rsidRDefault="00135643" w:rsidP="00135643">
      <w:pPr>
        <w:tabs>
          <w:tab w:val="left" w:pos="2649"/>
        </w:tabs>
      </w:pPr>
      <w:r>
        <w:t xml:space="preserve">    for (let i = 0; i &lt; elements.length; i++) {</w:t>
      </w:r>
    </w:p>
    <w:p w14:paraId="0E63BED5" w14:textId="77777777" w:rsidR="00135643" w:rsidRDefault="00135643" w:rsidP="00135643">
      <w:pPr>
        <w:tabs>
          <w:tab w:val="left" w:pos="2649"/>
        </w:tabs>
      </w:pPr>
      <w:r>
        <w:t xml:space="preserve">      elements[i].style.color = "red";</w:t>
      </w:r>
    </w:p>
    <w:p w14:paraId="239CA6BB" w14:textId="77777777" w:rsidR="00135643" w:rsidRDefault="00135643" w:rsidP="00135643">
      <w:pPr>
        <w:tabs>
          <w:tab w:val="left" w:pos="2649"/>
        </w:tabs>
      </w:pPr>
      <w:r>
        <w:t xml:space="preserve">      console.log(elements[i].textContent); // Log content to the console</w:t>
      </w:r>
    </w:p>
    <w:p w14:paraId="4BB513FF" w14:textId="77777777" w:rsidR="00135643" w:rsidRDefault="00135643" w:rsidP="00135643">
      <w:pPr>
        <w:tabs>
          <w:tab w:val="left" w:pos="2649"/>
        </w:tabs>
      </w:pPr>
      <w:r>
        <w:t xml:space="preserve">    }</w:t>
      </w:r>
    </w:p>
    <w:p w14:paraId="7CCD0316" w14:textId="77777777" w:rsidR="00135643" w:rsidRDefault="00135643" w:rsidP="00135643">
      <w:pPr>
        <w:tabs>
          <w:tab w:val="left" w:pos="2649"/>
        </w:tabs>
      </w:pPr>
      <w:r>
        <w:t xml:space="preserve">  &lt;/script&gt;</w:t>
      </w:r>
    </w:p>
    <w:p w14:paraId="70200ACA" w14:textId="284C7FC0" w:rsidR="00135643" w:rsidRDefault="00135643" w:rsidP="00135643">
      <w:pPr>
        <w:tabs>
          <w:tab w:val="left" w:pos="2649"/>
        </w:tabs>
      </w:pPr>
      <w:r>
        <w:t>&lt;/body&gt;</w:t>
      </w:r>
    </w:p>
    <w:p w14:paraId="1A81E49E" w14:textId="23FFC48C" w:rsidR="00135643" w:rsidRDefault="00135643" w:rsidP="00135643">
      <w:pPr>
        <w:tabs>
          <w:tab w:val="left" w:pos="2649"/>
        </w:tabs>
      </w:pPr>
      <w:r>
        <w:t>&lt;/html&gt;</w:t>
      </w:r>
    </w:p>
    <w:p w14:paraId="2623E988" w14:textId="6330B375" w:rsidR="00135643" w:rsidRDefault="00135643" w:rsidP="00135643">
      <w:pPr>
        <w:tabs>
          <w:tab w:val="left" w:pos="2649"/>
        </w:tabs>
      </w:pPr>
      <w:r>
        <w:t>Output:</w:t>
      </w:r>
    </w:p>
    <w:p w14:paraId="5E616CCA" w14:textId="73E9B8D0" w:rsidR="00135643" w:rsidRDefault="00135643" w:rsidP="00135643">
      <w:pPr>
        <w:tabs>
          <w:tab w:val="left" w:pos="2649"/>
        </w:tabs>
      </w:pPr>
      <w:r w:rsidRPr="00135643">
        <w:rPr>
          <w:noProof/>
          <w:lang w:eastAsia="en-IN"/>
        </w:rPr>
        <w:drawing>
          <wp:inline distT="0" distB="0" distL="0" distR="0" wp14:anchorId="78AAC0F7" wp14:editId="49B9B1E0">
            <wp:extent cx="4829849" cy="1829055"/>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29849" cy="1829055"/>
                    </a:xfrm>
                    <a:prstGeom prst="rect">
                      <a:avLst/>
                    </a:prstGeom>
                  </pic:spPr>
                </pic:pic>
              </a:graphicData>
            </a:graphic>
          </wp:inline>
        </w:drawing>
      </w:r>
    </w:p>
    <w:p w14:paraId="6863E69E" w14:textId="74A0F7AD" w:rsidR="00135643" w:rsidRDefault="00135643" w:rsidP="00135643">
      <w:pPr>
        <w:tabs>
          <w:tab w:val="left" w:pos="2649"/>
        </w:tabs>
        <w:jc w:val="center"/>
      </w:pPr>
      <w:r>
        <w:t>Project-123</w:t>
      </w:r>
    </w:p>
    <w:p w14:paraId="5E4A99E3" w14:textId="19181DF1" w:rsidR="00135643" w:rsidRDefault="00135643" w:rsidP="00135643">
      <w:pPr>
        <w:tabs>
          <w:tab w:val="left" w:pos="2649"/>
        </w:tabs>
      </w:pPr>
      <w:r>
        <w:t>Demonstrate how to change content using `textContent` with a button click</w:t>
      </w:r>
    </w:p>
    <w:p w14:paraId="17E7967D" w14:textId="77777777" w:rsidR="00135643" w:rsidRDefault="00135643" w:rsidP="00135643">
      <w:pPr>
        <w:tabs>
          <w:tab w:val="left" w:pos="2649"/>
        </w:tabs>
      </w:pPr>
      <w:r>
        <w:t>&lt;!DOCTYPE html&gt;</w:t>
      </w:r>
    </w:p>
    <w:p w14:paraId="2A84F5E1" w14:textId="77777777" w:rsidR="00135643" w:rsidRDefault="00135643" w:rsidP="00135643">
      <w:pPr>
        <w:tabs>
          <w:tab w:val="left" w:pos="2649"/>
        </w:tabs>
      </w:pPr>
      <w:r>
        <w:t>&lt;html&gt;</w:t>
      </w:r>
    </w:p>
    <w:p w14:paraId="49D9829E" w14:textId="77777777" w:rsidR="00135643" w:rsidRDefault="00135643" w:rsidP="00135643">
      <w:pPr>
        <w:tabs>
          <w:tab w:val="left" w:pos="2649"/>
        </w:tabs>
      </w:pPr>
      <w:r>
        <w:t>&lt;head&gt;</w:t>
      </w:r>
    </w:p>
    <w:p w14:paraId="3874C4FC" w14:textId="77777777" w:rsidR="00135643" w:rsidRDefault="00135643" w:rsidP="00135643">
      <w:pPr>
        <w:tabs>
          <w:tab w:val="left" w:pos="2649"/>
        </w:tabs>
      </w:pPr>
      <w:r>
        <w:t xml:space="preserve">  &lt;title&gt;Change Content Example&lt;/title&gt;</w:t>
      </w:r>
    </w:p>
    <w:p w14:paraId="72B5CC5D" w14:textId="77777777" w:rsidR="00135643" w:rsidRDefault="00135643" w:rsidP="00135643">
      <w:pPr>
        <w:tabs>
          <w:tab w:val="left" w:pos="2649"/>
        </w:tabs>
      </w:pPr>
      <w:r>
        <w:t>&lt;/head&gt;</w:t>
      </w:r>
    </w:p>
    <w:p w14:paraId="436DFD4D" w14:textId="77777777" w:rsidR="00135643" w:rsidRDefault="00135643" w:rsidP="00135643">
      <w:pPr>
        <w:tabs>
          <w:tab w:val="left" w:pos="2649"/>
        </w:tabs>
      </w:pPr>
      <w:r>
        <w:t>&lt;body&gt;</w:t>
      </w:r>
    </w:p>
    <w:p w14:paraId="7AF28CD1" w14:textId="3CFC934C" w:rsidR="00135643" w:rsidRDefault="00135643" w:rsidP="00135643">
      <w:pPr>
        <w:tabs>
          <w:tab w:val="left" w:pos="2649"/>
        </w:tabs>
      </w:pPr>
      <w:r>
        <w:t>&lt;p id="message"&gt;Original message&lt;/p&gt;</w:t>
      </w:r>
    </w:p>
    <w:p w14:paraId="461121D7" w14:textId="77777777" w:rsidR="00135643" w:rsidRDefault="00135643" w:rsidP="00135643">
      <w:pPr>
        <w:tabs>
          <w:tab w:val="left" w:pos="2649"/>
        </w:tabs>
      </w:pPr>
      <w:r>
        <w:t xml:space="preserve">  &lt;button onclick="changeMessage()"&gt;Click Me!&lt;/button&gt;</w:t>
      </w:r>
    </w:p>
    <w:p w14:paraId="72E62B95" w14:textId="502452FA" w:rsidR="00135643" w:rsidRDefault="00135643" w:rsidP="00135643">
      <w:pPr>
        <w:tabs>
          <w:tab w:val="left" w:pos="2649"/>
        </w:tabs>
      </w:pPr>
      <w:r>
        <w:t>&lt;script&gt;</w:t>
      </w:r>
    </w:p>
    <w:p w14:paraId="0322F2E3" w14:textId="77777777" w:rsidR="00135643" w:rsidRDefault="00135643" w:rsidP="00135643">
      <w:pPr>
        <w:tabs>
          <w:tab w:val="left" w:pos="2649"/>
        </w:tabs>
      </w:pPr>
      <w:r>
        <w:t xml:space="preserve">    function changeMessage() {</w:t>
      </w:r>
    </w:p>
    <w:p w14:paraId="6ECC9666" w14:textId="77777777" w:rsidR="00135643" w:rsidRDefault="00135643" w:rsidP="00135643">
      <w:pPr>
        <w:tabs>
          <w:tab w:val="left" w:pos="2649"/>
        </w:tabs>
      </w:pPr>
      <w:r>
        <w:t xml:space="preserve">      // Access the paragraph by ID and change its content</w:t>
      </w:r>
    </w:p>
    <w:p w14:paraId="39B2C024" w14:textId="77777777" w:rsidR="00135643" w:rsidRDefault="00135643" w:rsidP="00135643">
      <w:pPr>
        <w:tabs>
          <w:tab w:val="left" w:pos="2649"/>
        </w:tabs>
      </w:pPr>
      <w:r>
        <w:t xml:space="preserve">      let paragraph = document.getElementById("message");</w:t>
      </w:r>
    </w:p>
    <w:p w14:paraId="19820404" w14:textId="77777777" w:rsidR="00135643" w:rsidRDefault="00135643" w:rsidP="00135643">
      <w:pPr>
        <w:tabs>
          <w:tab w:val="left" w:pos="2649"/>
        </w:tabs>
      </w:pPr>
      <w:r>
        <w:t xml:space="preserve">      paragraph.textContent = "The message has been changed!";</w:t>
      </w:r>
    </w:p>
    <w:p w14:paraId="2BE0C640" w14:textId="77777777" w:rsidR="00135643" w:rsidRDefault="00135643" w:rsidP="00135643">
      <w:pPr>
        <w:tabs>
          <w:tab w:val="left" w:pos="2649"/>
        </w:tabs>
      </w:pPr>
      <w:r>
        <w:t xml:space="preserve">    }</w:t>
      </w:r>
    </w:p>
    <w:p w14:paraId="692252F3" w14:textId="77777777" w:rsidR="00135643" w:rsidRDefault="00135643" w:rsidP="00135643">
      <w:pPr>
        <w:tabs>
          <w:tab w:val="left" w:pos="2649"/>
        </w:tabs>
      </w:pPr>
      <w:r>
        <w:t xml:space="preserve">  &lt;/script&gt;</w:t>
      </w:r>
    </w:p>
    <w:p w14:paraId="5E9F2EA5" w14:textId="418205E4" w:rsidR="00135643" w:rsidRDefault="00135643" w:rsidP="00135643">
      <w:pPr>
        <w:tabs>
          <w:tab w:val="left" w:pos="2649"/>
        </w:tabs>
      </w:pPr>
      <w:r>
        <w:t>&lt;/body&gt;</w:t>
      </w:r>
    </w:p>
    <w:p w14:paraId="4D415D3F" w14:textId="40AB9131" w:rsidR="00135643" w:rsidRDefault="00135643" w:rsidP="00135643">
      <w:pPr>
        <w:tabs>
          <w:tab w:val="left" w:pos="2649"/>
        </w:tabs>
      </w:pPr>
      <w:r>
        <w:t>&lt;/html&gt;</w:t>
      </w:r>
    </w:p>
    <w:p w14:paraId="10EDE2B0" w14:textId="1AB6F9AE" w:rsidR="00135643" w:rsidRDefault="00135643" w:rsidP="00135643">
      <w:pPr>
        <w:tabs>
          <w:tab w:val="left" w:pos="2649"/>
        </w:tabs>
      </w:pPr>
      <w:r>
        <w:t>Output:</w:t>
      </w:r>
    </w:p>
    <w:p w14:paraId="789558FB" w14:textId="44E543B2" w:rsidR="00135643" w:rsidRDefault="00135643" w:rsidP="00135643">
      <w:pPr>
        <w:tabs>
          <w:tab w:val="left" w:pos="2649"/>
        </w:tabs>
      </w:pPr>
      <w:r w:rsidRPr="00135643">
        <w:rPr>
          <w:noProof/>
          <w:lang w:eastAsia="en-IN"/>
        </w:rPr>
        <w:drawing>
          <wp:inline distT="0" distB="0" distL="0" distR="0" wp14:anchorId="4A6E279F" wp14:editId="7EF2D513">
            <wp:extent cx="4896533" cy="225774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6533" cy="2257740"/>
                    </a:xfrm>
                    <a:prstGeom prst="rect">
                      <a:avLst/>
                    </a:prstGeom>
                  </pic:spPr>
                </pic:pic>
              </a:graphicData>
            </a:graphic>
          </wp:inline>
        </w:drawing>
      </w:r>
    </w:p>
    <w:p w14:paraId="6A9D5DF3" w14:textId="77777777" w:rsidR="00135643" w:rsidRDefault="00135643" w:rsidP="00135643">
      <w:pPr>
        <w:tabs>
          <w:tab w:val="left" w:pos="2649"/>
        </w:tabs>
      </w:pPr>
    </w:p>
    <w:p w14:paraId="0535F3BA" w14:textId="322A2BB0" w:rsidR="00135643" w:rsidRDefault="00135643" w:rsidP="00135643">
      <w:pPr>
        <w:tabs>
          <w:tab w:val="left" w:pos="2649"/>
        </w:tabs>
        <w:jc w:val="center"/>
      </w:pPr>
      <w:r>
        <w:t>Project-124</w:t>
      </w:r>
    </w:p>
    <w:p w14:paraId="16DAD4CF" w14:textId="56DA4AAE" w:rsidR="00135643" w:rsidRDefault="00135643" w:rsidP="00135643">
      <w:pPr>
        <w:tabs>
          <w:tab w:val="left" w:pos="2649"/>
        </w:tabs>
      </w:pPr>
      <w:r>
        <w:t>Demonstrate how to change content using `innerHTML` with a button click</w:t>
      </w:r>
    </w:p>
    <w:p w14:paraId="7E613862" w14:textId="77777777" w:rsidR="00135643" w:rsidRDefault="00135643" w:rsidP="00135643">
      <w:pPr>
        <w:tabs>
          <w:tab w:val="left" w:pos="2649"/>
        </w:tabs>
      </w:pPr>
      <w:r>
        <w:t>&lt;!DOCTYPE html&gt;</w:t>
      </w:r>
    </w:p>
    <w:p w14:paraId="72BD1450" w14:textId="77777777" w:rsidR="00135643" w:rsidRDefault="00135643" w:rsidP="00135643">
      <w:pPr>
        <w:tabs>
          <w:tab w:val="left" w:pos="2649"/>
        </w:tabs>
      </w:pPr>
      <w:r>
        <w:t>&lt;html&gt;</w:t>
      </w:r>
    </w:p>
    <w:p w14:paraId="5AC1460F" w14:textId="77777777" w:rsidR="00135643" w:rsidRDefault="00135643" w:rsidP="00135643">
      <w:pPr>
        <w:tabs>
          <w:tab w:val="left" w:pos="2649"/>
        </w:tabs>
      </w:pPr>
      <w:r>
        <w:t>&lt;head&gt;</w:t>
      </w:r>
    </w:p>
    <w:p w14:paraId="43A9972C" w14:textId="77777777" w:rsidR="00135643" w:rsidRDefault="00135643" w:rsidP="00135643">
      <w:pPr>
        <w:tabs>
          <w:tab w:val="left" w:pos="2649"/>
        </w:tabs>
      </w:pPr>
      <w:r>
        <w:t xml:space="preserve">  &lt;title&gt;Change Content with innerHTML&lt;/title&gt;</w:t>
      </w:r>
    </w:p>
    <w:p w14:paraId="5C195823" w14:textId="77777777" w:rsidR="00135643" w:rsidRDefault="00135643" w:rsidP="00135643">
      <w:pPr>
        <w:tabs>
          <w:tab w:val="left" w:pos="2649"/>
        </w:tabs>
      </w:pPr>
      <w:r>
        <w:t>&lt;/head&gt;</w:t>
      </w:r>
    </w:p>
    <w:p w14:paraId="535718CC" w14:textId="77777777" w:rsidR="00135643" w:rsidRDefault="00135643" w:rsidP="00135643">
      <w:pPr>
        <w:tabs>
          <w:tab w:val="left" w:pos="2649"/>
        </w:tabs>
      </w:pPr>
      <w:r>
        <w:t>&lt;body&gt;</w:t>
      </w:r>
    </w:p>
    <w:p w14:paraId="0E9CE258" w14:textId="1A22CFF7" w:rsidR="00135643" w:rsidRDefault="00135643" w:rsidP="00135643">
      <w:pPr>
        <w:tabs>
          <w:tab w:val="left" w:pos="2649"/>
        </w:tabs>
      </w:pPr>
      <w:r>
        <w:t>&lt;div id="content"&gt;This is the original content.&lt;/div&gt;</w:t>
      </w:r>
    </w:p>
    <w:p w14:paraId="33A3F4AE" w14:textId="77777777" w:rsidR="00135643" w:rsidRDefault="00135643" w:rsidP="00135643">
      <w:pPr>
        <w:tabs>
          <w:tab w:val="left" w:pos="2649"/>
        </w:tabs>
      </w:pPr>
      <w:r>
        <w:t xml:space="preserve">  &lt;button onclick="changeContent()"&gt;Change Content&lt;/button&gt;</w:t>
      </w:r>
    </w:p>
    <w:p w14:paraId="5F93502C" w14:textId="1F417AA3" w:rsidR="00135643" w:rsidRDefault="00135643" w:rsidP="00135643">
      <w:pPr>
        <w:tabs>
          <w:tab w:val="left" w:pos="2649"/>
        </w:tabs>
      </w:pPr>
      <w:r>
        <w:t xml:space="preserve"> &lt;script&gt;</w:t>
      </w:r>
    </w:p>
    <w:p w14:paraId="3177971B" w14:textId="77777777" w:rsidR="00135643" w:rsidRDefault="00135643" w:rsidP="00135643">
      <w:pPr>
        <w:tabs>
          <w:tab w:val="left" w:pos="2649"/>
        </w:tabs>
      </w:pPr>
      <w:r>
        <w:t xml:space="preserve">    function changeContent() {</w:t>
      </w:r>
    </w:p>
    <w:p w14:paraId="53ECA898" w14:textId="77777777" w:rsidR="00135643" w:rsidRDefault="00135643" w:rsidP="00135643">
      <w:pPr>
        <w:tabs>
          <w:tab w:val="left" w:pos="2649"/>
        </w:tabs>
      </w:pPr>
      <w:r>
        <w:t xml:space="preserve">      // Get the element by ID and change its inner HTML</w:t>
      </w:r>
    </w:p>
    <w:p w14:paraId="390CBB7E" w14:textId="77777777" w:rsidR="00135643" w:rsidRDefault="00135643" w:rsidP="00135643">
      <w:pPr>
        <w:tabs>
          <w:tab w:val="left" w:pos="2649"/>
        </w:tabs>
      </w:pPr>
      <w:r>
        <w:t xml:space="preserve">      let contentDiv = document.getElementById("content");</w:t>
      </w:r>
    </w:p>
    <w:p w14:paraId="3881964F" w14:textId="77777777" w:rsidR="00135643" w:rsidRDefault="00135643" w:rsidP="00135643">
      <w:pPr>
        <w:tabs>
          <w:tab w:val="left" w:pos="2649"/>
        </w:tabs>
      </w:pPr>
      <w:r>
        <w:t xml:space="preserve">      contentDiv.innerHTML = "&lt;strong&gt;The content has been updated!&lt;/strong&gt;";</w:t>
      </w:r>
    </w:p>
    <w:p w14:paraId="5E701DC1" w14:textId="77777777" w:rsidR="00135643" w:rsidRDefault="00135643" w:rsidP="00135643">
      <w:pPr>
        <w:tabs>
          <w:tab w:val="left" w:pos="2649"/>
        </w:tabs>
      </w:pPr>
      <w:r>
        <w:t xml:space="preserve">    }</w:t>
      </w:r>
    </w:p>
    <w:p w14:paraId="0E3252C7" w14:textId="77777777" w:rsidR="00135643" w:rsidRDefault="00135643" w:rsidP="00135643">
      <w:pPr>
        <w:tabs>
          <w:tab w:val="left" w:pos="2649"/>
        </w:tabs>
      </w:pPr>
      <w:r>
        <w:t xml:space="preserve">  &lt;/script&gt;</w:t>
      </w:r>
    </w:p>
    <w:p w14:paraId="43B1C6E0" w14:textId="01683829" w:rsidR="00135643" w:rsidRDefault="00135643" w:rsidP="00135643">
      <w:pPr>
        <w:tabs>
          <w:tab w:val="left" w:pos="2649"/>
        </w:tabs>
      </w:pPr>
      <w:r>
        <w:t>&lt;/body&gt;</w:t>
      </w:r>
    </w:p>
    <w:p w14:paraId="0F6FDAF8" w14:textId="44910328" w:rsidR="00135643" w:rsidRDefault="00135643" w:rsidP="00135643">
      <w:pPr>
        <w:tabs>
          <w:tab w:val="left" w:pos="2649"/>
        </w:tabs>
      </w:pPr>
      <w:r>
        <w:t>&lt;/html&gt;</w:t>
      </w:r>
    </w:p>
    <w:p w14:paraId="0A32F9DD" w14:textId="280963C1" w:rsidR="00135643" w:rsidRDefault="00135643" w:rsidP="00135643">
      <w:pPr>
        <w:tabs>
          <w:tab w:val="left" w:pos="2649"/>
        </w:tabs>
      </w:pPr>
      <w:r>
        <w:t>Output:</w:t>
      </w:r>
    </w:p>
    <w:p w14:paraId="0B44B863" w14:textId="3641931A" w:rsidR="00135643" w:rsidRDefault="00135643" w:rsidP="00135643">
      <w:pPr>
        <w:tabs>
          <w:tab w:val="left" w:pos="2649"/>
        </w:tabs>
      </w:pPr>
      <w:r w:rsidRPr="00135643">
        <w:rPr>
          <w:noProof/>
          <w:lang w:eastAsia="en-IN"/>
        </w:rPr>
        <w:drawing>
          <wp:inline distT="0" distB="0" distL="0" distR="0" wp14:anchorId="1C8CE931" wp14:editId="64DABAEA">
            <wp:extent cx="5001323" cy="2238687"/>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01323" cy="2238687"/>
                    </a:xfrm>
                    <a:prstGeom prst="rect">
                      <a:avLst/>
                    </a:prstGeom>
                  </pic:spPr>
                </pic:pic>
              </a:graphicData>
            </a:graphic>
          </wp:inline>
        </w:drawing>
      </w:r>
    </w:p>
    <w:p w14:paraId="0CB51C19" w14:textId="0556FFAF" w:rsidR="00135643" w:rsidRDefault="00135643" w:rsidP="00135643">
      <w:pPr>
        <w:tabs>
          <w:tab w:val="left" w:pos="2649"/>
        </w:tabs>
        <w:jc w:val="center"/>
      </w:pPr>
      <w:r>
        <w:t>Project-125</w:t>
      </w:r>
    </w:p>
    <w:p w14:paraId="759B9D62" w14:textId="13F677DD" w:rsidR="00135643" w:rsidRDefault="00135643" w:rsidP="00135643">
      <w:pPr>
        <w:tabs>
          <w:tab w:val="left" w:pos="2649"/>
        </w:tabs>
      </w:pPr>
      <w:r>
        <w:t>Demonstrate how to update visible text using `innerText` with a button</w:t>
      </w:r>
    </w:p>
    <w:p w14:paraId="4C9AE1F5" w14:textId="77777777" w:rsidR="00135643" w:rsidRDefault="00135643" w:rsidP="00135643">
      <w:pPr>
        <w:tabs>
          <w:tab w:val="left" w:pos="2649"/>
        </w:tabs>
      </w:pPr>
      <w:r>
        <w:t>&lt;!DOCTYPE html&gt;</w:t>
      </w:r>
    </w:p>
    <w:p w14:paraId="6CDB521D" w14:textId="77777777" w:rsidR="00135643" w:rsidRDefault="00135643" w:rsidP="00135643">
      <w:pPr>
        <w:tabs>
          <w:tab w:val="left" w:pos="2649"/>
        </w:tabs>
      </w:pPr>
      <w:r>
        <w:t>&lt;html&gt;</w:t>
      </w:r>
    </w:p>
    <w:p w14:paraId="34EA01C5" w14:textId="77777777" w:rsidR="00135643" w:rsidRDefault="00135643" w:rsidP="00135643">
      <w:pPr>
        <w:tabs>
          <w:tab w:val="left" w:pos="2649"/>
        </w:tabs>
      </w:pPr>
      <w:r>
        <w:t>&lt;head&gt;</w:t>
      </w:r>
    </w:p>
    <w:p w14:paraId="1052B750" w14:textId="77777777" w:rsidR="00135643" w:rsidRDefault="00135643" w:rsidP="00135643">
      <w:pPr>
        <w:tabs>
          <w:tab w:val="left" w:pos="2649"/>
        </w:tabs>
      </w:pPr>
      <w:r>
        <w:t xml:space="preserve">  &lt;title&gt;Change Text with innerText&lt;/title&gt;</w:t>
      </w:r>
    </w:p>
    <w:p w14:paraId="504F3C3F" w14:textId="77777777" w:rsidR="00135643" w:rsidRDefault="00135643" w:rsidP="00135643">
      <w:pPr>
        <w:tabs>
          <w:tab w:val="left" w:pos="2649"/>
        </w:tabs>
      </w:pPr>
      <w:r>
        <w:t>&lt;/head&gt;</w:t>
      </w:r>
    </w:p>
    <w:p w14:paraId="0AC721F8" w14:textId="77777777" w:rsidR="00135643" w:rsidRDefault="00135643" w:rsidP="00135643">
      <w:pPr>
        <w:tabs>
          <w:tab w:val="left" w:pos="2649"/>
        </w:tabs>
      </w:pPr>
      <w:r>
        <w:t>&lt;body&gt;</w:t>
      </w:r>
    </w:p>
    <w:p w14:paraId="7BF4C282" w14:textId="76B6276D" w:rsidR="00135643" w:rsidRDefault="00135643" w:rsidP="00135643">
      <w:pPr>
        <w:tabs>
          <w:tab w:val="left" w:pos="2649"/>
        </w:tabs>
      </w:pPr>
      <w:r>
        <w:t>&lt;h2 id="title"&gt;Welcome to the page!&lt;/h2&gt;</w:t>
      </w:r>
    </w:p>
    <w:p w14:paraId="77D6FBA5" w14:textId="77777777" w:rsidR="00135643" w:rsidRDefault="00135643" w:rsidP="00135643">
      <w:pPr>
        <w:tabs>
          <w:tab w:val="left" w:pos="2649"/>
        </w:tabs>
      </w:pPr>
      <w:r>
        <w:t xml:space="preserve">  &lt;button onclick="updateText()"&gt;Update Text&lt;/button&gt;</w:t>
      </w:r>
    </w:p>
    <w:p w14:paraId="24B98AFC" w14:textId="580A0289" w:rsidR="00135643" w:rsidRDefault="00135643" w:rsidP="00135643">
      <w:pPr>
        <w:tabs>
          <w:tab w:val="left" w:pos="2649"/>
        </w:tabs>
      </w:pPr>
      <w:r>
        <w:t xml:space="preserve"> &lt;script&gt;</w:t>
      </w:r>
    </w:p>
    <w:p w14:paraId="7D15AB3A" w14:textId="77777777" w:rsidR="00135643" w:rsidRDefault="00135643" w:rsidP="00135643">
      <w:pPr>
        <w:tabs>
          <w:tab w:val="left" w:pos="2649"/>
        </w:tabs>
      </w:pPr>
      <w:r>
        <w:t xml:space="preserve">    function updateText() {</w:t>
      </w:r>
    </w:p>
    <w:p w14:paraId="4356CD6D" w14:textId="77777777" w:rsidR="00135643" w:rsidRDefault="00135643" w:rsidP="00135643">
      <w:pPr>
        <w:tabs>
          <w:tab w:val="left" w:pos="2649"/>
        </w:tabs>
      </w:pPr>
      <w:r>
        <w:t xml:space="preserve">      // Get the element and change its visible text</w:t>
      </w:r>
    </w:p>
    <w:p w14:paraId="7413A417" w14:textId="77777777" w:rsidR="00135643" w:rsidRDefault="00135643" w:rsidP="00135643">
      <w:pPr>
        <w:tabs>
          <w:tab w:val="left" w:pos="2649"/>
        </w:tabs>
      </w:pPr>
      <w:r>
        <w:t xml:space="preserve">      let heading = document.getElementById("title");</w:t>
      </w:r>
    </w:p>
    <w:p w14:paraId="308AE9DD" w14:textId="77777777" w:rsidR="00135643" w:rsidRDefault="00135643" w:rsidP="00135643">
      <w:pPr>
        <w:tabs>
          <w:tab w:val="left" w:pos="2649"/>
        </w:tabs>
      </w:pPr>
      <w:r>
        <w:t xml:space="preserve">      heading.innerText = "Thanks for visiting!";</w:t>
      </w:r>
    </w:p>
    <w:p w14:paraId="5C3A7F27" w14:textId="77777777" w:rsidR="00135643" w:rsidRDefault="00135643" w:rsidP="00135643">
      <w:pPr>
        <w:tabs>
          <w:tab w:val="left" w:pos="2649"/>
        </w:tabs>
      </w:pPr>
      <w:r>
        <w:t xml:space="preserve">    }</w:t>
      </w:r>
    </w:p>
    <w:p w14:paraId="4B2CDA07" w14:textId="77777777" w:rsidR="00135643" w:rsidRDefault="00135643" w:rsidP="00135643">
      <w:pPr>
        <w:tabs>
          <w:tab w:val="left" w:pos="2649"/>
        </w:tabs>
      </w:pPr>
      <w:r>
        <w:t xml:space="preserve">  &lt;/script&gt;</w:t>
      </w:r>
    </w:p>
    <w:p w14:paraId="4835FC1E" w14:textId="3E980A81" w:rsidR="00135643" w:rsidRDefault="00135643" w:rsidP="00135643">
      <w:pPr>
        <w:tabs>
          <w:tab w:val="left" w:pos="2649"/>
        </w:tabs>
      </w:pPr>
      <w:r>
        <w:t>&lt;/body&gt;</w:t>
      </w:r>
    </w:p>
    <w:p w14:paraId="7161233D" w14:textId="4513843F" w:rsidR="00135643" w:rsidRDefault="00135643" w:rsidP="00135643">
      <w:pPr>
        <w:tabs>
          <w:tab w:val="left" w:pos="2649"/>
        </w:tabs>
      </w:pPr>
      <w:r>
        <w:t>&lt;/html&gt;</w:t>
      </w:r>
    </w:p>
    <w:p w14:paraId="18C54446" w14:textId="40FC6AEA" w:rsidR="00135643" w:rsidRDefault="00135643" w:rsidP="00135643">
      <w:pPr>
        <w:tabs>
          <w:tab w:val="left" w:pos="2649"/>
        </w:tabs>
      </w:pPr>
      <w:r>
        <w:t>Output:</w:t>
      </w:r>
    </w:p>
    <w:p w14:paraId="2E9E6A9A" w14:textId="764BD555" w:rsidR="00135643" w:rsidRDefault="00226ED5" w:rsidP="00135643">
      <w:pPr>
        <w:tabs>
          <w:tab w:val="left" w:pos="2649"/>
        </w:tabs>
      </w:pPr>
      <w:r w:rsidRPr="00226ED5">
        <w:rPr>
          <w:noProof/>
          <w:lang w:eastAsia="en-IN"/>
        </w:rPr>
        <w:drawing>
          <wp:inline distT="0" distB="0" distL="0" distR="0" wp14:anchorId="100D80B5" wp14:editId="710F62BD">
            <wp:extent cx="4753638" cy="2210108"/>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53638" cy="2210108"/>
                    </a:xfrm>
                    <a:prstGeom prst="rect">
                      <a:avLst/>
                    </a:prstGeom>
                  </pic:spPr>
                </pic:pic>
              </a:graphicData>
            </a:graphic>
          </wp:inline>
        </w:drawing>
      </w:r>
    </w:p>
    <w:p w14:paraId="564414A4" w14:textId="28A23694" w:rsidR="00226ED5" w:rsidRDefault="00226ED5" w:rsidP="00226ED5">
      <w:pPr>
        <w:tabs>
          <w:tab w:val="left" w:pos="2649"/>
        </w:tabs>
        <w:jc w:val="center"/>
      </w:pPr>
      <w:r>
        <w:t>Project-126</w:t>
      </w:r>
    </w:p>
    <w:p w14:paraId="72149A5D" w14:textId="49171FA1" w:rsidR="00226ED5" w:rsidRDefault="00226ED5" w:rsidP="00226ED5">
      <w:pPr>
        <w:tabs>
          <w:tab w:val="left" w:pos="2649"/>
        </w:tabs>
      </w:pPr>
      <w:r>
        <w:t>Demonstrate how to create an element by clicking a button</w:t>
      </w:r>
    </w:p>
    <w:p w14:paraId="7A1DB650" w14:textId="77777777" w:rsidR="00226ED5" w:rsidRDefault="00226ED5" w:rsidP="00226ED5">
      <w:pPr>
        <w:tabs>
          <w:tab w:val="left" w:pos="2649"/>
        </w:tabs>
      </w:pPr>
      <w:r>
        <w:t>&lt;!DOCTYPE html&gt;</w:t>
      </w:r>
    </w:p>
    <w:p w14:paraId="60E813FF" w14:textId="77777777" w:rsidR="00226ED5" w:rsidRDefault="00226ED5" w:rsidP="00226ED5">
      <w:pPr>
        <w:tabs>
          <w:tab w:val="left" w:pos="2649"/>
        </w:tabs>
      </w:pPr>
      <w:r>
        <w:t>&lt;html&gt;</w:t>
      </w:r>
    </w:p>
    <w:p w14:paraId="4253FE12" w14:textId="77777777" w:rsidR="00226ED5" w:rsidRDefault="00226ED5" w:rsidP="00226ED5">
      <w:pPr>
        <w:tabs>
          <w:tab w:val="left" w:pos="2649"/>
        </w:tabs>
      </w:pPr>
      <w:r>
        <w:t>&lt;head&gt;</w:t>
      </w:r>
    </w:p>
    <w:p w14:paraId="2B46C99D" w14:textId="77777777" w:rsidR="00226ED5" w:rsidRDefault="00226ED5" w:rsidP="00226ED5">
      <w:pPr>
        <w:tabs>
          <w:tab w:val="left" w:pos="2649"/>
        </w:tabs>
      </w:pPr>
      <w:r>
        <w:t xml:space="preserve">  &lt;title&gt;Create Element Example&lt;/title&gt;</w:t>
      </w:r>
    </w:p>
    <w:p w14:paraId="55B1540A" w14:textId="77777777" w:rsidR="00226ED5" w:rsidRDefault="00226ED5" w:rsidP="00226ED5">
      <w:pPr>
        <w:tabs>
          <w:tab w:val="left" w:pos="2649"/>
        </w:tabs>
      </w:pPr>
      <w:r>
        <w:t>&lt;/head&gt;</w:t>
      </w:r>
    </w:p>
    <w:p w14:paraId="0EF1F2D4" w14:textId="77777777" w:rsidR="00226ED5" w:rsidRDefault="00226ED5" w:rsidP="00226ED5">
      <w:pPr>
        <w:tabs>
          <w:tab w:val="left" w:pos="2649"/>
        </w:tabs>
      </w:pPr>
      <w:r>
        <w:t>&lt;body&gt;</w:t>
      </w:r>
    </w:p>
    <w:p w14:paraId="72FD77C5" w14:textId="77777777" w:rsidR="00226ED5" w:rsidRDefault="00226ED5" w:rsidP="00226ED5">
      <w:pPr>
        <w:tabs>
          <w:tab w:val="left" w:pos="2649"/>
        </w:tabs>
      </w:pPr>
    </w:p>
    <w:p w14:paraId="00E8A8B9" w14:textId="77777777" w:rsidR="00226ED5" w:rsidRDefault="00226ED5" w:rsidP="00226ED5">
      <w:pPr>
        <w:tabs>
          <w:tab w:val="left" w:pos="2649"/>
        </w:tabs>
      </w:pPr>
      <w:r>
        <w:t xml:space="preserve">  &lt;div id="container"&gt;</w:t>
      </w:r>
    </w:p>
    <w:p w14:paraId="789D60E6" w14:textId="77777777" w:rsidR="00226ED5" w:rsidRDefault="00226ED5" w:rsidP="00226ED5">
      <w:pPr>
        <w:tabs>
          <w:tab w:val="left" w:pos="2649"/>
        </w:tabs>
      </w:pPr>
      <w:r>
        <w:t xml:space="preserve">    &lt;p&gt;Existing content.&lt;/p&gt;</w:t>
      </w:r>
    </w:p>
    <w:p w14:paraId="489B5164" w14:textId="77777777" w:rsidR="00226ED5" w:rsidRDefault="00226ED5" w:rsidP="00226ED5">
      <w:pPr>
        <w:tabs>
          <w:tab w:val="left" w:pos="2649"/>
        </w:tabs>
      </w:pPr>
      <w:r>
        <w:t xml:space="preserve">  &lt;/div&gt;</w:t>
      </w:r>
    </w:p>
    <w:p w14:paraId="2FAE3193" w14:textId="2A59059F" w:rsidR="00226ED5" w:rsidRDefault="00226ED5" w:rsidP="00226ED5">
      <w:pPr>
        <w:tabs>
          <w:tab w:val="left" w:pos="2649"/>
        </w:tabs>
      </w:pPr>
      <w:r>
        <w:t xml:space="preserve"> &lt;button onclick="createElement()"&gt;Add New Paragraph&lt;/button&gt;</w:t>
      </w:r>
    </w:p>
    <w:p w14:paraId="3936BEF1" w14:textId="638F9EFC" w:rsidR="00226ED5" w:rsidRDefault="00226ED5" w:rsidP="00226ED5">
      <w:pPr>
        <w:tabs>
          <w:tab w:val="left" w:pos="2649"/>
        </w:tabs>
      </w:pPr>
      <w:r>
        <w:t xml:space="preserve"> &lt;script&gt;</w:t>
      </w:r>
    </w:p>
    <w:p w14:paraId="04480363" w14:textId="77777777" w:rsidR="00226ED5" w:rsidRDefault="00226ED5" w:rsidP="00226ED5">
      <w:pPr>
        <w:tabs>
          <w:tab w:val="left" w:pos="2649"/>
        </w:tabs>
      </w:pPr>
      <w:r>
        <w:t xml:space="preserve">    function createElement() {</w:t>
      </w:r>
    </w:p>
    <w:p w14:paraId="59B6ACA7" w14:textId="77777777" w:rsidR="00226ED5" w:rsidRDefault="00226ED5" w:rsidP="00226ED5">
      <w:pPr>
        <w:tabs>
          <w:tab w:val="left" w:pos="2649"/>
        </w:tabs>
      </w:pPr>
      <w:r>
        <w:t xml:space="preserve">      // Create a new &lt;p&gt; element</w:t>
      </w:r>
    </w:p>
    <w:p w14:paraId="500A6BA4" w14:textId="77777777" w:rsidR="00226ED5" w:rsidRDefault="00226ED5" w:rsidP="00226ED5">
      <w:pPr>
        <w:tabs>
          <w:tab w:val="left" w:pos="2649"/>
        </w:tabs>
      </w:pPr>
      <w:r>
        <w:t xml:space="preserve">      let newParagraph = document.createElement("p");</w:t>
      </w:r>
    </w:p>
    <w:p w14:paraId="66D0B6DB" w14:textId="6801EBB2" w:rsidR="00226ED5" w:rsidRDefault="00226ED5" w:rsidP="00226ED5">
      <w:pPr>
        <w:tabs>
          <w:tab w:val="left" w:pos="2649"/>
        </w:tabs>
      </w:pPr>
      <w:r>
        <w:t xml:space="preserve">         // Set its text content</w:t>
      </w:r>
    </w:p>
    <w:p w14:paraId="7003E318" w14:textId="77777777" w:rsidR="00226ED5" w:rsidRDefault="00226ED5" w:rsidP="00226ED5">
      <w:pPr>
        <w:tabs>
          <w:tab w:val="left" w:pos="2649"/>
        </w:tabs>
      </w:pPr>
      <w:r>
        <w:t xml:space="preserve">      newParagraph.textContent = "This is a new paragraph added by JavaScript.";</w:t>
      </w:r>
    </w:p>
    <w:p w14:paraId="15EFDC89" w14:textId="5A40FA14" w:rsidR="00226ED5" w:rsidRDefault="00226ED5" w:rsidP="00226ED5">
      <w:pPr>
        <w:tabs>
          <w:tab w:val="left" w:pos="2649"/>
        </w:tabs>
      </w:pPr>
      <w:r>
        <w:t xml:space="preserve"> // Append it to the container div</w:t>
      </w:r>
    </w:p>
    <w:p w14:paraId="2DEC3003" w14:textId="77777777" w:rsidR="00226ED5" w:rsidRDefault="00226ED5" w:rsidP="00226ED5">
      <w:pPr>
        <w:tabs>
          <w:tab w:val="left" w:pos="2649"/>
        </w:tabs>
      </w:pPr>
      <w:r>
        <w:t xml:space="preserve">      document.getElementById("container").appendChild(newParagraph);</w:t>
      </w:r>
    </w:p>
    <w:p w14:paraId="58FABE6D" w14:textId="77777777" w:rsidR="00226ED5" w:rsidRDefault="00226ED5" w:rsidP="00226ED5">
      <w:pPr>
        <w:tabs>
          <w:tab w:val="left" w:pos="2649"/>
        </w:tabs>
      </w:pPr>
      <w:r>
        <w:t xml:space="preserve">    }</w:t>
      </w:r>
    </w:p>
    <w:p w14:paraId="2668458C" w14:textId="77777777" w:rsidR="00226ED5" w:rsidRDefault="00226ED5" w:rsidP="00226ED5">
      <w:pPr>
        <w:tabs>
          <w:tab w:val="left" w:pos="2649"/>
        </w:tabs>
      </w:pPr>
      <w:r>
        <w:t xml:space="preserve">  &lt;/script&gt;</w:t>
      </w:r>
    </w:p>
    <w:p w14:paraId="18CD204E" w14:textId="3F961EE0" w:rsidR="00226ED5" w:rsidRDefault="00226ED5" w:rsidP="00226ED5">
      <w:pPr>
        <w:tabs>
          <w:tab w:val="left" w:pos="2649"/>
        </w:tabs>
      </w:pPr>
      <w:r>
        <w:t>&lt;/body&gt;</w:t>
      </w:r>
    </w:p>
    <w:p w14:paraId="1725474C" w14:textId="3439765C" w:rsidR="00226ED5" w:rsidRDefault="00226ED5" w:rsidP="00226ED5">
      <w:pPr>
        <w:tabs>
          <w:tab w:val="left" w:pos="2649"/>
        </w:tabs>
      </w:pPr>
      <w:r>
        <w:t>&lt;/html&gt;</w:t>
      </w:r>
    </w:p>
    <w:p w14:paraId="1B7E79D8" w14:textId="21AF08FE" w:rsidR="00226ED5" w:rsidRDefault="00226ED5" w:rsidP="00226ED5">
      <w:pPr>
        <w:tabs>
          <w:tab w:val="left" w:pos="2649"/>
        </w:tabs>
      </w:pPr>
      <w:r>
        <w:t>Output:</w:t>
      </w:r>
    </w:p>
    <w:p w14:paraId="52F8AAC6" w14:textId="19B8D00D" w:rsidR="00226ED5" w:rsidRDefault="00226ED5" w:rsidP="00226ED5">
      <w:pPr>
        <w:tabs>
          <w:tab w:val="left" w:pos="2649"/>
        </w:tabs>
      </w:pPr>
      <w:r w:rsidRPr="00226ED5">
        <w:rPr>
          <w:noProof/>
          <w:lang w:eastAsia="en-IN"/>
        </w:rPr>
        <w:drawing>
          <wp:inline distT="0" distB="0" distL="0" distR="0" wp14:anchorId="7EB12BEB" wp14:editId="68EE517B">
            <wp:extent cx="4981576" cy="175437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91841" cy="1757987"/>
                    </a:xfrm>
                    <a:prstGeom prst="rect">
                      <a:avLst/>
                    </a:prstGeom>
                  </pic:spPr>
                </pic:pic>
              </a:graphicData>
            </a:graphic>
          </wp:inline>
        </w:drawing>
      </w:r>
    </w:p>
    <w:p w14:paraId="62123992" w14:textId="01612A96" w:rsidR="00226ED5" w:rsidRDefault="00226ED5" w:rsidP="00226ED5">
      <w:pPr>
        <w:tabs>
          <w:tab w:val="left" w:pos="2649"/>
        </w:tabs>
      </w:pPr>
    </w:p>
    <w:p w14:paraId="07AB70DF" w14:textId="07A1CF44" w:rsidR="00226ED5" w:rsidRDefault="00226ED5" w:rsidP="00226ED5">
      <w:pPr>
        <w:tabs>
          <w:tab w:val="left" w:pos="2649"/>
        </w:tabs>
        <w:jc w:val="center"/>
      </w:pPr>
      <w:r>
        <w:t>Project-127</w:t>
      </w:r>
    </w:p>
    <w:p w14:paraId="65991EBF" w14:textId="59DE01CC" w:rsidR="00226ED5" w:rsidRDefault="00226ED5" w:rsidP="00226ED5">
      <w:pPr>
        <w:tabs>
          <w:tab w:val="left" w:pos="2649"/>
        </w:tabs>
      </w:pPr>
      <w:r>
        <w:t>Demonstrate how to remove an element from the DOM</w:t>
      </w:r>
    </w:p>
    <w:p w14:paraId="0F846BF6" w14:textId="77777777" w:rsidR="00226ED5" w:rsidRDefault="00226ED5" w:rsidP="00226ED5">
      <w:pPr>
        <w:tabs>
          <w:tab w:val="left" w:pos="2649"/>
        </w:tabs>
      </w:pPr>
      <w:r>
        <w:t>&lt;!DOCTYPE html&gt;</w:t>
      </w:r>
    </w:p>
    <w:p w14:paraId="662E7E14" w14:textId="77777777" w:rsidR="00226ED5" w:rsidRDefault="00226ED5" w:rsidP="00226ED5">
      <w:pPr>
        <w:tabs>
          <w:tab w:val="left" w:pos="2649"/>
        </w:tabs>
      </w:pPr>
      <w:r>
        <w:t>&lt;html&gt;</w:t>
      </w:r>
    </w:p>
    <w:p w14:paraId="20A7AA92" w14:textId="77777777" w:rsidR="00226ED5" w:rsidRDefault="00226ED5" w:rsidP="00226ED5">
      <w:pPr>
        <w:tabs>
          <w:tab w:val="left" w:pos="2649"/>
        </w:tabs>
      </w:pPr>
      <w:r>
        <w:t>&lt;head&gt;</w:t>
      </w:r>
    </w:p>
    <w:p w14:paraId="5B476CB1" w14:textId="77777777" w:rsidR="00226ED5" w:rsidRDefault="00226ED5" w:rsidP="00226ED5">
      <w:pPr>
        <w:tabs>
          <w:tab w:val="left" w:pos="2649"/>
        </w:tabs>
      </w:pPr>
      <w:r>
        <w:t xml:space="preserve">  &lt;title&gt;Remove Element Example&lt;/title&gt;</w:t>
      </w:r>
    </w:p>
    <w:p w14:paraId="5E21B158" w14:textId="77777777" w:rsidR="00226ED5" w:rsidRDefault="00226ED5" w:rsidP="00226ED5">
      <w:pPr>
        <w:tabs>
          <w:tab w:val="left" w:pos="2649"/>
        </w:tabs>
      </w:pPr>
      <w:r>
        <w:t>&lt;/head&gt;</w:t>
      </w:r>
    </w:p>
    <w:p w14:paraId="4D9D5E26" w14:textId="77777777" w:rsidR="00226ED5" w:rsidRDefault="00226ED5" w:rsidP="00226ED5">
      <w:pPr>
        <w:tabs>
          <w:tab w:val="left" w:pos="2649"/>
        </w:tabs>
      </w:pPr>
      <w:r>
        <w:t>&lt;body&gt;</w:t>
      </w:r>
    </w:p>
    <w:p w14:paraId="75DA11AF" w14:textId="482B81ED" w:rsidR="00226ED5" w:rsidRDefault="00226ED5" w:rsidP="00226ED5">
      <w:pPr>
        <w:tabs>
          <w:tab w:val="left" w:pos="2649"/>
        </w:tabs>
      </w:pPr>
      <w:r>
        <w:t xml:space="preserve"> &lt;div id="removable"&gt;</w:t>
      </w:r>
    </w:p>
    <w:p w14:paraId="49E55984" w14:textId="77777777" w:rsidR="00226ED5" w:rsidRDefault="00226ED5" w:rsidP="00226ED5">
      <w:pPr>
        <w:tabs>
          <w:tab w:val="left" w:pos="2649"/>
        </w:tabs>
      </w:pPr>
      <w:r>
        <w:t xml:space="preserve">    &lt;p&gt;This paragraph will be removed when you click the button.&lt;/p&gt;</w:t>
      </w:r>
    </w:p>
    <w:p w14:paraId="7EA7E900" w14:textId="77777777" w:rsidR="00226ED5" w:rsidRDefault="00226ED5" w:rsidP="00226ED5">
      <w:pPr>
        <w:tabs>
          <w:tab w:val="left" w:pos="2649"/>
        </w:tabs>
      </w:pPr>
      <w:r>
        <w:t xml:space="preserve">  &lt;/div&gt;</w:t>
      </w:r>
    </w:p>
    <w:p w14:paraId="1EC21588" w14:textId="75F3B0D5" w:rsidR="00226ED5" w:rsidRDefault="00226ED5" w:rsidP="00226ED5">
      <w:pPr>
        <w:tabs>
          <w:tab w:val="left" w:pos="2649"/>
        </w:tabs>
      </w:pPr>
      <w:r>
        <w:t>&lt;button onclick="removeElement()"&gt;Remove Paragraph&lt;/button&gt;</w:t>
      </w:r>
    </w:p>
    <w:p w14:paraId="7B927F50" w14:textId="5902588F" w:rsidR="00226ED5" w:rsidRDefault="00226ED5" w:rsidP="00226ED5">
      <w:pPr>
        <w:tabs>
          <w:tab w:val="left" w:pos="2649"/>
        </w:tabs>
      </w:pPr>
      <w:r>
        <w:t xml:space="preserve"> &lt;script&gt;</w:t>
      </w:r>
    </w:p>
    <w:p w14:paraId="3E2B0C8F" w14:textId="77777777" w:rsidR="00226ED5" w:rsidRDefault="00226ED5" w:rsidP="00226ED5">
      <w:pPr>
        <w:tabs>
          <w:tab w:val="left" w:pos="2649"/>
        </w:tabs>
      </w:pPr>
      <w:r>
        <w:t xml:space="preserve">    function removeElement() {</w:t>
      </w:r>
    </w:p>
    <w:p w14:paraId="148DA464" w14:textId="77777777" w:rsidR="00226ED5" w:rsidRDefault="00226ED5" w:rsidP="00226ED5">
      <w:pPr>
        <w:tabs>
          <w:tab w:val="left" w:pos="2649"/>
        </w:tabs>
      </w:pPr>
      <w:r>
        <w:t xml:space="preserve">      // Get the element to be removed</w:t>
      </w:r>
    </w:p>
    <w:p w14:paraId="18E84D06" w14:textId="77777777" w:rsidR="00226ED5" w:rsidRDefault="00226ED5" w:rsidP="00226ED5">
      <w:pPr>
        <w:tabs>
          <w:tab w:val="left" w:pos="2649"/>
        </w:tabs>
      </w:pPr>
      <w:r>
        <w:t xml:space="preserve">      let element = document.getElementById("removable");</w:t>
      </w:r>
    </w:p>
    <w:p w14:paraId="76C7C02A" w14:textId="03C6931B" w:rsidR="00226ED5" w:rsidRDefault="00226ED5" w:rsidP="00226ED5">
      <w:pPr>
        <w:tabs>
          <w:tab w:val="left" w:pos="2649"/>
        </w:tabs>
      </w:pPr>
      <w:r>
        <w:t xml:space="preserve">  // Remove the element from its parent</w:t>
      </w:r>
    </w:p>
    <w:p w14:paraId="68240790" w14:textId="77777777" w:rsidR="00226ED5" w:rsidRDefault="00226ED5" w:rsidP="00226ED5">
      <w:pPr>
        <w:tabs>
          <w:tab w:val="left" w:pos="2649"/>
        </w:tabs>
      </w:pPr>
      <w:r>
        <w:t xml:space="preserve">      element.remove();</w:t>
      </w:r>
    </w:p>
    <w:p w14:paraId="49430657" w14:textId="77777777" w:rsidR="00226ED5" w:rsidRDefault="00226ED5" w:rsidP="00226ED5">
      <w:pPr>
        <w:tabs>
          <w:tab w:val="left" w:pos="2649"/>
        </w:tabs>
      </w:pPr>
      <w:r>
        <w:t xml:space="preserve">    }</w:t>
      </w:r>
    </w:p>
    <w:p w14:paraId="568BBBF2" w14:textId="77777777" w:rsidR="00226ED5" w:rsidRDefault="00226ED5" w:rsidP="00226ED5">
      <w:pPr>
        <w:tabs>
          <w:tab w:val="left" w:pos="2649"/>
        </w:tabs>
      </w:pPr>
      <w:r>
        <w:t xml:space="preserve">  &lt;/script&gt;</w:t>
      </w:r>
    </w:p>
    <w:p w14:paraId="0ABEB50D" w14:textId="00A50A60" w:rsidR="00226ED5" w:rsidRDefault="00226ED5" w:rsidP="00226ED5">
      <w:pPr>
        <w:tabs>
          <w:tab w:val="left" w:pos="2649"/>
        </w:tabs>
      </w:pPr>
      <w:r>
        <w:t>&lt;/body&gt;</w:t>
      </w:r>
    </w:p>
    <w:p w14:paraId="34F7D696" w14:textId="48242D73" w:rsidR="00226ED5" w:rsidRDefault="00226ED5" w:rsidP="00226ED5">
      <w:pPr>
        <w:tabs>
          <w:tab w:val="left" w:pos="2649"/>
        </w:tabs>
      </w:pPr>
      <w:r>
        <w:t>&lt;/html&gt;</w:t>
      </w:r>
    </w:p>
    <w:p w14:paraId="2EF07224" w14:textId="4B98066B" w:rsidR="00226ED5" w:rsidRDefault="00226ED5" w:rsidP="00226ED5">
      <w:pPr>
        <w:tabs>
          <w:tab w:val="left" w:pos="2649"/>
        </w:tabs>
      </w:pPr>
      <w:r>
        <w:t>Output:</w:t>
      </w:r>
    </w:p>
    <w:p w14:paraId="223B2458" w14:textId="0C2B6E5A" w:rsidR="00226ED5" w:rsidRDefault="00226ED5" w:rsidP="00226ED5">
      <w:pPr>
        <w:tabs>
          <w:tab w:val="left" w:pos="2649"/>
        </w:tabs>
      </w:pPr>
      <w:r w:rsidRPr="00226ED5">
        <w:rPr>
          <w:noProof/>
          <w:lang w:eastAsia="en-IN"/>
        </w:rPr>
        <w:drawing>
          <wp:inline distT="0" distB="0" distL="0" distR="0" wp14:anchorId="6B992850" wp14:editId="6DAC75AD">
            <wp:extent cx="4715533" cy="1905266"/>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15533" cy="1905266"/>
                    </a:xfrm>
                    <a:prstGeom prst="rect">
                      <a:avLst/>
                    </a:prstGeom>
                  </pic:spPr>
                </pic:pic>
              </a:graphicData>
            </a:graphic>
          </wp:inline>
        </w:drawing>
      </w:r>
    </w:p>
    <w:p w14:paraId="793539F3" w14:textId="5E159CA6" w:rsidR="00226ED5" w:rsidRDefault="00226ED5" w:rsidP="00226ED5">
      <w:pPr>
        <w:tabs>
          <w:tab w:val="left" w:pos="2649"/>
        </w:tabs>
        <w:jc w:val="center"/>
      </w:pPr>
      <w:r>
        <w:t>Project-128</w:t>
      </w:r>
    </w:p>
    <w:p w14:paraId="7E276E62" w14:textId="613C77A7" w:rsidR="00226ED5" w:rsidRDefault="00226ED5" w:rsidP="00226ED5">
      <w:pPr>
        <w:tabs>
          <w:tab w:val="left" w:pos="2649"/>
        </w:tabs>
      </w:pPr>
      <w:r>
        <w:t>Demonstrate how to change the style of an element using JavaScript</w:t>
      </w:r>
    </w:p>
    <w:p w14:paraId="19BF94C3" w14:textId="77777777" w:rsidR="00226ED5" w:rsidRDefault="00226ED5" w:rsidP="00226ED5">
      <w:pPr>
        <w:tabs>
          <w:tab w:val="left" w:pos="2649"/>
        </w:tabs>
      </w:pPr>
      <w:r>
        <w:t>&lt;!DOCTYPE html&gt;</w:t>
      </w:r>
    </w:p>
    <w:p w14:paraId="65BAA945" w14:textId="77777777" w:rsidR="00226ED5" w:rsidRDefault="00226ED5" w:rsidP="00226ED5">
      <w:pPr>
        <w:tabs>
          <w:tab w:val="left" w:pos="2649"/>
        </w:tabs>
      </w:pPr>
      <w:r>
        <w:t>&lt;html&gt;</w:t>
      </w:r>
    </w:p>
    <w:p w14:paraId="44FCB141" w14:textId="77777777" w:rsidR="00226ED5" w:rsidRDefault="00226ED5" w:rsidP="00226ED5">
      <w:pPr>
        <w:tabs>
          <w:tab w:val="left" w:pos="2649"/>
        </w:tabs>
      </w:pPr>
      <w:r>
        <w:t>&lt;head&gt;</w:t>
      </w:r>
    </w:p>
    <w:p w14:paraId="2D28E7C0" w14:textId="77777777" w:rsidR="00226ED5" w:rsidRDefault="00226ED5" w:rsidP="00226ED5">
      <w:pPr>
        <w:tabs>
          <w:tab w:val="left" w:pos="2649"/>
        </w:tabs>
      </w:pPr>
      <w:r>
        <w:t xml:space="preserve">  &lt;title&gt;Change Style Example&lt;/title&gt;</w:t>
      </w:r>
    </w:p>
    <w:p w14:paraId="154F8220" w14:textId="77777777" w:rsidR="00226ED5" w:rsidRDefault="00226ED5" w:rsidP="00226ED5">
      <w:pPr>
        <w:tabs>
          <w:tab w:val="left" w:pos="2649"/>
        </w:tabs>
      </w:pPr>
      <w:r>
        <w:t>&lt;/head&gt;</w:t>
      </w:r>
    </w:p>
    <w:p w14:paraId="263FC325" w14:textId="77777777" w:rsidR="00226ED5" w:rsidRDefault="00226ED5" w:rsidP="00226ED5">
      <w:pPr>
        <w:tabs>
          <w:tab w:val="left" w:pos="2649"/>
        </w:tabs>
      </w:pPr>
      <w:r>
        <w:t>&lt;body&gt;</w:t>
      </w:r>
    </w:p>
    <w:p w14:paraId="3EC681A3" w14:textId="7FC238F4" w:rsidR="00226ED5" w:rsidRDefault="00226ED5" w:rsidP="00226ED5">
      <w:pPr>
        <w:tabs>
          <w:tab w:val="left" w:pos="2649"/>
        </w:tabs>
      </w:pPr>
      <w:r>
        <w:t xml:space="preserve"> &lt;p id="text"&gt;This text will change style.&lt;/p&gt;</w:t>
      </w:r>
    </w:p>
    <w:p w14:paraId="6068245A" w14:textId="77777777" w:rsidR="00226ED5" w:rsidRDefault="00226ED5" w:rsidP="00226ED5">
      <w:pPr>
        <w:tabs>
          <w:tab w:val="left" w:pos="2649"/>
        </w:tabs>
      </w:pPr>
      <w:r>
        <w:t xml:space="preserve">  &lt;button onclick="changeStyle()"&gt;Change Style&lt;/button&gt;</w:t>
      </w:r>
    </w:p>
    <w:p w14:paraId="4FC2D96E" w14:textId="3A442E1B" w:rsidR="00226ED5" w:rsidRDefault="00226ED5" w:rsidP="00226ED5">
      <w:pPr>
        <w:tabs>
          <w:tab w:val="left" w:pos="2649"/>
        </w:tabs>
      </w:pPr>
      <w:r>
        <w:t xml:space="preserve">  &lt;script&gt;</w:t>
      </w:r>
    </w:p>
    <w:p w14:paraId="011C20B0" w14:textId="77777777" w:rsidR="00226ED5" w:rsidRDefault="00226ED5" w:rsidP="00226ED5">
      <w:pPr>
        <w:tabs>
          <w:tab w:val="left" w:pos="2649"/>
        </w:tabs>
      </w:pPr>
      <w:r>
        <w:t xml:space="preserve">    function changeStyle() {</w:t>
      </w:r>
    </w:p>
    <w:p w14:paraId="2F1EBD9B" w14:textId="77777777" w:rsidR="00226ED5" w:rsidRDefault="00226ED5" w:rsidP="00226ED5">
      <w:pPr>
        <w:tabs>
          <w:tab w:val="left" w:pos="2649"/>
        </w:tabs>
      </w:pPr>
      <w:r>
        <w:t xml:space="preserve">      // Get the element</w:t>
      </w:r>
    </w:p>
    <w:p w14:paraId="495CA998" w14:textId="77777777" w:rsidR="00226ED5" w:rsidRDefault="00226ED5" w:rsidP="00226ED5">
      <w:pPr>
        <w:tabs>
          <w:tab w:val="left" w:pos="2649"/>
        </w:tabs>
      </w:pPr>
      <w:r>
        <w:t xml:space="preserve">      let paragraph = document.getElementById("text");</w:t>
      </w:r>
    </w:p>
    <w:p w14:paraId="5893646E" w14:textId="74E2C248" w:rsidR="00226ED5" w:rsidRDefault="00226ED5" w:rsidP="00226ED5">
      <w:pPr>
        <w:tabs>
          <w:tab w:val="left" w:pos="2649"/>
        </w:tabs>
      </w:pPr>
      <w:r>
        <w:t xml:space="preserve"> // Change its style</w:t>
      </w:r>
    </w:p>
    <w:p w14:paraId="2980C694" w14:textId="77777777" w:rsidR="00226ED5" w:rsidRDefault="00226ED5" w:rsidP="00226ED5">
      <w:pPr>
        <w:tabs>
          <w:tab w:val="left" w:pos="2649"/>
        </w:tabs>
      </w:pPr>
      <w:r>
        <w:t xml:space="preserve">      paragraph.style.color = "white";</w:t>
      </w:r>
    </w:p>
    <w:p w14:paraId="4C4ED47C" w14:textId="77777777" w:rsidR="00226ED5" w:rsidRDefault="00226ED5" w:rsidP="00226ED5">
      <w:pPr>
        <w:tabs>
          <w:tab w:val="left" w:pos="2649"/>
        </w:tabs>
      </w:pPr>
      <w:r>
        <w:t xml:space="preserve">      paragraph.style.backgroundColor = "blue";</w:t>
      </w:r>
    </w:p>
    <w:p w14:paraId="073A8625" w14:textId="77777777" w:rsidR="00226ED5" w:rsidRDefault="00226ED5" w:rsidP="00226ED5">
      <w:pPr>
        <w:tabs>
          <w:tab w:val="left" w:pos="2649"/>
        </w:tabs>
      </w:pPr>
      <w:r>
        <w:t xml:space="preserve">      paragraph.style.fontSize = "20px";</w:t>
      </w:r>
    </w:p>
    <w:p w14:paraId="6B38FEE6" w14:textId="77777777" w:rsidR="00226ED5" w:rsidRDefault="00226ED5" w:rsidP="00226ED5">
      <w:pPr>
        <w:tabs>
          <w:tab w:val="left" w:pos="2649"/>
        </w:tabs>
      </w:pPr>
      <w:r>
        <w:t xml:space="preserve">      paragraph.style.padding = "10px";</w:t>
      </w:r>
    </w:p>
    <w:p w14:paraId="0497A602" w14:textId="77777777" w:rsidR="00226ED5" w:rsidRDefault="00226ED5" w:rsidP="00226ED5">
      <w:pPr>
        <w:tabs>
          <w:tab w:val="left" w:pos="2649"/>
        </w:tabs>
      </w:pPr>
      <w:r>
        <w:t xml:space="preserve">    }</w:t>
      </w:r>
    </w:p>
    <w:p w14:paraId="48C8564B" w14:textId="77777777" w:rsidR="00226ED5" w:rsidRDefault="00226ED5" w:rsidP="00226ED5">
      <w:pPr>
        <w:tabs>
          <w:tab w:val="left" w:pos="2649"/>
        </w:tabs>
      </w:pPr>
      <w:r>
        <w:t xml:space="preserve">  &lt;/script&gt;</w:t>
      </w:r>
    </w:p>
    <w:p w14:paraId="3F5703E5" w14:textId="5E51A769" w:rsidR="00226ED5" w:rsidRDefault="00226ED5" w:rsidP="00226ED5">
      <w:pPr>
        <w:tabs>
          <w:tab w:val="left" w:pos="2649"/>
        </w:tabs>
      </w:pPr>
      <w:r>
        <w:t>&lt;/body&gt;</w:t>
      </w:r>
    </w:p>
    <w:p w14:paraId="67C72732" w14:textId="590FE59F" w:rsidR="00226ED5" w:rsidRDefault="00226ED5" w:rsidP="00226ED5">
      <w:pPr>
        <w:tabs>
          <w:tab w:val="left" w:pos="2649"/>
        </w:tabs>
      </w:pPr>
      <w:r>
        <w:t>&lt;/html&gt;</w:t>
      </w:r>
    </w:p>
    <w:p w14:paraId="51E8DDB3" w14:textId="54B3B580" w:rsidR="00226ED5" w:rsidRDefault="00226ED5" w:rsidP="00226ED5">
      <w:pPr>
        <w:tabs>
          <w:tab w:val="left" w:pos="2649"/>
        </w:tabs>
      </w:pPr>
      <w:r>
        <w:t>Output:</w:t>
      </w:r>
    </w:p>
    <w:p w14:paraId="0D46CAC4" w14:textId="32F5C453" w:rsidR="00226ED5" w:rsidRDefault="00226ED5" w:rsidP="00226ED5">
      <w:pPr>
        <w:tabs>
          <w:tab w:val="left" w:pos="2649"/>
        </w:tabs>
      </w:pPr>
      <w:r w:rsidRPr="00226ED5">
        <w:rPr>
          <w:noProof/>
          <w:lang w:eastAsia="en-IN"/>
        </w:rPr>
        <w:drawing>
          <wp:inline distT="0" distB="0" distL="0" distR="0" wp14:anchorId="381B2307" wp14:editId="041BA0D5">
            <wp:extent cx="4972744" cy="1571844"/>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2744" cy="1571844"/>
                    </a:xfrm>
                    <a:prstGeom prst="rect">
                      <a:avLst/>
                    </a:prstGeom>
                  </pic:spPr>
                </pic:pic>
              </a:graphicData>
            </a:graphic>
          </wp:inline>
        </w:drawing>
      </w:r>
    </w:p>
    <w:p w14:paraId="19797FCB" w14:textId="45F6B9E8" w:rsidR="00226ED5" w:rsidRDefault="00226ED5" w:rsidP="00226ED5">
      <w:pPr>
        <w:tabs>
          <w:tab w:val="left" w:pos="2649"/>
        </w:tabs>
      </w:pPr>
    </w:p>
    <w:p w14:paraId="2546DB24" w14:textId="78417AB5" w:rsidR="00226ED5" w:rsidRDefault="00226ED5" w:rsidP="00226ED5">
      <w:pPr>
        <w:tabs>
          <w:tab w:val="left" w:pos="2649"/>
        </w:tabs>
        <w:jc w:val="center"/>
      </w:pPr>
      <w:r>
        <w:t>Project-129</w:t>
      </w:r>
    </w:p>
    <w:p w14:paraId="030D6213" w14:textId="6989647B" w:rsidR="00226ED5" w:rsidRDefault="00226ED5" w:rsidP="00226ED5">
      <w:pPr>
        <w:tabs>
          <w:tab w:val="left" w:pos="2649"/>
        </w:tabs>
      </w:pPr>
      <w:r>
        <w:t>Demonstrate how to toggle visibility of an element</w:t>
      </w:r>
    </w:p>
    <w:p w14:paraId="4404F67F" w14:textId="77777777" w:rsidR="00226ED5" w:rsidRDefault="00226ED5" w:rsidP="00226ED5">
      <w:pPr>
        <w:tabs>
          <w:tab w:val="left" w:pos="2649"/>
        </w:tabs>
      </w:pPr>
      <w:r>
        <w:t>&lt;!DOCTYPE html&gt;</w:t>
      </w:r>
    </w:p>
    <w:p w14:paraId="0D7145D3" w14:textId="77777777" w:rsidR="00226ED5" w:rsidRDefault="00226ED5" w:rsidP="00226ED5">
      <w:pPr>
        <w:tabs>
          <w:tab w:val="left" w:pos="2649"/>
        </w:tabs>
      </w:pPr>
      <w:r>
        <w:t>&lt;html&gt;</w:t>
      </w:r>
    </w:p>
    <w:p w14:paraId="4D906167" w14:textId="77777777" w:rsidR="00226ED5" w:rsidRDefault="00226ED5" w:rsidP="00226ED5">
      <w:pPr>
        <w:tabs>
          <w:tab w:val="left" w:pos="2649"/>
        </w:tabs>
      </w:pPr>
      <w:r>
        <w:t>&lt;head&gt;</w:t>
      </w:r>
    </w:p>
    <w:p w14:paraId="36F59DA3" w14:textId="77777777" w:rsidR="00226ED5" w:rsidRDefault="00226ED5" w:rsidP="00226ED5">
      <w:pPr>
        <w:tabs>
          <w:tab w:val="left" w:pos="2649"/>
        </w:tabs>
      </w:pPr>
      <w:r>
        <w:t xml:space="preserve">  &lt;title&gt;Toggle Visibility Example&lt;/title&gt;</w:t>
      </w:r>
    </w:p>
    <w:p w14:paraId="07AD3B4D" w14:textId="77777777" w:rsidR="00226ED5" w:rsidRDefault="00226ED5" w:rsidP="00226ED5">
      <w:pPr>
        <w:tabs>
          <w:tab w:val="left" w:pos="2649"/>
        </w:tabs>
      </w:pPr>
      <w:r>
        <w:t>&lt;/head&gt;</w:t>
      </w:r>
    </w:p>
    <w:p w14:paraId="64674D8C" w14:textId="77777777" w:rsidR="00226ED5" w:rsidRDefault="00226ED5" w:rsidP="00226ED5">
      <w:pPr>
        <w:tabs>
          <w:tab w:val="left" w:pos="2649"/>
        </w:tabs>
      </w:pPr>
      <w:r>
        <w:t>&lt;body&gt;</w:t>
      </w:r>
    </w:p>
    <w:p w14:paraId="7511F3B4" w14:textId="5FC6B053" w:rsidR="00226ED5" w:rsidRDefault="00226ED5" w:rsidP="00226ED5">
      <w:pPr>
        <w:tabs>
          <w:tab w:val="left" w:pos="2649"/>
        </w:tabs>
      </w:pPr>
      <w:r>
        <w:t xml:space="preserve"> &lt;p id="text"&gt;This text will be shown or hidden.&lt;/p&gt;</w:t>
      </w:r>
    </w:p>
    <w:p w14:paraId="4CBF42FD" w14:textId="77777777" w:rsidR="00226ED5" w:rsidRDefault="00226ED5" w:rsidP="00226ED5">
      <w:pPr>
        <w:tabs>
          <w:tab w:val="left" w:pos="2649"/>
        </w:tabs>
      </w:pPr>
      <w:r>
        <w:t xml:space="preserve">  &lt;button onclick="toggleVisibility()"&gt;Toggle Visibility&lt;/button&gt;</w:t>
      </w:r>
    </w:p>
    <w:p w14:paraId="3CE69897" w14:textId="45D54A24" w:rsidR="00226ED5" w:rsidRDefault="00226ED5" w:rsidP="00226ED5">
      <w:pPr>
        <w:tabs>
          <w:tab w:val="left" w:pos="2649"/>
        </w:tabs>
      </w:pPr>
      <w:r>
        <w:t xml:space="preserve">  &lt;script&gt;</w:t>
      </w:r>
    </w:p>
    <w:p w14:paraId="7578AEF2" w14:textId="77777777" w:rsidR="00226ED5" w:rsidRDefault="00226ED5" w:rsidP="00226ED5">
      <w:pPr>
        <w:tabs>
          <w:tab w:val="left" w:pos="2649"/>
        </w:tabs>
      </w:pPr>
      <w:r>
        <w:t xml:space="preserve">    function toggleVisibility() {</w:t>
      </w:r>
    </w:p>
    <w:p w14:paraId="31DC6ECE" w14:textId="77777777" w:rsidR="00226ED5" w:rsidRDefault="00226ED5" w:rsidP="00226ED5">
      <w:pPr>
        <w:tabs>
          <w:tab w:val="left" w:pos="2649"/>
        </w:tabs>
      </w:pPr>
      <w:r>
        <w:t xml:space="preserve">      // Get the element</w:t>
      </w:r>
    </w:p>
    <w:p w14:paraId="70939619" w14:textId="77777777" w:rsidR="00226ED5" w:rsidRDefault="00226ED5" w:rsidP="00226ED5">
      <w:pPr>
        <w:tabs>
          <w:tab w:val="left" w:pos="2649"/>
        </w:tabs>
      </w:pPr>
      <w:r>
        <w:t xml:space="preserve">      let paragraph = document.getElementById("text");</w:t>
      </w:r>
    </w:p>
    <w:p w14:paraId="2B99BFB8" w14:textId="689C0E16" w:rsidR="00226ED5" w:rsidRDefault="00226ED5" w:rsidP="00226ED5">
      <w:pPr>
        <w:tabs>
          <w:tab w:val="left" w:pos="2649"/>
        </w:tabs>
      </w:pPr>
      <w:r>
        <w:t xml:space="preserve"> // Check the current display style and toggle it</w:t>
      </w:r>
    </w:p>
    <w:p w14:paraId="445CCA37" w14:textId="77777777" w:rsidR="00226ED5" w:rsidRDefault="00226ED5" w:rsidP="00226ED5">
      <w:pPr>
        <w:tabs>
          <w:tab w:val="left" w:pos="2649"/>
        </w:tabs>
      </w:pPr>
      <w:r>
        <w:t xml:space="preserve">      if (paragraph.style.display === "none") {</w:t>
      </w:r>
    </w:p>
    <w:p w14:paraId="36C667B0" w14:textId="77777777" w:rsidR="00226ED5" w:rsidRDefault="00226ED5" w:rsidP="00226ED5">
      <w:pPr>
        <w:tabs>
          <w:tab w:val="left" w:pos="2649"/>
        </w:tabs>
      </w:pPr>
      <w:r>
        <w:t xml:space="preserve">        paragraph.style.display = "block"; // Show the element</w:t>
      </w:r>
    </w:p>
    <w:p w14:paraId="74849E41" w14:textId="77777777" w:rsidR="00226ED5" w:rsidRDefault="00226ED5" w:rsidP="00226ED5">
      <w:pPr>
        <w:tabs>
          <w:tab w:val="left" w:pos="2649"/>
        </w:tabs>
      </w:pPr>
      <w:r>
        <w:t xml:space="preserve">      } else {</w:t>
      </w:r>
    </w:p>
    <w:p w14:paraId="1EB82338" w14:textId="77777777" w:rsidR="00226ED5" w:rsidRDefault="00226ED5" w:rsidP="00226ED5">
      <w:pPr>
        <w:tabs>
          <w:tab w:val="left" w:pos="2649"/>
        </w:tabs>
      </w:pPr>
      <w:r>
        <w:t xml:space="preserve">        paragraph.style.display = "none"; // Hide the element</w:t>
      </w:r>
    </w:p>
    <w:p w14:paraId="192BDBB6" w14:textId="77777777" w:rsidR="00226ED5" w:rsidRDefault="00226ED5" w:rsidP="00226ED5">
      <w:pPr>
        <w:tabs>
          <w:tab w:val="left" w:pos="2649"/>
        </w:tabs>
      </w:pPr>
      <w:r>
        <w:t xml:space="preserve">      }</w:t>
      </w:r>
    </w:p>
    <w:p w14:paraId="429889B8" w14:textId="77777777" w:rsidR="00226ED5" w:rsidRDefault="00226ED5" w:rsidP="00226ED5">
      <w:pPr>
        <w:tabs>
          <w:tab w:val="left" w:pos="2649"/>
        </w:tabs>
      </w:pPr>
      <w:r>
        <w:t xml:space="preserve">    }</w:t>
      </w:r>
    </w:p>
    <w:p w14:paraId="70E81EF3" w14:textId="77777777" w:rsidR="00226ED5" w:rsidRDefault="00226ED5" w:rsidP="00226ED5">
      <w:pPr>
        <w:tabs>
          <w:tab w:val="left" w:pos="2649"/>
        </w:tabs>
      </w:pPr>
      <w:r>
        <w:t xml:space="preserve">  &lt;/script&gt;</w:t>
      </w:r>
    </w:p>
    <w:p w14:paraId="349F599D" w14:textId="05239005" w:rsidR="00226ED5" w:rsidRDefault="00226ED5" w:rsidP="00226ED5">
      <w:pPr>
        <w:tabs>
          <w:tab w:val="left" w:pos="2649"/>
        </w:tabs>
      </w:pPr>
      <w:r>
        <w:t>&lt;/body&gt;</w:t>
      </w:r>
    </w:p>
    <w:p w14:paraId="56E0B360" w14:textId="6A16D530" w:rsidR="00226ED5" w:rsidRDefault="00226ED5" w:rsidP="00226ED5">
      <w:pPr>
        <w:tabs>
          <w:tab w:val="left" w:pos="2649"/>
        </w:tabs>
      </w:pPr>
      <w:r>
        <w:t>&lt;/html&gt;</w:t>
      </w:r>
    </w:p>
    <w:p w14:paraId="08FD90C5" w14:textId="6CAB1612" w:rsidR="00226ED5" w:rsidRDefault="00226ED5" w:rsidP="00226ED5">
      <w:pPr>
        <w:tabs>
          <w:tab w:val="left" w:pos="2649"/>
        </w:tabs>
      </w:pPr>
      <w:r>
        <w:t>Output:</w:t>
      </w:r>
    </w:p>
    <w:p w14:paraId="00C72E0C" w14:textId="481868B3" w:rsidR="00226ED5" w:rsidRDefault="00226ED5" w:rsidP="00226ED5">
      <w:pPr>
        <w:tabs>
          <w:tab w:val="left" w:pos="2649"/>
        </w:tabs>
      </w:pPr>
      <w:r w:rsidRPr="00226ED5">
        <w:rPr>
          <w:noProof/>
          <w:lang w:eastAsia="en-IN"/>
        </w:rPr>
        <w:drawing>
          <wp:inline distT="0" distB="0" distL="0" distR="0" wp14:anchorId="6B7578D6" wp14:editId="14A99378">
            <wp:extent cx="4991797" cy="2486372"/>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1797" cy="2486372"/>
                    </a:xfrm>
                    <a:prstGeom prst="rect">
                      <a:avLst/>
                    </a:prstGeom>
                  </pic:spPr>
                </pic:pic>
              </a:graphicData>
            </a:graphic>
          </wp:inline>
        </w:drawing>
      </w:r>
    </w:p>
    <w:p w14:paraId="7A7A9850" w14:textId="66A4734E" w:rsidR="00226ED5" w:rsidRDefault="00226ED5" w:rsidP="00226ED5">
      <w:pPr>
        <w:tabs>
          <w:tab w:val="left" w:pos="2649"/>
        </w:tabs>
        <w:jc w:val="center"/>
      </w:pPr>
      <w:r>
        <w:t>Project-130</w:t>
      </w:r>
    </w:p>
    <w:p w14:paraId="4DE86841" w14:textId="1F296815" w:rsidR="00226ED5" w:rsidRDefault="007C0221" w:rsidP="00226ED5">
      <w:pPr>
        <w:tabs>
          <w:tab w:val="left" w:pos="2649"/>
        </w:tabs>
      </w:pPr>
      <w:r>
        <w:t>Demonstrate how to get the value from an input field</w:t>
      </w:r>
    </w:p>
    <w:p w14:paraId="50C279FD" w14:textId="77777777" w:rsidR="007C0221" w:rsidRDefault="007C0221" w:rsidP="007C0221">
      <w:pPr>
        <w:tabs>
          <w:tab w:val="left" w:pos="2649"/>
        </w:tabs>
      </w:pPr>
      <w:r>
        <w:t>&lt;!DOCTYPE html&gt;</w:t>
      </w:r>
    </w:p>
    <w:p w14:paraId="4FCEAF15" w14:textId="77777777" w:rsidR="007C0221" w:rsidRDefault="007C0221" w:rsidP="007C0221">
      <w:pPr>
        <w:tabs>
          <w:tab w:val="left" w:pos="2649"/>
        </w:tabs>
      </w:pPr>
      <w:r>
        <w:t>&lt;html&gt;</w:t>
      </w:r>
    </w:p>
    <w:p w14:paraId="471FA01B" w14:textId="77777777" w:rsidR="007C0221" w:rsidRDefault="007C0221" w:rsidP="007C0221">
      <w:pPr>
        <w:tabs>
          <w:tab w:val="left" w:pos="2649"/>
        </w:tabs>
      </w:pPr>
      <w:r>
        <w:t>&lt;head&gt;</w:t>
      </w:r>
    </w:p>
    <w:p w14:paraId="234DFFBB" w14:textId="77777777" w:rsidR="007C0221" w:rsidRDefault="007C0221" w:rsidP="007C0221">
      <w:pPr>
        <w:tabs>
          <w:tab w:val="left" w:pos="2649"/>
        </w:tabs>
      </w:pPr>
      <w:r>
        <w:t xml:space="preserve">  &lt;title&gt;Get Input Value Example&lt;/title&gt;</w:t>
      </w:r>
    </w:p>
    <w:p w14:paraId="02586D33" w14:textId="77777777" w:rsidR="007C0221" w:rsidRDefault="007C0221" w:rsidP="007C0221">
      <w:pPr>
        <w:tabs>
          <w:tab w:val="left" w:pos="2649"/>
        </w:tabs>
      </w:pPr>
      <w:r>
        <w:t>&lt;/head&gt;</w:t>
      </w:r>
    </w:p>
    <w:p w14:paraId="1561DCDA" w14:textId="77777777" w:rsidR="007C0221" w:rsidRDefault="007C0221" w:rsidP="007C0221">
      <w:pPr>
        <w:tabs>
          <w:tab w:val="left" w:pos="2649"/>
        </w:tabs>
      </w:pPr>
      <w:r>
        <w:t>&lt;body&gt;</w:t>
      </w:r>
    </w:p>
    <w:p w14:paraId="636A5612" w14:textId="19CCC888" w:rsidR="007C0221" w:rsidRDefault="007C0221" w:rsidP="007C0221">
      <w:pPr>
        <w:tabs>
          <w:tab w:val="left" w:pos="2649"/>
        </w:tabs>
      </w:pPr>
      <w:r>
        <w:t>&lt;label for="nameInput"&gt;Enter your name:&lt;/label&gt;</w:t>
      </w:r>
    </w:p>
    <w:p w14:paraId="0174EA60" w14:textId="77777777" w:rsidR="007C0221" w:rsidRDefault="007C0221" w:rsidP="007C0221">
      <w:pPr>
        <w:tabs>
          <w:tab w:val="left" w:pos="2649"/>
        </w:tabs>
      </w:pPr>
      <w:r>
        <w:t xml:space="preserve">  &lt;input type="text" id="nameInput" /&gt;</w:t>
      </w:r>
    </w:p>
    <w:p w14:paraId="7D5025AF" w14:textId="77777777" w:rsidR="007C0221" w:rsidRDefault="007C0221" w:rsidP="007C0221">
      <w:pPr>
        <w:tabs>
          <w:tab w:val="left" w:pos="2649"/>
        </w:tabs>
      </w:pPr>
      <w:r>
        <w:t xml:space="preserve">  &lt;button onclick="showInputValue()"&gt;Submit&lt;/button&gt;</w:t>
      </w:r>
    </w:p>
    <w:p w14:paraId="75CDC99D" w14:textId="14B141A7" w:rsidR="007C0221" w:rsidRDefault="007C0221" w:rsidP="007C0221">
      <w:pPr>
        <w:tabs>
          <w:tab w:val="left" w:pos="2649"/>
        </w:tabs>
      </w:pPr>
      <w:r>
        <w:t xml:space="preserve"> &lt;p id="output"&gt;&lt;/p&gt;</w:t>
      </w:r>
    </w:p>
    <w:p w14:paraId="42F5D905" w14:textId="30EFA717" w:rsidR="007C0221" w:rsidRDefault="007C0221" w:rsidP="007C0221">
      <w:pPr>
        <w:tabs>
          <w:tab w:val="left" w:pos="2649"/>
        </w:tabs>
      </w:pPr>
      <w:r>
        <w:t>&lt;script&gt;</w:t>
      </w:r>
    </w:p>
    <w:p w14:paraId="6C935CF8" w14:textId="77777777" w:rsidR="007C0221" w:rsidRDefault="007C0221" w:rsidP="007C0221">
      <w:pPr>
        <w:tabs>
          <w:tab w:val="left" w:pos="2649"/>
        </w:tabs>
      </w:pPr>
      <w:r>
        <w:t xml:space="preserve">    function showInputValue() {</w:t>
      </w:r>
    </w:p>
    <w:p w14:paraId="6C629339" w14:textId="77777777" w:rsidR="007C0221" w:rsidRDefault="007C0221" w:rsidP="007C0221">
      <w:pPr>
        <w:tabs>
          <w:tab w:val="left" w:pos="2649"/>
        </w:tabs>
      </w:pPr>
      <w:r>
        <w:t xml:space="preserve">      // Get the input field</w:t>
      </w:r>
    </w:p>
    <w:p w14:paraId="1CB6D8BC" w14:textId="77777777" w:rsidR="007C0221" w:rsidRDefault="007C0221" w:rsidP="007C0221">
      <w:pPr>
        <w:tabs>
          <w:tab w:val="left" w:pos="2649"/>
        </w:tabs>
      </w:pPr>
      <w:r>
        <w:t xml:space="preserve">      let input = document.getElementById("nameInput");</w:t>
      </w:r>
    </w:p>
    <w:p w14:paraId="3F80666C" w14:textId="35DFE563" w:rsidR="007C0221" w:rsidRDefault="007C0221" w:rsidP="007C0221">
      <w:pPr>
        <w:tabs>
          <w:tab w:val="left" w:pos="2649"/>
        </w:tabs>
      </w:pPr>
      <w:r>
        <w:t xml:space="preserve"> // Get the value of the input field</w:t>
      </w:r>
    </w:p>
    <w:p w14:paraId="3BE622EA" w14:textId="77777777" w:rsidR="007C0221" w:rsidRDefault="007C0221" w:rsidP="007C0221">
      <w:pPr>
        <w:tabs>
          <w:tab w:val="left" w:pos="2649"/>
        </w:tabs>
      </w:pPr>
      <w:r>
        <w:t xml:space="preserve">      let name = input.value;</w:t>
      </w:r>
    </w:p>
    <w:p w14:paraId="62280C84" w14:textId="20C24C2E" w:rsidR="007C0221" w:rsidRDefault="007C0221" w:rsidP="007C0221">
      <w:pPr>
        <w:tabs>
          <w:tab w:val="left" w:pos="2649"/>
        </w:tabs>
      </w:pPr>
      <w:r>
        <w:t xml:space="preserve"> // Display the value in the paragraph</w:t>
      </w:r>
    </w:p>
    <w:p w14:paraId="35750702" w14:textId="77777777" w:rsidR="007C0221" w:rsidRDefault="007C0221" w:rsidP="007C0221">
      <w:pPr>
        <w:tabs>
          <w:tab w:val="left" w:pos="2649"/>
        </w:tabs>
      </w:pPr>
      <w:r>
        <w:t xml:space="preserve">      document.getElementById("output").textContent = "You entered: " + name;</w:t>
      </w:r>
    </w:p>
    <w:p w14:paraId="659AB682" w14:textId="77777777" w:rsidR="007C0221" w:rsidRDefault="007C0221" w:rsidP="007C0221">
      <w:pPr>
        <w:tabs>
          <w:tab w:val="left" w:pos="2649"/>
        </w:tabs>
      </w:pPr>
      <w:r>
        <w:t xml:space="preserve">    }</w:t>
      </w:r>
    </w:p>
    <w:p w14:paraId="7B5890CF" w14:textId="77777777" w:rsidR="007C0221" w:rsidRDefault="007C0221" w:rsidP="007C0221">
      <w:pPr>
        <w:tabs>
          <w:tab w:val="left" w:pos="2649"/>
        </w:tabs>
      </w:pPr>
      <w:r>
        <w:t xml:space="preserve">  &lt;/script&gt;</w:t>
      </w:r>
    </w:p>
    <w:p w14:paraId="2D1BA8E4" w14:textId="09298F24" w:rsidR="007C0221" w:rsidRDefault="007C0221" w:rsidP="007C0221">
      <w:pPr>
        <w:tabs>
          <w:tab w:val="left" w:pos="2649"/>
        </w:tabs>
      </w:pPr>
      <w:r>
        <w:t>&lt;/body&gt;</w:t>
      </w:r>
    </w:p>
    <w:p w14:paraId="128ABEEE" w14:textId="6035B8E9" w:rsidR="007C0221" w:rsidRDefault="007C0221" w:rsidP="007C0221">
      <w:pPr>
        <w:tabs>
          <w:tab w:val="left" w:pos="2649"/>
        </w:tabs>
      </w:pPr>
      <w:r>
        <w:t>&lt;/html&gt;</w:t>
      </w:r>
    </w:p>
    <w:p w14:paraId="0803A2A2" w14:textId="14A99D8E" w:rsidR="007C0221" w:rsidRDefault="007C0221" w:rsidP="007C0221">
      <w:pPr>
        <w:tabs>
          <w:tab w:val="left" w:pos="2649"/>
        </w:tabs>
      </w:pPr>
      <w:r>
        <w:t>Output:</w:t>
      </w:r>
    </w:p>
    <w:p w14:paraId="4A0E0DA7" w14:textId="06FA14C7" w:rsidR="007C0221" w:rsidRDefault="007C0221" w:rsidP="007C0221">
      <w:pPr>
        <w:tabs>
          <w:tab w:val="left" w:pos="2649"/>
        </w:tabs>
      </w:pPr>
      <w:r w:rsidRPr="007C0221">
        <w:rPr>
          <w:noProof/>
          <w:lang w:eastAsia="en-IN"/>
        </w:rPr>
        <w:drawing>
          <wp:inline distT="0" distB="0" distL="0" distR="0" wp14:anchorId="62191036" wp14:editId="768FD562">
            <wp:extent cx="4810796" cy="2095792"/>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796" cy="2095792"/>
                    </a:xfrm>
                    <a:prstGeom prst="rect">
                      <a:avLst/>
                    </a:prstGeom>
                  </pic:spPr>
                </pic:pic>
              </a:graphicData>
            </a:graphic>
          </wp:inline>
        </w:drawing>
      </w:r>
    </w:p>
    <w:p w14:paraId="2456B944" w14:textId="6410FE42" w:rsidR="007C0221" w:rsidRDefault="007C0221" w:rsidP="007C0221">
      <w:pPr>
        <w:tabs>
          <w:tab w:val="left" w:pos="2649"/>
        </w:tabs>
        <w:jc w:val="center"/>
      </w:pPr>
      <w:r>
        <w:t>Project-131</w:t>
      </w:r>
    </w:p>
    <w:p w14:paraId="7AF708AF" w14:textId="2D26F4D9" w:rsidR="007C0221" w:rsidRDefault="007C0221" w:rsidP="007C0221">
      <w:pPr>
        <w:tabs>
          <w:tab w:val="left" w:pos="2649"/>
        </w:tabs>
      </w:pPr>
      <w:r>
        <w:t>Demonstrate how to loop through elements using `getElementsByTagName</w:t>
      </w:r>
    </w:p>
    <w:p w14:paraId="36745CB7" w14:textId="77777777" w:rsidR="007C0221" w:rsidRDefault="007C0221" w:rsidP="007C0221">
      <w:pPr>
        <w:tabs>
          <w:tab w:val="left" w:pos="2649"/>
        </w:tabs>
      </w:pPr>
      <w:r>
        <w:t>&lt;!DOCTYPE html&gt;</w:t>
      </w:r>
    </w:p>
    <w:p w14:paraId="2915A2D0" w14:textId="77777777" w:rsidR="007C0221" w:rsidRDefault="007C0221" w:rsidP="007C0221">
      <w:pPr>
        <w:tabs>
          <w:tab w:val="left" w:pos="2649"/>
        </w:tabs>
      </w:pPr>
      <w:r>
        <w:t>&lt;html&gt;</w:t>
      </w:r>
    </w:p>
    <w:p w14:paraId="3E13C03B" w14:textId="77777777" w:rsidR="007C0221" w:rsidRDefault="007C0221" w:rsidP="007C0221">
      <w:pPr>
        <w:tabs>
          <w:tab w:val="left" w:pos="2649"/>
        </w:tabs>
      </w:pPr>
      <w:r>
        <w:t>&lt;head&gt;</w:t>
      </w:r>
    </w:p>
    <w:p w14:paraId="16C279E4" w14:textId="77777777" w:rsidR="007C0221" w:rsidRDefault="007C0221" w:rsidP="007C0221">
      <w:pPr>
        <w:tabs>
          <w:tab w:val="left" w:pos="2649"/>
        </w:tabs>
      </w:pPr>
      <w:r>
        <w:t xml:space="preserve">  &lt;title&gt;Loop with getElementsByTagName&lt;/title&gt;</w:t>
      </w:r>
    </w:p>
    <w:p w14:paraId="3DCAED3B" w14:textId="77777777" w:rsidR="007C0221" w:rsidRDefault="007C0221" w:rsidP="007C0221">
      <w:pPr>
        <w:tabs>
          <w:tab w:val="left" w:pos="2649"/>
        </w:tabs>
      </w:pPr>
      <w:r>
        <w:t>&lt;/head&gt;</w:t>
      </w:r>
    </w:p>
    <w:p w14:paraId="2CFBBC43" w14:textId="77777777" w:rsidR="007C0221" w:rsidRDefault="007C0221" w:rsidP="007C0221">
      <w:pPr>
        <w:tabs>
          <w:tab w:val="left" w:pos="2649"/>
        </w:tabs>
      </w:pPr>
      <w:r>
        <w:t>&lt;body&gt;</w:t>
      </w:r>
    </w:p>
    <w:p w14:paraId="46A6B248" w14:textId="38E29918" w:rsidR="007C0221" w:rsidRDefault="007C0221" w:rsidP="007C0221">
      <w:pPr>
        <w:tabs>
          <w:tab w:val="left" w:pos="2649"/>
        </w:tabs>
      </w:pPr>
      <w:r>
        <w:t>&lt;h3&gt;Fruits List&lt;/h3&gt;</w:t>
      </w:r>
    </w:p>
    <w:p w14:paraId="0412490E" w14:textId="77777777" w:rsidR="007C0221" w:rsidRDefault="007C0221" w:rsidP="007C0221">
      <w:pPr>
        <w:tabs>
          <w:tab w:val="left" w:pos="2649"/>
        </w:tabs>
      </w:pPr>
      <w:r>
        <w:t xml:space="preserve">  &lt;ul&gt;</w:t>
      </w:r>
    </w:p>
    <w:p w14:paraId="4C8949D8" w14:textId="77777777" w:rsidR="007C0221" w:rsidRDefault="007C0221" w:rsidP="007C0221">
      <w:pPr>
        <w:tabs>
          <w:tab w:val="left" w:pos="2649"/>
        </w:tabs>
      </w:pPr>
      <w:r>
        <w:t xml:space="preserve">    &lt;li&gt;Apple&lt;/li&gt;</w:t>
      </w:r>
    </w:p>
    <w:p w14:paraId="49E2C04E" w14:textId="77777777" w:rsidR="007C0221" w:rsidRDefault="007C0221" w:rsidP="007C0221">
      <w:pPr>
        <w:tabs>
          <w:tab w:val="left" w:pos="2649"/>
        </w:tabs>
      </w:pPr>
      <w:r>
        <w:t xml:space="preserve">    &lt;li&gt;Banana&lt;/li&gt;</w:t>
      </w:r>
    </w:p>
    <w:p w14:paraId="1AF84C33" w14:textId="77777777" w:rsidR="007C0221" w:rsidRDefault="007C0221" w:rsidP="007C0221">
      <w:pPr>
        <w:tabs>
          <w:tab w:val="left" w:pos="2649"/>
        </w:tabs>
      </w:pPr>
      <w:r>
        <w:t xml:space="preserve">    &lt;li&gt;Orange&lt;/li&gt;</w:t>
      </w:r>
    </w:p>
    <w:p w14:paraId="42900E87" w14:textId="77777777" w:rsidR="007C0221" w:rsidRDefault="007C0221" w:rsidP="007C0221">
      <w:pPr>
        <w:tabs>
          <w:tab w:val="left" w:pos="2649"/>
        </w:tabs>
      </w:pPr>
      <w:r>
        <w:t xml:space="preserve">    &lt;li&gt;Mango&lt;/li&gt;</w:t>
      </w:r>
    </w:p>
    <w:p w14:paraId="2B8A2E41" w14:textId="77777777" w:rsidR="007C0221" w:rsidRDefault="007C0221" w:rsidP="007C0221">
      <w:pPr>
        <w:tabs>
          <w:tab w:val="left" w:pos="2649"/>
        </w:tabs>
      </w:pPr>
      <w:r>
        <w:t xml:space="preserve">  &lt;/ul&gt;</w:t>
      </w:r>
    </w:p>
    <w:p w14:paraId="51F7AF66" w14:textId="6AA85E54" w:rsidR="007C0221" w:rsidRDefault="007C0221" w:rsidP="007C0221">
      <w:pPr>
        <w:tabs>
          <w:tab w:val="left" w:pos="2649"/>
        </w:tabs>
      </w:pPr>
      <w:r>
        <w:t xml:space="preserve"> &lt;button onclick="highlightItems()"&gt;Highlight Items&lt;/button&gt;</w:t>
      </w:r>
    </w:p>
    <w:p w14:paraId="6AEDDA8D" w14:textId="5A6670AD" w:rsidR="007C0221" w:rsidRDefault="007C0221" w:rsidP="007C0221">
      <w:pPr>
        <w:tabs>
          <w:tab w:val="left" w:pos="2649"/>
        </w:tabs>
      </w:pPr>
      <w:r>
        <w:t>&lt;script&gt;</w:t>
      </w:r>
    </w:p>
    <w:p w14:paraId="41E636CD" w14:textId="77777777" w:rsidR="007C0221" w:rsidRDefault="007C0221" w:rsidP="007C0221">
      <w:pPr>
        <w:tabs>
          <w:tab w:val="left" w:pos="2649"/>
        </w:tabs>
      </w:pPr>
      <w:r>
        <w:t xml:space="preserve">    function highlightItems() {</w:t>
      </w:r>
    </w:p>
    <w:p w14:paraId="37D13FBF" w14:textId="77777777" w:rsidR="007C0221" w:rsidRDefault="007C0221" w:rsidP="007C0221">
      <w:pPr>
        <w:tabs>
          <w:tab w:val="left" w:pos="2649"/>
        </w:tabs>
      </w:pPr>
      <w:r>
        <w:t xml:space="preserve">      // Get all &lt;li&gt; elements</w:t>
      </w:r>
    </w:p>
    <w:p w14:paraId="71876417" w14:textId="77777777" w:rsidR="007C0221" w:rsidRDefault="007C0221" w:rsidP="007C0221">
      <w:pPr>
        <w:tabs>
          <w:tab w:val="left" w:pos="2649"/>
        </w:tabs>
      </w:pPr>
      <w:r>
        <w:t xml:space="preserve">      let items = document.getElementsByTagName("li");</w:t>
      </w:r>
    </w:p>
    <w:p w14:paraId="145A3703" w14:textId="1793FE25" w:rsidR="007C0221" w:rsidRDefault="007C0221" w:rsidP="007C0221">
      <w:pPr>
        <w:tabs>
          <w:tab w:val="left" w:pos="2649"/>
        </w:tabs>
      </w:pPr>
      <w:r>
        <w:t>// Loop through them and change their style</w:t>
      </w:r>
    </w:p>
    <w:p w14:paraId="63FD1DF8" w14:textId="77777777" w:rsidR="007C0221" w:rsidRDefault="007C0221" w:rsidP="007C0221">
      <w:pPr>
        <w:tabs>
          <w:tab w:val="left" w:pos="2649"/>
        </w:tabs>
      </w:pPr>
      <w:r>
        <w:t xml:space="preserve">      for (let i = 0; i &lt; items.length; i++) {</w:t>
      </w:r>
    </w:p>
    <w:p w14:paraId="00738F8F" w14:textId="77777777" w:rsidR="007C0221" w:rsidRDefault="007C0221" w:rsidP="007C0221">
      <w:pPr>
        <w:tabs>
          <w:tab w:val="left" w:pos="2649"/>
        </w:tabs>
      </w:pPr>
      <w:r>
        <w:t xml:space="preserve">        items[i].style.color = "green";</w:t>
      </w:r>
    </w:p>
    <w:p w14:paraId="6C5719F8" w14:textId="77777777" w:rsidR="007C0221" w:rsidRDefault="007C0221" w:rsidP="007C0221">
      <w:pPr>
        <w:tabs>
          <w:tab w:val="left" w:pos="2649"/>
        </w:tabs>
      </w:pPr>
      <w:r>
        <w:t xml:space="preserve">        items[i].style.fontWeight = "bold";</w:t>
      </w:r>
    </w:p>
    <w:p w14:paraId="648C21B3" w14:textId="77777777" w:rsidR="007C0221" w:rsidRDefault="007C0221" w:rsidP="007C0221">
      <w:pPr>
        <w:tabs>
          <w:tab w:val="left" w:pos="2649"/>
        </w:tabs>
      </w:pPr>
      <w:r>
        <w:t xml:space="preserve">      }</w:t>
      </w:r>
    </w:p>
    <w:p w14:paraId="6EF5B6E7" w14:textId="77777777" w:rsidR="007C0221" w:rsidRDefault="007C0221" w:rsidP="007C0221">
      <w:pPr>
        <w:tabs>
          <w:tab w:val="left" w:pos="2649"/>
        </w:tabs>
      </w:pPr>
      <w:r>
        <w:t xml:space="preserve">    }</w:t>
      </w:r>
    </w:p>
    <w:p w14:paraId="6376A4D1" w14:textId="77777777" w:rsidR="007C0221" w:rsidRDefault="007C0221" w:rsidP="007C0221">
      <w:pPr>
        <w:tabs>
          <w:tab w:val="left" w:pos="2649"/>
        </w:tabs>
      </w:pPr>
      <w:r>
        <w:t xml:space="preserve">  &lt;/script&gt;</w:t>
      </w:r>
    </w:p>
    <w:p w14:paraId="15878038" w14:textId="2389A297" w:rsidR="007C0221" w:rsidRDefault="007C0221" w:rsidP="007C0221">
      <w:pPr>
        <w:tabs>
          <w:tab w:val="left" w:pos="2649"/>
        </w:tabs>
      </w:pPr>
      <w:r>
        <w:t>&lt;/body&gt;</w:t>
      </w:r>
    </w:p>
    <w:p w14:paraId="4A8C03DF" w14:textId="722F49D4" w:rsidR="007C0221" w:rsidRDefault="007C0221" w:rsidP="007C0221">
      <w:pPr>
        <w:tabs>
          <w:tab w:val="left" w:pos="2649"/>
        </w:tabs>
      </w:pPr>
      <w:r>
        <w:t>&lt;/html&gt;</w:t>
      </w:r>
    </w:p>
    <w:p w14:paraId="1B303517" w14:textId="187BC0CC" w:rsidR="007C0221" w:rsidRDefault="007C0221" w:rsidP="007C0221">
      <w:pPr>
        <w:tabs>
          <w:tab w:val="left" w:pos="2649"/>
        </w:tabs>
      </w:pPr>
      <w:r>
        <w:t>Output:</w:t>
      </w:r>
    </w:p>
    <w:p w14:paraId="5EA001B0" w14:textId="41E9AFF9" w:rsidR="007C0221" w:rsidRDefault="007C0221" w:rsidP="007C0221">
      <w:pPr>
        <w:tabs>
          <w:tab w:val="left" w:pos="2649"/>
        </w:tabs>
      </w:pPr>
      <w:r w:rsidRPr="007C0221">
        <w:rPr>
          <w:noProof/>
          <w:lang w:eastAsia="en-IN"/>
        </w:rPr>
        <w:drawing>
          <wp:inline distT="0" distB="0" distL="0" distR="0" wp14:anchorId="2189EA98" wp14:editId="49D9C1B9">
            <wp:extent cx="4178300" cy="148855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13819" cy="1501212"/>
                    </a:xfrm>
                    <a:prstGeom prst="rect">
                      <a:avLst/>
                    </a:prstGeom>
                  </pic:spPr>
                </pic:pic>
              </a:graphicData>
            </a:graphic>
          </wp:inline>
        </w:drawing>
      </w:r>
    </w:p>
    <w:p w14:paraId="3D10AE29" w14:textId="065FA579" w:rsidR="007C0221" w:rsidRDefault="007C0221" w:rsidP="007C0221">
      <w:pPr>
        <w:tabs>
          <w:tab w:val="left" w:pos="2649"/>
        </w:tabs>
      </w:pPr>
    </w:p>
    <w:p w14:paraId="1E5BB62D" w14:textId="50213037" w:rsidR="007C0221" w:rsidRDefault="007C0221" w:rsidP="007C0221">
      <w:pPr>
        <w:tabs>
          <w:tab w:val="left" w:pos="2649"/>
        </w:tabs>
        <w:jc w:val="center"/>
      </w:pPr>
      <w:r>
        <w:t>Project-132</w:t>
      </w:r>
    </w:p>
    <w:p w14:paraId="24439A41" w14:textId="34D56F22" w:rsidR="007C0221" w:rsidRDefault="007C0221" w:rsidP="007C0221">
      <w:pPr>
        <w:tabs>
          <w:tab w:val="left" w:pos="2649"/>
        </w:tabs>
      </w:pPr>
      <w:r>
        <w:t>Demonstrate an increment and decrement counter</w:t>
      </w:r>
    </w:p>
    <w:p w14:paraId="7A601715" w14:textId="77777777" w:rsidR="007C0221" w:rsidRDefault="007C0221" w:rsidP="007C0221">
      <w:pPr>
        <w:tabs>
          <w:tab w:val="left" w:pos="2649"/>
        </w:tabs>
      </w:pPr>
      <w:r>
        <w:t>&lt;!DOCTYPE html&gt;</w:t>
      </w:r>
    </w:p>
    <w:p w14:paraId="53627AD6" w14:textId="77777777" w:rsidR="007C0221" w:rsidRDefault="007C0221" w:rsidP="007C0221">
      <w:pPr>
        <w:tabs>
          <w:tab w:val="left" w:pos="2649"/>
        </w:tabs>
      </w:pPr>
      <w:r>
        <w:t>&lt;html&gt;</w:t>
      </w:r>
    </w:p>
    <w:p w14:paraId="040F477A" w14:textId="77777777" w:rsidR="007C0221" w:rsidRDefault="007C0221" w:rsidP="007C0221">
      <w:pPr>
        <w:tabs>
          <w:tab w:val="left" w:pos="2649"/>
        </w:tabs>
      </w:pPr>
      <w:r>
        <w:t>&lt;head&gt;</w:t>
      </w:r>
    </w:p>
    <w:p w14:paraId="5935BDBB" w14:textId="77777777" w:rsidR="007C0221" w:rsidRDefault="007C0221" w:rsidP="007C0221">
      <w:pPr>
        <w:tabs>
          <w:tab w:val="left" w:pos="2649"/>
        </w:tabs>
      </w:pPr>
      <w:r>
        <w:t xml:space="preserve">  &lt;title&gt;Counter Example&lt;/title&gt;</w:t>
      </w:r>
    </w:p>
    <w:p w14:paraId="7DBC816D" w14:textId="77777777" w:rsidR="007C0221" w:rsidRDefault="007C0221" w:rsidP="007C0221">
      <w:pPr>
        <w:tabs>
          <w:tab w:val="left" w:pos="2649"/>
        </w:tabs>
      </w:pPr>
      <w:r>
        <w:t xml:space="preserve">  &lt;style&gt;</w:t>
      </w:r>
    </w:p>
    <w:p w14:paraId="43BE3247" w14:textId="77777777" w:rsidR="007C0221" w:rsidRDefault="007C0221" w:rsidP="007C0221">
      <w:pPr>
        <w:tabs>
          <w:tab w:val="left" w:pos="2649"/>
        </w:tabs>
      </w:pPr>
      <w:r>
        <w:t xml:space="preserve">    #counter {</w:t>
      </w:r>
    </w:p>
    <w:p w14:paraId="729B950C" w14:textId="77777777" w:rsidR="007C0221" w:rsidRDefault="007C0221" w:rsidP="007C0221">
      <w:pPr>
        <w:tabs>
          <w:tab w:val="left" w:pos="2649"/>
        </w:tabs>
      </w:pPr>
      <w:r>
        <w:t xml:space="preserve">      font-size: 24px;</w:t>
      </w:r>
    </w:p>
    <w:p w14:paraId="55B1E398" w14:textId="77777777" w:rsidR="007C0221" w:rsidRDefault="007C0221" w:rsidP="007C0221">
      <w:pPr>
        <w:tabs>
          <w:tab w:val="left" w:pos="2649"/>
        </w:tabs>
      </w:pPr>
      <w:r>
        <w:t xml:space="preserve">      margin: 10px;</w:t>
      </w:r>
    </w:p>
    <w:p w14:paraId="24753056" w14:textId="77777777" w:rsidR="007C0221" w:rsidRDefault="007C0221" w:rsidP="007C0221">
      <w:pPr>
        <w:tabs>
          <w:tab w:val="left" w:pos="2649"/>
        </w:tabs>
      </w:pPr>
      <w:r>
        <w:t xml:space="preserve">    }</w:t>
      </w:r>
    </w:p>
    <w:p w14:paraId="3ECC1F38" w14:textId="77777777" w:rsidR="007C0221" w:rsidRDefault="007C0221" w:rsidP="007C0221">
      <w:pPr>
        <w:tabs>
          <w:tab w:val="left" w:pos="2649"/>
        </w:tabs>
      </w:pPr>
      <w:r>
        <w:t xml:space="preserve">  &lt;/style&gt;</w:t>
      </w:r>
    </w:p>
    <w:p w14:paraId="37D6883A" w14:textId="77777777" w:rsidR="007C0221" w:rsidRDefault="007C0221" w:rsidP="007C0221">
      <w:pPr>
        <w:tabs>
          <w:tab w:val="left" w:pos="2649"/>
        </w:tabs>
      </w:pPr>
      <w:r>
        <w:t>&lt;/head&gt;</w:t>
      </w:r>
    </w:p>
    <w:p w14:paraId="3C34ED97" w14:textId="77777777" w:rsidR="007C0221" w:rsidRDefault="007C0221" w:rsidP="007C0221">
      <w:pPr>
        <w:tabs>
          <w:tab w:val="left" w:pos="2649"/>
        </w:tabs>
      </w:pPr>
      <w:r>
        <w:t>&lt;body&gt;</w:t>
      </w:r>
    </w:p>
    <w:p w14:paraId="660CEC93" w14:textId="7B2DD016" w:rsidR="007C0221" w:rsidRDefault="007C0221" w:rsidP="007C0221">
      <w:pPr>
        <w:tabs>
          <w:tab w:val="left" w:pos="2649"/>
        </w:tabs>
      </w:pPr>
      <w:r>
        <w:t>&lt;h2&gt;Counter&lt;/h2&gt;</w:t>
      </w:r>
    </w:p>
    <w:p w14:paraId="18DCC3C2" w14:textId="77777777" w:rsidR="007C0221" w:rsidRDefault="007C0221" w:rsidP="007C0221">
      <w:pPr>
        <w:tabs>
          <w:tab w:val="left" w:pos="2649"/>
        </w:tabs>
      </w:pPr>
      <w:r>
        <w:t xml:space="preserve">  &lt;div id="counter"&gt;0&lt;/div&gt;</w:t>
      </w:r>
    </w:p>
    <w:p w14:paraId="2BC5645B" w14:textId="2D4D3BFD" w:rsidR="007C0221" w:rsidRDefault="007C0221" w:rsidP="007C0221">
      <w:pPr>
        <w:tabs>
          <w:tab w:val="left" w:pos="2649"/>
        </w:tabs>
      </w:pPr>
      <w:r>
        <w:t>&lt;button onclick="increment()"&gt;Increment&lt;/button&gt;</w:t>
      </w:r>
    </w:p>
    <w:p w14:paraId="7EE462DE" w14:textId="77777777" w:rsidR="007C0221" w:rsidRDefault="007C0221" w:rsidP="007C0221">
      <w:pPr>
        <w:tabs>
          <w:tab w:val="left" w:pos="2649"/>
        </w:tabs>
      </w:pPr>
      <w:r>
        <w:t xml:space="preserve">  &lt;button onclick="decrement()"&gt;Decrement&lt;/button&gt;</w:t>
      </w:r>
    </w:p>
    <w:p w14:paraId="60896550" w14:textId="3A663AA3" w:rsidR="007C0221" w:rsidRDefault="007C0221" w:rsidP="007C0221">
      <w:pPr>
        <w:tabs>
          <w:tab w:val="left" w:pos="2649"/>
        </w:tabs>
      </w:pPr>
      <w:r>
        <w:t>&lt;script&gt;</w:t>
      </w:r>
    </w:p>
    <w:p w14:paraId="120092B2" w14:textId="77777777" w:rsidR="007C0221" w:rsidRDefault="007C0221" w:rsidP="007C0221">
      <w:pPr>
        <w:tabs>
          <w:tab w:val="left" w:pos="2649"/>
        </w:tabs>
      </w:pPr>
      <w:r>
        <w:t xml:space="preserve">    // Initialize counter value</w:t>
      </w:r>
    </w:p>
    <w:p w14:paraId="3B0867F8" w14:textId="77777777" w:rsidR="007C0221" w:rsidRDefault="007C0221" w:rsidP="007C0221">
      <w:pPr>
        <w:tabs>
          <w:tab w:val="left" w:pos="2649"/>
        </w:tabs>
      </w:pPr>
      <w:r>
        <w:t xml:space="preserve">    let count = 0;</w:t>
      </w:r>
    </w:p>
    <w:p w14:paraId="4C895C80" w14:textId="77777777" w:rsidR="007C0221" w:rsidRDefault="007C0221" w:rsidP="007C0221">
      <w:pPr>
        <w:tabs>
          <w:tab w:val="left" w:pos="2649"/>
        </w:tabs>
      </w:pPr>
    </w:p>
    <w:p w14:paraId="4CAE784F" w14:textId="77777777" w:rsidR="007C0221" w:rsidRDefault="007C0221" w:rsidP="007C0221">
      <w:pPr>
        <w:tabs>
          <w:tab w:val="left" w:pos="2649"/>
        </w:tabs>
      </w:pPr>
      <w:r>
        <w:t xml:space="preserve">    function increment() {</w:t>
      </w:r>
    </w:p>
    <w:p w14:paraId="5C4A586C" w14:textId="77777777" w:rsidR="007C0221" w:rsidRDefault="007C0221" w:rsidP="007C0221">
      <w:pPr>
        <w:tabs>
          <w:tab w:val="left" w:pos="2649"/>
        </w:tabs>
      </w:pPr>
      <w:r>
        <w:t xml:space="preserve">      count++;</w:t>
      </w:r>
    </w:p>
    <w:p w14:paraId="2B2F0C64" w14:textId="77777777" w:rsidR="007C0221" w:rsidRDefault="007C0221" w:rsidP="007C0221">
      <w:pPr>
        <w:tabs>
          <w:tab w:val="left" w:pos="2649"/>
        </w:tabs>
      </w:pPr>
      <w:r>
        <w:t xml:space="preserve">      document.getElementById("counter").textContent = count;</w:t>
      </w:r>
    </w:p>
    <w:p w14:paraId="46FB140C" w14:textId="77777777" w:rsidR="007C0221" w:rsidRDefault="007C0221" w:rsidP="007C0221">
      <w:pPr>
        <w:tabs>
          <w:tab w:val="left" w:pos="2649"/>
        </w:tabs>
      </w:pPr>
      <w:r>
        <w:t xml:space="preserve">    }</w:t>
      </w:r>
    </w:p>
    <w:p w14:paraId="1F9B6797" w14:textId="589B7BC0" w:rsidR="007C0221" w:rsidRDefault="007C0221" w:rsidP="007C0221">
      <w:pPr>
        <w:tabs>
          <w:tab w:val="left" w:pos="2649"/>
        </w:tabs>
      </w:pPr>
      <w:r>
        <w:t xml:space="preserve">  function decrement() {</w:t>
      </w:r>
    </w:p>
    <w:p w14:paraId="27E1DCEE" w14:textId="77777777" w:rsidR="007C0221" w:rsidRDefault="007C0221" w:rsidP="007C0221">
      <w:pPr>
        <w:tabs>
          <w:tab w:val="left" w:pos="2649"/>
        </w:tabs>
      </w:pPr>
      <w:r>
        <w:t xml:space="preserve">      count--;</w:t>
      </w:r>
    </w:p>
    <w:p w14:paraId="1EE55E78" w14:textId="77777777" w:rsidR="007C0221" w:rsidRDefault="007C0221" w:rsidP="007C0221">
      <w:pPr>
        <w:tabs>
          <w:tab w:val="left" w:pos="2649"/>
        </w:tabs>
      </w:pPr>
      <w:r>
        <w:t xml:space="preserve">      document.getElementById("counter").textContent = count;</w:t>
      </w:r>
    </w:p>
    <w:p w14:paraId="6065EA6C" w14:textId="77777777" w:rsidR="007C0221" w:rsidRDefault="007C0221" w:rsidP="007C0221">
      <w:pPr>
        <w:tabs>
          <w:tab w:val="left" w:pos="2649"/>
        </w:tabs>
      </w:pPr>
      <w:r>
        <w:t xml:space="preserve">    }</w:t>
      </w:r>
    </w:p>
    <w:p w14:paraId="40DF205A" w14:textId="77777777" w:rsidR="007C0221" w:rsidRDefault="007C0221" w:rsidP="007C0221">
      <w:pPr>
        <w:tabs>
          <w:tab w:val="left" w:pos="2649"/>
        </w:tabs>
      </w:pPr>
      <w:r>
        <w:t xml:space="preserve">  &lt;/script&gt;</w:t>
      </w:r>
    </w:p>
    <w:p w14:paraId="686BBEBD" w14:textId="5A8AC920" w:rsidR="007C0221" w:rsidRDefault="007C0221" w:rsidP="007C0221">
      <w:pPr>
        <w:tabs>
          <w:tab w:val="left" w:pos="2649"/>
        </w:tabs>
      </w:pPr>
      <w:r>
        <w:t>&lt;/body&gt;</w:t>
      </w:r>
    </w:p>
    <w:p w14:paraId="7B152BB6" w14:textId="2794C591" w:rsidR="007C0221" w:rsidRDefault="007C0221" w:rsidP="007C0221">
      <w:pPr>
        <w:tabs>
          <w:tab w:val="left" w:pos="2649"/>
        </w:tabs>
      </w:pPr>
      <w:r>
        <w:t>&lt;/html&gt;</w:t>
      </w:r>
    </w:p>
    <w:p w14:paraId="116C22F8" w14:textId="7677E990" w:rsidR="007C0221" w:rsidRDefault="007C0221" w:rsidP="007C0221">
      <w:pPr>
        <w:tabs>
          <w:tab w:val="left" w:pos="2649"/>
        </w:tabs>
      </w:pPr>
      <w:r>
        <w:t>Output:</w:t>
      </w:r>
    </w:p>
    <w:p w14:paraId="714825F5" w14:textId="719700D1" w:rsidR="007C0221" w:rsidRDefault="007C0221" w:rsidP="007C0221">
      <w:pPr>
        <w:tabs>
          <w:tab w:val="left" w:pos="2649"/>
        </w:tabs>
      </w:pPr>
      <w:r w:rsidRPr="007C0221">
        <w:rPr>
          <w:noProof/>
          <w:lang w:eastAsia="en-IN"/>
        </w:rPr>
        <w:drawing>
          <wp:inline distT="0" distB="0" distL="0" distR="0" wp14:anchorId="54510474" wp14:editId="4324B094">
            <wp:extent cx="5125165" cy="292458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25165" cy="2924583"/>
                    </a:xfrm>
                    <a:prstGeom prst="rect">
                      <a:avLst/>
                    </a:prstGeom>
                  </pic:spPr>
                </pic:pic>
              </a:graphicData>
            </a:graphic>
          </wp:inline>
        </w:drawing>
      </w:r>
    </w:p>
    <w:p w14:paraId="5FD4DCFE" w14:textId="77777777" w:rsidR="008B6319" w:rsidRDefault="007C0221" w:rsidP="008B6319">
      <w:pPr>
        <w:tabs>
          <w:tab w:val="left" w:pos="2649"/>
        </w:tabs>
        <w:jc w:val="center"/>
      </w:pPr>
      <w:r>
        <w:t>Project</w:t>
      </w:r>
      <w:r w:rsidR="008B6319">
        <w:t>-133</w:t>
      </w:r>
    </w:p>
    <w:p w14:paraId="536623B0" w14:textId="447D0783" w:rsidR="007C0221" w:rsidRDefault="008B6319" w:rsidP="008B6319">
      <w:pPr>
        <w:tabs>
          <w:tab w:val="left" w:pos="2649"/>
        </w:tabs>
      </w:pPr>
      <w:r>
        <w:t>Demonstrate the usage of the `push()` method</w:t>
      </w:r>
    </w:p>
    <w:p w14:paraId="0B63900B" w14:textId="77777777" w:rsidR="008B6319" w:rsidRDefault="008B6319" w:rsidP="008B6319">
      <w:pPr>
        <w:tabs>
          <w:tab w:val="left" w:pos="2649"/>
        </w:tabs>
      </w:pPr>
      <w:r>
        <w:t>&lt;!DOCTYPE html&gt;</w:t>
      </w:r>
    </w:p>
    <w:p w14:paraId="0599BD42" w14:textId="77777777" w:rsidR="008B6319" w:rsidRDefault="008B6319" w:rsidP="008B6319">
      <w:pPr>
        <w:tabs>
          <w:tab w:val="left" w:pos="2649"/>
        </w:tabs>
      </w:pPr>
      <w:r>
        <w:t>&lt;html&gt;</w:t>
      </w:r>
    </w:p>
    <w:p w14:paraId="75FE367C" w14:textId="77777777" w:rsidR="008B6319" w:rsidRDefault="008B6319" w:rsidP="008B6319">
      <w:pPr>
        <w:tabs>
          <w:tab w:val="left" w:pos="2649"/>
        </w:tabs>
      </w:pPr>
      <w:r>
        <w:t>&lt;head&gt;</w:t>
      </w:r>
    </w:p>
    <w:p w14:paraId="347D2504" w14:textId="77777777" w:rsidR="008B6319" w:rsidRDefault="008B6319" w:rsidP="008B6319">
      <w:pPr>
        <w:tabs>
          <w:tab w:val="left" w:pos="2649"/>
        </w:tabs>
      </w:pPr>
      <w:r>
        <w:t xml:space="preserve">  &lt;title&gt;Array push() Example&lt;/title&gt;</w:t>
      </w:r>
    </w:p>
    <w:p w14:paraId="4001C892" w14:textId="77777777" w:rsidR="008B6319" w:rsidRDefault="008B6319" w:rsidP="008B6319">
      <w:pPr>
        <w:tabs>
          <w:tab w:val="left" w:pos="2649"/>
        </w:tabs>
      </w:pPr>
      <w:r>
        <w:t>&lt;/head&gt;</w:t>
      </w:r>
    </w:p>
    <w:p w14:paraId="1F7852C5" w14:textId="77777777" w:rsidR="008B6319" w:rsidRDefault="008B6319" w:rsidP="008B6319">
      <w:pPr>
        <w:tabs>
          <w:tab w:val="left" w:pos="2649"/>
        </w:tabs>
      </w:pPr>
      <w:r>
        <w:t>&lt;body&gt;</w:t>
      </w:r>
    </w:p>
    <w:p w14:paraId="7A165E0A" w14:textId="1E3631B6" w:rsidR="008B6319" w:rsidRDefault="008B6319" w:rsidP="008B6319">
      <w:pPr>
        <w:tabs>
          <w:tab w:val="left" w:pos="2649"/>
        </w:tabs>
      </w:pPr>
      <w:r>
        <w:t xml:space="preserve"> &lt;h3&gt;Fruits:&lt;/h3&gt;</w:t>
      </w:r>
    </w:p>
    <w:p w14:paraId="47229666" w14:textId="77777777" w:rsidR="008B6319" w:rsidRDefault="008B6319" w:rsidP="008B6319">
      <w:pPr>
        <w:tabs>
          <w:tab w:val="left" w:pos="2649"/>
        </w:tabs>
      </w:pPr>
      <w:r>
        <w:t xml:space="preserve">  &lt;ul id="fruitList"&gt;&lt;/ul&gt;</w:t>
      </w:r>
    </w:p>
    <w:p w14:paraId="707B6A4A" w14:textId="1AAEBB70" w:rsidR="008B6319" w:rsidRDefault="008B6319" w:rsidP="008B6319">
      <w:pPr>
        <w:tabs>
          <w:tab w:val="left" w:pos="2649"/>
        </w:tabs>
      </w:pPr>
      <w:r>
        <w:t xml:space="preserve"> &lt;input type="text" id="fruitInput" placeholder="Enter a fruit name" /&gt;</w:t>
      </w:r>
    </w:p>
    <w:p w14:paraId="49A988E6" w14:textId="77777777" w:rsidR="008B6319" w:rsidRDefault="008B6319" w:rsidP="008B6319">
      <w:pPr>
        <w:tabs>
          <w:tab w:val="left" w:pos="2649"/>
        </w:tabs>
      </w:pPr>
      <w:r>
        <w:t xml:space="preserve">  &lt;button onclick="addFruit()"&gt;Add Fruit&lt;/button&gt;</w:t>
      </w:r>
    </w:p>
    <w:p w14:paraId="7C0684A2" w14:textId="0CCBA2BC" w:rsidR="008B6319" w:rsidRDefault="008B6319" w:rsidP="008B6319">
      <w:pPr>
        <w:tabs>
          <w:tab w:val="left" w:pos="2649"/>
        </w:tabs>
      </w:pPr>
      <w:r>
        <w:t xml:space="preserve"> &lt;script&gt;</w:t>
      </w:r>
    </w:p>
    <w:p w14:paraId="211B2720" w14:textId="77777777" w:rsidR="008B6319" w:rsidRDefault="008B6319" w:rsidP="008B6319">
      <w:pPr>
        <w:tabs>
          <w:tab w:val="left" w:pos="2649"/>
        </w:tabs>
      </w:pPr>
      <w:r>
        <w:t xml:space="preserve">    let fruits = [];</w:t>
      </w:r>
    </w:p>
    <w:p w14:paraId="2F1A19D2" w14:textId="51A343FC" w:rsidR="008B6319" w:rsidRDefault="008B6319" w:rsidP="008B6319">
      <w:pPr>
        <w:tabs>
          <w:tab w:val="left" w:pos="2649"/>
        </w:tabs>
      </w:pPr>
      <w:r>
        <w:t xml:space="preserve"> function addFruit() {</w:t>
      </w:r>
    </w:p>
    <w:p w14:paraId="175D66D5" w14:textId="77777777" w:rsidR="008B6319" w:rsidRDefault="008B6319" w:rsidP="008B6319">
      <w:pPr>
        <w:tabs>
          <w:tab w:val="left" w:pos="2649"/>
        </w:tabs>
      </w:pPr>
      <w:r>
        <w:t xml:space="preserve">      let input = document.getElementById("fruitInput");</w:t>
      </w:r>
    </w:p>
    <w:p w14:paraId="753EAF2D" w14:textId="77777777" w:rsidR="008B6319" w:rsidRDefault="008B6319" w:rsidP="008B6319">
      <w:pPr>
        <w:tabs>
          <w:tab w:val="left" w:pos="2649"/>
        </w:tabs>
      </w:pPr>
      <w:r>
        <w:t xml:space="preserve">      let fruit = input.value;</w:t>
      </w:r>
    </w:p>
    <w:p w14:paraId="4293C682" w14:textId="5EE2BFA5" w:rsidR="008B6319" w:rsidRDefault="008B6319" w:rsidP="008B6319">
      <w:pPr>
        <w:tabs>
          <w:tab w:val="left" w:pos="2649"/>
        </w:tabs>
      </w:pPr>
      <w:r>
        <w:t xml:space="preserve"> if (fruit) {</w:t>
      </w:r>
    </w:p>
    <w:p w14:paraId="3A334A09" w14:textId="77777777" w:rsidR="008B6319" w:rsidRDefault="008B6319" w:rsidP="008B6319">
      <w:pPr>
        <w:tabs>
          <w:tab w:val="left" w:pos="2649"/>
        </w:tabs>
      </w:pPr>
      <w:r>
        <w:t xml:space="preserve">        // Add the fruit to the array</w:t>
      </w:r>
    </w:p>
    <w:p w14:paraId="5CAC1448" w14:textId="77777777" w:rsidR="008B6319" w:rsidRDefault="008B6319" w:rsidP="008B6319">
      <w:pPr>
        <w:tabs>
          <w:tab w:val="left" w:pos="2649"/>
        </w:tabs>
      </w:pPr>
      <w:r>
        <w:t xml:space="preserve">        fruits.push(fruit);</w:t>
      </w:r>
    </w:p>
    <w:p w14:paraId="33643F10" w14:textId="73850788" w:rsidR="008B6319" w:rsidRDefault="008B6319" w:rsidP="008B6319">
      <w:pPr>
        <w:tabs>
          <w:tab w:val="left" w:pos="2649"/>
        </w:tabs>
      </w:pPr>
      <w:r>
        <w:t xml:space="preserve">  // Clear the input</w:t>
      </w:r>
    </w:p>
    <w:p w14:paraId="03B320D6" w14:textId="77777777" w:rsidR="008B6319" w:rsidRDefault="008B6319" w:rsidP="008B6319">
      <w:pPr>
        <w:tabs>
          <w:tab w:val="left" w:pos="2649"/>
        </w:tabs>
      </w:pPr>
      <w:r>
        <w:t xml:space="preserve">        input.value = "";</w:t>
      </w:r>
    </w:p>
    <w:p w14:paraId="60CF2FF4" w14:textId="18B570BF" w:rsidR="008B6319" w:rsidRDefault="008B6319" w:rsidP="008B6319">
      <w:pPr>
        <w:tabs>
          <w:tab w:val="left" w:pos="2649"/>
        </w:tabs>
      </w:pPr>
      <w:r>
        <w:t xml:space="preserve"> // Update the list on the page</w:t>
      </w:r>
    </w:p>
    <w:p w14:paraId="076F9649" w14:textId="77777777" w:rsidR="008B6319" w:rsidRDefault="008B6319" w:rsidP="008B6319">
      <w:pPr>
        <w:tabs>
          <w:tab w:val="left" w:pos="2649"/>
        </w:tabs>
      </w:pPr>
      <w:r>
        <w:t xml:space="preserve">        updateFruitList();</w:t>
      </w:r>
    </w:p>
    <w:p w14:paraId="5EE51E8C" w14:textId="77777777" w:rsidR="008B6319" w:rsidRDefault="008B6319" w:rsidP="008B6319">
      <w:pPr>
        <w:tabs>
          <w:tab w:val="left" w:pos="2649"/>
        </w:tabs>
      </w:pPr>
      <w:r>
        <w:t xml:space="preserve">      }</w:t>
      </w:r>
    </w:p>
    <w:p w14:paraId="148E232D" w14:textId="77777777" w:rsidR="008B6319" w:rsidRDefault="008B6319" w:rsidP="008B6319">
      <w:pPr>
        <w:tabs>
          <w:tab w:val="left" w:pos="2649"/>
        </w:tabs>
      </w:pPr>
      <w:r>
        <w:t xml:space="preserve">    }</w:t>
      </w:r>
    </w:p>
    <w:p w14:paraId="14ACB442" w14:textId="3C15348F" w:rsidR="008B6319" w:rsidRDefault="008B6319" w:rsidP="008B6319">
      <w:pPr>
        <w:tabs>
          <w:tab w:val="left" w:pos="2649"/>
        </w:tabs>
      </w:pPr>
      <w:r>
        <w:t xml:space="preserve"> function updateFruitList() {</w:t>
      </w:r>
    </w:p>
    <w:p w14:paraId="408BF5E8" w14:textId="77777777" w:rsidR="008B6319" w:rsidRDefault="008B6319" w:rsidP="008B6319">
      <w:pPr>
        <w:tabs>
          <w:tab w:val="left" w:pos="2649"/>
        </w:tabs>
      </w:pPr>
      <w:r>
        <w:t xml:space="preserve">      let list = document.getElementById("fruitList");</w:t>
      </w:r>
    </w:p>
    <w:p w14:paraId="65F2DF98" w14:textId="77777777" w:rsidR="008B6319" w:rsidRDefault="008B6319" w:rsidP="008B6319">
      <w:pPr>
        <w:tabs>
          <w:tab w:val="left" w:pos="2649"/>
        </w:tabs>
      </w:pPr>
      <w:r>
        <w:t xml:space="preserve">      list.innerHTML = ""; // Clear the current list</w:t>
      </w:r>
    </w:p>
    <w:p w14:paraId="31E895DD" w14:textId="44B81B0F" w:rsidR="008B6319" w:rsidRDefault="008B6319" w:rsidP="008B6319">
      <w:pPr>
        <w:tabs>
          <w:tab w:val="left" w:pos="2649"/>
        </w:tabs>
      </w:pPr>
      <w:r>
        <w:t xml:space="preserve"> // Loop through the array and add each fruit to the list</w:t>
      </w:r>
    </w:p>
    <w:p w14:paraId="42CA0318" w14:textId="77777777" w:rsidR="008B6319" w:rsidRDefault="008B6319" w:rsidP="008B6319">
      <w:pPr>
        <w:tabs>
          <w:tab w:val="left" w:pos="2649"/>
        </w:tabs>
      </w:pPr>
      <w:r>
        <w:t xml:space="preserve">      for (let i = 0; i &lt; fruits.length; i++) {</w:t>
      </w:r>
    </w:p>
    <w:p w14:paraId="5AE59851" w14:textId="77777777" w:rsidR="008B6319" w:rsidRDefault="008B6319" w:rsidP="008B6319">
      <w:pPr>
        <w:tabs>
          <w:tab w:val="left" w:pos="2649"/>
        </w:tabs>
      </w:pPr>
      <w:r>
        <w:t xml:space="preserve">        let li = document.createElement("li");</w:t>
      </w:r>
    </w:p>
    <w:p w14:paraId="35114B25" w14:textId="77777777" w:rsidR="008B6319" w:rsidRDefault="008B6319" w:rsidP="008B6319">
      <w:pPr>
        <w:tabs>
          <w:tab w:val="left" w:pos="2649"/>
        </w:tabs>
      </w:pPr>
      <w:r>
        <w:t xml:space="preserve">        li.textContent = fruits[i];</w:t>
      </w:r>
    </w:p>
    <w:p w14:paraId="737C9D9C" w14:textId="77777777" w:rsidR="008B6319" w:rsidRDefault="008B6319" w:rsidP="008B6319">
      <w:pPr>
        <w:tabs>
          <w:tab w:val="left" w:pos="2649"/>
        </w:tabs>
      </w:pPr>
      <w:r>
        <w:t xml:space="preserve">        list.appendChild(li);</w:t>
      </w:r>
    </w:p>
    <w:p w14:paraId="0EB75B57" w14:textId="77777777" w:rsidR="008B6319" w:rsidRDefault="008B6319" w:rsidP="008B6319">
      <w:pPr>
        <w:tabs>
          <w:tab w:val="left" w:pos="2649"/>
        </w:tabs>
      </w:pPr>
      <w:r>
        <w:t xml:space="preserve">      }</w:t>
      </w:r>
    </w:p>
    <w:p w14:paraId="2B37E136" w14:textId="77777777" w:rsidR="008B6319" w:rsidRDefault="008B6319" w:rsidP="008B6319">
      <w:pPr>
        <w:tabs>
          <w:tab w:val="left" w:pos="2649"/>
        </w:tabs>
      </w:pPr>
      <w:r>
        <w:t xml:space="preserve">    }</w:t>
      </w:r>
    </w:p>
    <w:p w14:paraId="19C7AED5" w14:textId="77777777" w:rsidR="008B6319" w:rsidRDefault="008B6319" w:rsidP="008B6319">
      <w:pPr>
        <w:tabs>
          <w:tab w:val="left" w:pos="2649"/>
        </w:tabs>
      </w:pPr>
      <w:r>
        <w:t xml:space="preserve">  &lt;/script&gt;</w:t>
      </w:r>
    </w:p>
    <w:p w14:paraId="1913F931" w14:textId="25CF0410" w:rsidR="008B6319" w:rsidRDefault="008B6319" w:rsidP="008B6319">
      <w:pPr>
        <w:tabs>
          <w:tab w:val="left" w:pos="2649"/>
        </w:tabs>
      </w:pPr>
      <w:r>
        <w:t>&lt;/body&gt;</w:t>
      </w:r>
    </w:p>
    <w:p w14:paraId="0B95F4D3" w14:textId="2E4B9CE7" w:rsidR="008B6319" w:rsidRDefault="008B6319" w:rsidP="008B6319">
      <w:pPr>
        <w:tabs>
          <w:tab w:val="left" w:pos="2649"/>
        </w:tabs>
      </w:pPr>
      <w:r>
        <w:t>&lt;/html&gt;</w:t>
      </w:r>
    </w:p>
    <w:p w14:paraId="2F870A2D" w14:textId="3C8B0745" w:rsidR="008B6319" w:rsidRDefault="008B6319" w:rsidP="007C0221">
      <w:pPr>
        <w:tabs>
          <w:tab w:val="left" w:pos="2649"/>
        </w:tabs>
      </w:pPr>
      <w:r>
        <w:t>Output:</w:t>
      </w:r>
    </w:p>
    <w:p w14:paraId="3CA2B683" w14:textId="1F9457AB" w:rsidR="008B6319" w:rsidRDefault="008B6319" w:rsidP="007C0221">
      <w:pPr>
        <w:tabs>
          <w:tab w:val="left" w:pos="2649"/>
        </w:tabs>
      </w:pPr>
      <w:r w:rsidRPr="008B6319">
        <w:rPr>
          <w:noProof/>
          <w:lang w:eastAsia="en-IN"/>
        </w:rPr>
        <w:drawing>
          <wp:inline distT="0" distB="0" distL="0" distR="0" wp14:anchorId="70F26E9D" wp14:editId="1F8A8170">
            <wp:extent cx="4782217" cy="193384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82217" cy="1933845"/>
                    </a:xfrm>
                    <a:prstGeom prst="rect">
                      <a:avLst/>
                    </a:prstGeom>
                  </pic:spPr>
                </pic:pic>
              </a:graphicData>
            </a:graphic>
          </wp:inline>
        </w:drawing>
      </w:r>
    </w:p>
    <w:p w14:paraId="18F3F485" w14:textId="2A65F164" w:rsidR="008B6319" w:rsidRDefault="008B6319" w:rsidP="007C0221">
      <w:pPr>
        <w:tabs>
          <w:tab w:val="left" w:pos="2649"/>
        </w:tabs>
      </w:pPr>
    </w:p>
    <w:p w14:paraId="23EA53E2" w14:textId="1EA6C345" w:rsidR="008B6319" w:rsidRDefault="008B6319" w:rsidP="008B6319">
      <w:pPr>
        <w:tabs>
          <w:tab w:val="left" w:pos="2649"/>
        </w:tabs>
        <w:jc w:val="center"/>
      </w:pPr>
      <w:r>
        <w:t>Project-134</w:t>
      </w:r>
    </w:p>
    <w:p w14:paraId="7E9DFD1D" w14:textId="7FA9BAC0" w:rsidR="008B6319" w:rsidRDefault="008B6319" w:rsidP="008B6319">
      <w:pPr>
        <w:tabs>
          <w:tab w:val="left" w:pos="2649"/>
        </w:tabs>
      </w:pPr>
      <w:r>
        <w:t>Demonstrate the usage of the `pop()` method</w:t>
      </w:r>
    </w:p>
    <w:p w14:paraId="4CCFBC05" w14:textId="77777777" w:rsidR="008B6319" w:rsidRDefault="008B6319" w:rsidP="008B6319">
      <w:pPr>
        <w:tabs>
          <w:tab w:val="left" w:pos="2649"/>
        </w:tabs>
      </w:pPr>
      <w:r>
        <w:t>&lt;!DOCTYPE html&gt;</w:t>
      </w:r>
    </w:p>
    <w:p w14:paraId="586CF697" w14:textId="77777777" w:rsidR="008B6319" w:rsidRDefault="008B6319" w:rsidP="008B6319">
      <w:pPr>
        <w:tabs>
          <w:tab w:val="left" w:pos="2649"/>
        </w:tabs>
      </w:pPr>
      <w:r>
        <w:t>&lt;html&gt;</w:t>
      </w:r>
    </w:p>
    <w:p w14:paraId="673CD279" w14:textId="77777777" w:rsidR="008B6319" w:rsidRDefault="008B6319" w:rsidP="008B6319">
      <w:pPr>
        <w:tabs>
          <w:tab w:val="left" w:pos="2649"/>
        </w:tabs>
      </w:pPr>
      <w:r>
        <w:t>&lt;head&gt;</w:t>
      </w:r>
    </w:p>
    <w:p w14:paraId="23636112" w14:textId="77777777" w:rsidR="008B6319" w:rsidRDefault="008B6319" w:rsidP="008B6319">
      <w:pPr>
        <w:tabs>
          <w:tab w:val="left" w:pos="2649"/>
        </w:tabs>
      </w:pPr>
      <w:r>
        <w:t xml:space="preserve">  &lt;title&gt;Array pop() Example&lt;/title&gt;</w:t>
      </w:r>
    </w:p>
    <w:p w14:paraId="368FC5B5" w14:textId="77777777" w:rsidR="008B6319" w:rsidRDefault="008B6319" w:rsidP="008B6319">
      <w:pPr>
        <w:tabs>
          <w:tab w:val="left" w:pos="2649"/>
        </w:tabs>
      </w:pPr>
      <w:r>
        <w:t>&lt;/head&gt;</w:t>
      </w:r>
    </w:p>
    <w:p w14:paraId="44A0863F" w14:textId="77777777" w:rsidR="008B6319" w:rsidRDefault="008B6319" w:rsidP="008B6319">
      <w:pPr>
        <w:tabs>
          <w:tab w:val="left" w:pos="2649"/>
        </w:tabs>
      </w:pPr>
      <w:r>
        <w:t>&lt;body&gt;</w:t>
      </w:r>
    </w:p>
    <w:p w14:paraId="59CCD903" w14:textId="77777777" w:rsidR="008B6319" w:rsidRDefault="008B6319" w:rsidP="008B6319">
      <w:pPr>
        <w:tabs>
          <w:tab w:val="left" w:pos="2649"/>
        </w:tabs>
      </w:pPr>
    </w:p>
    <w:p w14:paraId="21A79890" w14:textId="1002E30B" w:rsidR="008B6319" w:rsidRDefault="008B6319" w:rsidP="008B6319">
      <w:pPr>
        <w:tabs>
          <w:tab w:val="left" w:pos="2649"/>
        </w:tabs>
      </w:pPr>
      <w:r>
        <w:t>&lt;h3&gt;Fruits:&lt;/h3&gt;</w:t>
      </w:r>
    </w:p>
    <w:p w14:paraId="359484CF" w14:textId="77777777" w:rsidR="008B6319" w:rsidRDefault="008B6319" w:rsidP="008B6319">
      <w:pPr>
        <w:tabs>
          <w:tab w:val="left" w:pos="2649"/>
        </w:tabs>
      </w:pPr>
      <w:r>
        <w:t xml:space="preserve">  &lt;ul id="fruitList"&gt;&lt;/ul&gt;</w:t>
      </w:r>
    </w:p>
    <w:p w14:paraId="2FE8BB27" w14:textId="4015AFDA" w:rsidR="008B6319" w:rsidRDefault="008B6319" w:rsidP="008B6319">
      <w:pPr>
        <w:tabs>
          <w:tab w:val="left" w:pos="2649"/>
        </w:tabs>
      </w:pPr>
      <w:r>
        <w:t>&lt;button onclick="addFruit()"&gt;Add Random Fruit&lt;/button&gt;</w:t>
      </w:r>
    </w:p>
    <w:p w14:paraId="0E608822" w14:textId="77777777" w:rsidR="008B6319" w:rsidRDefault="008B6319" w:rsidP="008B6319">
      <w:pPr>
        <w:tabs>
          <w:tab w:val="left" w:pos="2649"/>
        </w:tabs>
      </w:pPr>
      <w:r>
        <w:t xml:space="preserve">  &lt;button onclick="removeLastFruit()"&gt;Remove Last Fruit&lt;/button&gt;</w:t>
      </w:r>
    </w:p>
    <w:p w14:paraId="1DBE1DBF" w14:textId="186984FE" w:rsidR="008B6319" w:rsidRDefault="008B6319" w:rsidP="008B6319">
      <w:pPr>
        <w:tabs>
          <w:tab w:val="left" w:pos="2649"/>
        </w:tabs>
      </w:pPr>
      <w:r>
        <w:t xml:space="preserve"> &lt;script&gt;</w:t>
      </w:r>
    </w:p>
    <w:p w14:paraId="2187ED53" w14:textId="77777777" w:rsidR="008B6319" w:rsidRDefault="008B6319" w:rsidP="008B6319">
      <w:pPr>
        <w:tabs>
          <w:tab w:val="left" w:pos="2649"/>
        </w:tabs>
      </w:pPr>
      <w:r>
        <w:t xml:space="preserve">    let fruits = [];</w:t>
      </w:r>
    </w:p>
    <w:p w14:paraId="2FCBB6EB" w14:textId="685F2F36" w:rsidR="008B6319" w:rsidRDefault="008B6319" w:rsidP="008B6319">
      <w:pPr>
        <w:tabs>
          <w:tab w:val="left" w:pos="2649"/>
        </w:tabs>
      </w:pPr>
      <w:r>
        <w:t xml:space="preserve"> function addFruit() {</w:t>
      </w:r>
    </w:p>
    <w:p w14:paraId="35352E50" w14:textId="77777777" w:rsidR="008B6319" w:rsidRDefault="008B6319" w:rsidP="008B6319">
      <w:pPr>
        <w:tabs>
          <w:tab w:val="left" w:pos="2649"/>
        </w:tabs>
      </w:pPr>
      <w:r>
        <w:t xml:space="preserve">      // Add a random fruit to the list</w:t>
      </w:r>
    </w:p>
    <w:p w14:paraId="543E7DD7" w14:textId="77777777" w:rsidR="008B6319" w:rsidRDefault="008B6319" w:rsidP="008B6319">
      <w:pPr>
        <w:tabs>
          <w:tab w:val="left" w:pos="2649"/>
        </w:tabs>
      </w:pPr>
      <w:r>
        <w:t xml:space="preserve">      const sampleFruits = ["Apple", "Banana", "Mango", "Orange", "Peach"];</w:t>
      </w:r>
    </w:p>
    <w:p w14:paraId="7C6E8595" w14:textId="77777777" w:rsidR="008B6319" w:rsidRDefault="008B6319" w:rsidP="008B6319">
      <w:pPr>
        <w:tabs>
          <w:tab w:val="left" w:pos="2649"/>
        </w:tabs>
      </w:pPr>
      <w:r>
        <w:t xml:space="preserve">      let randomFruit = sampleFruits[Math.floor(Math.random() * sampleFruits.length)];</w:t>
      </w:r>
    </w:p>
    <w:p w14:paraId="37079539" w14:textId="77777777" w:rsidR="008B6319" w:rsidRDefault="008B6319" w:rsidP="008B6319">
      <w:pPr>
        <w:tabs>
          <w:tab w:val="left" w:pos="2649"/>
        </w:tabs>
      </w:pPr>
      <w:r>
        <w:t xml:space="preserve">      fruits.push(randomFruit);</w:t>
      </w:r>
    </w:p>
    <w:p w14:paraId="38F47B5B" w14:textId="77777777" w:rsidR="008B6319" w:rsidRDefault="008B6319" w:rsidP="008B6319">
      <w:pPr>
        <w:tabs>
          <w:tab w:val="left" w:pos="2649"/>
        </w:tabs>
      </w:pPr>
      <w:r>
        <w:t xml:space="preserve">      updateFruitList();</w:t>
      </w:r>
    </w:p>
    <w:p w14:paraId="162D2F1F" w14:textId="77777777" w:rsidR="008B6319" w:rsidRDefault="008B6319" w:rsidP="008B6319">
      <w:pPr>
        <w:tabs>
          <w:tab w:val="left" w:pos="2649"/>
        </w:tabs>
      </w:pPr>
      <w:r>
        <w:t xml:space="preserve">    }</w:t>
      </w:r>
    </w:p>
    <w:p w14:paraId="5D229BC2" w14:textId="43A28A46" w:rsidR="008B6319" w:rsidRDefault="008B6319" w:rsidP="008B6319">
      <w:pPr>
        <w:tabs>
          <w:tab w:val="left" w:pos="2649"/>
        </w:tabs>
      </w:pPr>
      <w:r>
        <w:t xml:space="preserve"> function removeLastFruit() {</w:t>
      </w:r>
    </w:p>
    <w:p w14:paraId="13BE3FD0" w14:textId="77777777" w:rsidR="008B6319" w:rsidRDefault="008B6319" w:rsidP="008B6319">
      <w:pPr>
        <w:tabs>
          <w:tab w:val="left" w:pos="2649"/>
        </w:tabs>
      </w:pPr>
      <w:r>
        <w:t xml:space="preserve">      // Remove the last fruit using pop</w:t>
      </w:r>
    </w:p>
    <w:p w14:paraId="04A2DC58" w14:textId="77777777" w:rsidR="008B6319" w:rsidRDefault="008B6319" w:rsidP="008B6319">
      <w:pPr>
        <w:tabs>
          <w:tab w:val="left" w:pos="2649"/>
        </w:tabs>
      </w:pPr>
      <w:r>
        <w:t xml:space="preserve">      let removed = fruits.pop();</w:t>
      </w:r>
    </w:p>
    <w:p w14:paraId="76EBBDE9" w14:textId="77777777" w:rsidR="008B6319" w:rsidRDefault="008B6319" w:rsidP="008B6319">
      <w:pPr>
        <w:tabs>
          <w:tab w:val="left" w:pos="2649"/>
        </w:tabs>
      </w:pPr>
      <w:r>
        <w:t xml:space="preserve">      if (removed !== undefined) {</w:t>
      </w:r>
    </w:p>
    <w:p w14:paraId="4CE17859" w14:textId="77777777" w:rsidR="008B6319" w:rsidRDefault="008B6319" w:rsidP="008B6319">
      <w:pPr>
        <w:tabs>
          <w:tab w:val="left" w:pos="2649"/>
        </w:tabs>
      </w:pPr>
      <w:r>
        <w:t xml:space="preserve">        alert("Removed: " + removed);</w:t>
      </w:r>
    </w:p>
    <w:p w14:paraId="00D2CCF8" w14:textId="77777777" w:rsidR="008B6319" w:rsidRDefault="008B6319" w:rsidP="008B6319">
      <w:pPr>
        <w:tabs>
          <w:tab w:val="left" w:pos="2649"/>
        </w:tabs>
      </w:pPr>
      <w:r>
        <w:t xml:space="preserve">      } else {</w:t>
      </w:r>
    </w:p>
    <w:p w14:paraId="320E0961" w14:textId="77777777" w:rsidR="008B6319" w:rsidRDefault="008B6319" w:rsidP="008B6319">
      <w:pPr>
        <w:tabs>
          <w:tab w:val="left" w:pos="2649"/>
        </w:tabs>
      </w:pPr>
      <w:r>
        <w:t xml:space="preserve">        alert("No fruits to remove!");</w:t>
      </w:r>
    </w:p>
    <w:p w14:paraId="5F8AAC6C" w14:textId="77777777" w:rsidR="008B6319" w:rsidRDefault="008B6319" w:rsidP="008B6319">
      <w:pPr>
        <w:tabs>
          <w:tab w:val="left" w:pos="2649"/>
        </w:tabs>
      </w:pPr>
      <w:r>
        <w:t xml:space="preserve">      }</w:t>
      </w:r>
    </w:p>
    <w:p w14:paraId="66059CF0" w14:textId="77777777" w:rsidR="008B6319" w:rsidRDefault="008B6319" w:rsidP="008B6319">
      <w:pPr>
        <w:tabs>
          <w:tab w:val="left" w:pos="2649"/>
        </w:tabs>
      </w:pPr>
      <w:r>
        <w:t xml:space="preserve">      updateFruitList();</w:t>
      </w:r>
    </w:p>
    <w:p w14:paraId="0062825A" w14:textId="77777777" w:rsidR="008B6319" w:rsidRDefault="008B6319" w:rsidP="008B6319">
      <w:pPr>
        <w:tabs>
          <w:tab w:val="left" w:pos="2649"/>
        </w:tabs>
      </w:pPr>
      <w:r>
        <w:t xml:space="preserve">    }</w:t>
      </w:r>
    </w:p>
    <w:p w14:paraId="5A37409B" w14:textId="72A8CDF1" w:rsidR="008B6319" w:rsidRDefault="008B6319" w:rsidP="008B6319">
      <w:pPr>
        <w:tabs>
          <w:tab w:val="left" w:pos="2649"/>
        </w:tabs>
      </w:pPr>
      <w:r>
        <w:t xml:space="preserve"> function updateFruitList() {</w:t>
      </w:r>
    </w:p>
    <w:p w14:paraId="14B67186" w14:textId="77777777" w:rsidR="008B6319" w:rsidRDefault="008B6319" w:rsidP="008B6319">
      <w:pPr>
        <w:tabs>
          <w:tab w:val="left" w:pos="2649"/>
        </w:tabs>
      </w:pPr>
      <w:r>
        <w:t xml:space="preserve">      let list = document.getElementById("fruitList");</w:t>
      </w:r>
    </w:p>
    <w:p w14:paraId="512F78DA" w14:textId="77777777" w:rsidR="008B6319" w:rsidRDefault="008B6319" w:rsidP="008B6319">
      <w:pPr>
        <w:tabs>
          <w:tab w:val="left" w:pos="2649"/>
        </w:tabs>
      </w:pPr>
      <w:r>
        <w:t xml:space="preserve">      list.innerHTML = "";</w:t>
      </w:r>
    </w:p>
    <w:p w14:paraId="5FA75FD3" w14:textId="31A63AEE" w:rsidR="008B6319" w:rsidRDefault="008B6319" w:rsidP="008B6319">
      <w:pPr>
        <w:tabs>
          <w:tab w:val="left" w:pos="2649"/>
        </w:tabs>
      </w:pPr>
      <w:r>
        <w:t>for (let i = 0; i &lt; fruits.length; i++) {</w:t>
      </w:r>
    </w:p>
    <w:p w14:paraId="3314145E" w14:textId="77777777" w:rsidR="008B6319" w:rsidRDefault="008B6319" w:rsidP="008B6319">
      <w:pPr>
        <w:tabs>
          <w:tab w:val="left" w:pos="2649"/>
        </w:tabs>
      </w:pPr>
      <w:r>
        <w:t xml:space="preserve">        let li = document.createElement("li");</w:t>
      </w:r>
    </w:p>
    <w:p w14:paraId="245E3783" w14:textId="77777777" w:rsidR="008B6319" w:rsidRDefault="008B6319" w:rsidP="008B6319">
      <w:pPr>
        <w:tabs>
          <w:tab w:val="left" w:pos="2649"/>
        </w:tabs>
      </w:pPr>
      <w:r>
        <w:t xml:space="preserve">        li.textContent = fruits[i];</w:t>
      </w:r>
    </w:p>
    <w:p w14:paraId="4D845C81" w14:textId="77777777" w:rsidR="008B6319" w:rsidRDefault="008B6319" w:rsidP="008B6319">
      <w:pPr>
        <w:tabs>
          <w:tab w:val="left" w:pos="2649"/>
        </w:tabs>
      </w:pPr>
      <w:r>
        <w:t xml:space="preserve">        list.appendChild(li);</w:t>
      </w:r>
    </w:p>
    <w:p w14:paraId="69DD9861" w14:textId="77777777" w:rsidR="008B6319" w:rsidRDefault="008B6319" w:rsidP="008B6319">
      <w:pPr>
        <w:tabs>
          <w:tab w:val="left" w:pos="2649"/>
        </w:tabs>
      </w:pPr>
      <w:r>
        <w:t xml:space="preserve">      }</w:t>
      </w:r>
    </w:p>
    <w:p w14:paraId="752BA112" w14:textId="77777777" w:rsidR="008B6319" w:rsidRDefault="008B6319" w:rsidP="008B6319">
      <w:pPr>
        <w:tabs>
          <w:tab w:val="left" w:pos="2649"/>
        </w:tabs>
      </w:pPr>
      <w:r>
        <w:t xml:space="preserve">    }</w:t>
      </w:r>
    </w:p>
    <w:p w14:paraId="25CF1598" w14:textId="77777777" w:rsidR="008B6319" w:rsidRDefault="008B6319" w:rsidP="008B6319">
      <w:pPr>
        <w:tabs>
          <w:tab w:val="left" w:pos="2649"/>
        </w:tabs>
      </w:pPr>
      <w:r>
        <w:t xml:space="preserve">  &lt;/script&gt;</w:t>
      </w:r>
    </w:p>
    <w:p w14:paraId="7A89B2F3" w14:textId="7EC2BF83" w:rsidR="008B6319" w:rsidRDefault="008B6319" w:rsidP="008B6319">
      <w:pPr>
        <w:tabs>
          <w:tab w:val="left" w:pos="2649"/>
        </w:tabs>
      </w:pPr>
      <w:r>
        <w:t>&lt;/body&gt;</w:t>
      </w:r>
    </w:p>
    <w:p w14:paraId="2D6E466C" w14:textId="22AE34E3" w:rsidR="008B6319" w:rsidRDefault="008B6319" w:rsidP="008B6319">
      <w:pPr>
        <w:tabs>
          <w:tab w:val="left" w:pos="2649"/>
        </w:tabs>
      </w:pPr>
      <w:r>
        <w:t>&lt;/html&gt;</w:t>
      </w:r>
    </w:p>
    <w:p w14:paraId="102FB86B" w14:textId="42CC7239" w:rsidR="008B6319" w:rsidRDefault="008B6319" w:rsidP="008B6319">
      <w:pPr>
        <w:tabs>
          <w:tab w:val="left" w:pos="2649"/>
        </w:tabs>
      </w:pPr>
      <w:r>
        <w:t>Output:</w:t>
      </w:r>
    </w:p>
    <w:p w14:paraId="3846BC1D" w14:textId="33855EC0" w:rsidR="008B6319" w:rsidRDefault="008B6319" w:rsidP="008B6319">
      <w:pPr>
        <w:tabs>
          <w:tab w:val="left" w:pos="2649"/>
        </w:tabs>
      </w:pPr>
      <w:r w:rsidRPr="008B6319">
        <w:rPr>
          <w:noProof/>
          <w:lang w:eastAsia="en-IN"/>
        </w:rPr>
        <w:drawing>
          <wp:inline distT="0" distB="0" distL="0" distR="0" wp14:anchorId="6A3FF834" wp14:editId="3321D216">
            <wp:extent cx="5182323" cy="186716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2323" cy="1867161"/>
                    </a:xfrm>
                    <a:prstGeom prst="rect">
                      <a:avLst/>
                    </a:prstGeom>
                  </pic:spPr>
                </pic:pic>
              </a:graphicData>
            </a:graphic>
          </wp:inline>
        </w:drawing>
      </w:r>
    </w:p>
    <w:p w14:paraId="1E90AD8A" w14:textId="4EA53F8D" w:rsidR="008B6319" w:rsidRDefault="008B6319" w:rsidP="008B6319">
      <w:pPr>
        <w:tabs>
          <w:tab w:val="left" w:pos="2649"/>
        </w:tabs>
      </w:pPr>
    </w:p>
    <w:p w14:paraId="3483F0B8" w14:textId="520AC575" w:rsidR="00080444" w:rsidRDefault="00080444" w:rsidP="00080444">
      <w:pPr>
        <w:tabs>
          <w:tab w:val="left" w:pos="2649"/>
        </w:tabs>
        <w:jc w:val="center"/>
      </w:pPr>
      <w:r>
        <w:t>Project-135</w:t>
      </w:r>
    </w:p>
    <w:p w14:paraId="024606C1" w14:textId="3932955E" w:rsidR="00080444" w:rsidRDefault="00080444" w:rsidP="00B16D38">
      <w:pPr>
        <w:tabs>
          <w:tab w:val="left" w:pos="2649"/>
        </w:tabs>
      </w:pPr>
      <w:r>
        <w:t>Demonstrate the usage of the `map()` method</w:t>
      </w:r>
    </w:p>
    <w:p w14:paraId="707B1960" w14:textId="77777777" w:rsidR="00B16D38" w:rsidRDefault="00B16D38" w:rsidP="00B16D38">
      <w:pPr>
        <w:tabs>
          <w:tab w:val="left" w:pos="2649"/>
        </w:tabs>
      </w:pPr>
      <w:r>
        <w:t>&lt;!DOCTYPE html&gt;</w:t>
      </w:r>
    </w:p>
    <w:p w14:paraId="3D8971DC" w14:textId="77777777" w:rsidR="00B16D38" w:rsidRDefault="00B16D38" w:rsidP="00B16D38">
      <w:pPr>
        <w:tabs>
          <w:tab w:val="left" w:pos="2649"/>
        </w:tabs>
      </w:pPr>
      <w:r>
        <w:t>&lt;html&gt;</w:t>
      </w:r>
    </w:p>
    <w:p w14:paraId="5CE1D3AC" w14:textId="77777777" w:rsidR="00B16D38" w:rsidRDefault="00B16D38" w:rsidP="00B16D38">
      <w:pPr>
        <w:tabs>
          <w:tab w:val="left" w:pos="2649"/>
        </w:tabs>
      </w:pPr>
      <w:r>
        <w:t>&lt;head&gt;</w:t>
      </w:r>
    </w:p>
    <w:p w14:paraId="5E8243A6" w14:textId="77777777" w:rsidR="00B16D38" w:rsidRDefault="00B16D38" w:rsidP="00B16D38">
      <w:pPr>
        <w:tabs>
          <w:tab w:val="left" w:pos="2649"/>
        </w:tabs>
      </w:pPr>
      <w:r>
        <w:t xml:space="preserve">  &lt;title&gt;map() Method Example&lt;/title&gt;</w:t>
      </w:r>
    </w:p>
    <w:p w14:paraId="466A3329" w14:textId="77777777" w:rsidR="00B16D38" w:rsidRDefault="00B16D38" w:rsidP="00B16D38">
      <w:pPr>
        <w:tabs>
          <w:tab w:val="left" w:pos="2649"/>
        </w:tabs>
      </w:pPr>
      <w:r>
        <w:t>&lt;/head&gt;</w:t>
      </w:r>
    </w:p>
    <w:p w14:paraId="73398F66" w14:textId="77777777" w:rsidR="00B16D38" w:rsidRDefault="00B16D38" w:rsidP="00B16D38">
      <w:pPr>
        <w:tabs>
          <w:tab w:val="left" w:pos="2649"/>
        </w:tabs>
      </w:pPr>
      <w:r>
        <w:t>&lt;body&gt;</w:t>
      </w:r>
    </w:p>
    <w:p w14:paraId="4A79B574" w14:textId="5087B004" w:rsidR="00B16D38" w:rsidRDefault="00B16D38" w:rsidP="00B16D38">
      <w:pPr>
        <w:tabs>
          <w:tab w:val="left" w:pos="2649"/>
        </w:tabs>
      </w:pPr>
      <w:r>
        <w:t xml:space="preserve"> &lt;h3&gt;Original Numbers:&lt;/h3&gt;</w:t>
      </w:r>
    </w:p>
    <w:p w14:paraId="3A33024D" w14:textId="77777777" w:rsidR="00B16D38" w:rsidRDefault="00B16D38" w:rsidP="00B16D38">
      <w:pPr>
        <w:tabs>
          <w:tab w:val="left" w:pos="2649"/>
        </w:tabs>
      </w:pPr>
      <w:r>
        <w:t xml:space="preserve">  &lt;p id="original"&gt;&lt;/p&gt;</w:t>
      </w:r>
    </w:p>
    <w:p w14:paraId="6BE1537B" w14:textId="7A0C71A8" w:rsidR="00B16D38" w:rsidRDefault="00B16D38" w:rsidP="00B16D38">
      <w:pPr>
        <w:tabs>
          <w:tab w:val="left" w:pos="2649"/>
        </w:tabs>
      </w:pPr>
      <w:r>
        <w:t xml:space="preserve"> &lt;h3&gt;Squared Numbers (Using map):&lt;/h3&gt;</w:t>
      </w:r>
    </w:p>
    <w:p w14:paraId="3E4C7F55" w14:textId="77777777" w:rsidR="00B16D38" w:rsidRDefault="00B16D38" w:rsidP="00B16D38">
      <w:pPr>
        <w:tabs>
          <w:tab w:val="left" w:pos="2649"/>
        </w:tabs>
      </w:pPr>
      <w:r>
        <w:t xml:space="preserve">  &lt;p id="squared"&gt;&lt;/p&gt;</w:t>
      </w:r>
    </w:p>
    <w:p w14:paraId="653711C1" w14:textId="3B70AD94" w:rsidR="00B16D38" w:rsidRDefault="00B16D38" w:rsidP="00B16D38">
      <w:pPr>
        <w:tabs>
          <w:tab w:val="left" w:pos="2649"/>
        </w:tabs>
      </w:pPr>
      <w:r>
        <w:t xml:space="preserve"> &lt;button onclick="showMappedValues()"&gt;Square Numbers&lt;/button&gt;</w:t>
      </w:r>
    </w:p>
    <w:p w14:paraId="7E84685B" w14:textId="4A3512BC" w:rsidR="00B16D38" w:rsidRDefault="00B16D38" w:rsidP="00B16D38">
      <w:pPr>
        <w:tabs>
          <w:tab w:val="left" w:pos="2649"/>
        </w:tabs>
      </w:pPr>
      <w:r>
        <w:t xml:space="preserve">  &lt;script&gt;</w:t>
      </w:r>
    </w:p>
    <w:p w14:paraId="38A4700F" w14:textId="77777777" w:rsidR="00B16D38" w:rsidRDefault="00B16D38" w:rsidP="00B16D38">
      <w:pPr>
        <w:tabs>
          <w:tab w:val="left" w:pos="2649"/>
        </w:tabs>
      </w:pPr>
      <w:r>
        <w:t xml:space="preserve">    let numbers = [2, 4, 6, 8];</w:t>
      </w:r>
    </w:p>
    <w:p w14:paraId="19B7945B" w14:textId="62614F88" w:rsidR="00B16D38" w:rsidRDefault="00B16D38" w:rsidP="00B16D38">
      <w:pPr>
        <w:tabs>
          <w:tab w:val="left" w:pos="2649"/>
        </w:tabs>
      </w:pPr>
      <w:r>
        <w:t xml:space="preserve">  function showMappedValues() {</w:t>
      </w:r>
    </w:p>
    <w:p w14:paraId="32C322C7" w14:textId="77777777" w:rsidR="00B16D38" w:rsidRDefault="00B16D38" w:rsidP="00B16D38">
      <w:pPr>
        <w:tabs>
          <w:tab w:val="left" w:pos="2649"/>
        </w:tabs>
      </w:pPr>
      <w:r>
        <w:t xml:space="preserve">      // Display original numbers</w:t>
      </w:r>
    </w:p>
    <w:p w14:paraId="0319FD38" w14:textId="77777777" w:rsidR="00B16D38" w:rsidRDefault="00B16D38" w:rsidP="00B16D38">
      <w:pPr>
        <w:tabs>
          <w:tab w:val="left" w:pos="2649"/>
        </w:tabs>
      </w:pPr>
      <w:r>
        <w:t xml:space="preserve">      document.getElementById("original").textContent = numbers.join(", ");</w:t>
      </w:r>
    </w:p>
    <w:p w14:paraId="766D3E94" w14:textId="44B839F3" w:rsidR="00B16D38" w:rsidRDefault="00B16D38" w:rsidP="00B16D38">
      <w:pPr>
        <w:tabs>
          <w:tab w:val="left" w:pos="2649"/>
        </w:tabs>
      </w:pPr>
      <w:r>
        <w:t xml:space="preserve">  // Use map to square each number</w:t>
      </w:r>
    </w:p>
    <w:p w14:paraId="5806B923" w14:textId="77777777" w:rsidR="00B16D38" w:rsidRDefault="00B16D38" w:rsidP="00B16D38">
      <w:pPr>
        <w:tabs>
          <w:tab w:val="left" w:pos="2649"/>
        </w:tabs>
      </w:pPr>
      <w:r>
        <w:t xml:space="preserve">      let squared = numbers.map(num =&gt; num * num);</w:t>
      </w:r>
    </w:p>
    <w:p w14:paraId="3CF87D0D" w14:textId="0DEA2A3D" w:rsidR="00B16D38" w:rsidRDefault="00B16D38" w:rsidP="00B16D38">
      <w:pPr>
        <w:tabs>
          <w:tab w:val="left" w:pos="2649"/>
        </w:tabs>
      </w:pPr>
      <w:r>
        <w:t xml:space="preserve"> // Display the result</w:t>
      </w:r>
    </w:p>
    <w:p w14:paraId="23E21D70" w14:textId="77777777" w:rsidR="00B16D38" w:rsidRDefault="00B16D38" w:rsidP="00B16D38">
      <w:pPr>
        <w:tabs>
          <w:tab w:val="left" w:pos="2649"/>
        </w:tabs>
      </w:pPr>
      <w:r>
        <w:t xml:space="preserve">      document.getElementById("squared").textContent = squared.join(", ");</w:t>
      </w:r>
    </w:p>
    <w:p w14:paraId="349010A1" w14:textId="77777777" w:rsidR="00B16D38" w:rsidRDefault="00B16D38" w:rsidP="00B16D38">
      <w:pPr>
        <w:tabs>
          <w:tab w:val="left" w:pos="2649"/>
        </w:tabs>
      </w:pPr>
      <w:r>
        <w:t xml:space="preserve">    }</w:t>
      </w:r>
    </w:p>
    <w:p w14:paraId="15DABA25" w14:textId="77777777" w:rsidR="00B16D38" w:rsidRDefault="00B16D38" w:rsidP="00B16D38">
      <w:pPr>
        <w:tabs>
          <w:tab w:val="left" w:pos="2649"/>
        </w:tabs>
      </w:pPr>
      <w:r>
        <w:t xml:space="preserve">  &lt;/script&gt;</w:t>
      </w:r>
    </w:p>
    <w:p w14:paraId="13401472" w14:textId="77DEB547" w:rsidR="00B16D38" w:rsidRDefault="00B16D38" w:rsidP="00B16D38">
      <w:pPr>
        <w:tabs>
          <w:tab w:val="left" w:pos="2649"/>
        </w:tabs>
      </w:pPr>
      <w:r>
        <w:t>&lt;/body&gt;</w:t>
      </w:r>
    </w:p>
    <w:p w14:paraId="64991076" w14:textId="0078647F" w:rsidR="00B16D38" w:rsidRDefault="00B16D38" w:rsidP="00B16D38">
      <w:pPr>
        <w:tabs>
          <w:tab w:val="left" w:pos="2649"/>
        </w:tabs>
      </w:pPr>
      <w:r>
        <w:t>&lt;/html&gt;</w:t>
      </w:r>
    </w:p>
    <w:p w14:paraId="25B403DA" w14:textId="60A36ADD" w:rsidR="00B16D38" w:rsidRDefault="00B16D38" w:rsidP="00B16D38">
      <w:pPr>
        <w:tabs>
          <w:tab w:val="left" w:pos="2649"/>
        </w:tabs>
      </w:pPr>
      <w:r>
        <w:t>Output:</w:t>
      </w:r>
    </w:p>
    <w:p w14:paraId="7847819D" w14:textId="3B3F2B49" w:rsidR="00B16D38" w:rsidRDefault="00B16D38" w:rsidP="00B16D38">
      <w:pPr>
        <w:tabs>
          <w:tab w:val="left" w:pos="2649"/>
        </w:tabs>
      </w:pPr>
      <w:r w:rsidRPr="00B16D38">
        <w:rPr>
          <w:noProof/>
          <w:lang w:eastAsia="en-IN"/>
        </w:rPr>
        <w:drawing>
          <wp:inline distT="0" distB="0" distL="0" distR="0" wp14:anchorId="654FA808" wp14:editId="3BEE2CF3">
            <wp:extent cx="4591691" cy="26864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91691" cy="2686425"/>
                    </a:xfrm>
                    <a:prstGeom prst="rect">
                      <a:avLst/>
                    </a:prstGeom>
                  </pic:spPr>
                </pic:pic>
              </a:graphicData>
            </a:graphic>
          </wp:inline>
        </w:drawing>
      </w:r>
    </w:p>
    <w:p w14:paraId="016C7487" w14:textId="0D7FD845" w:rsidR="00B16D38" w:rsidRDefault="00B16D38" w:rsidP="00B16D38">
      <w:pPr>
        <w:tabs>
          <w:tab w:val="left" w:pos="2649"/>
        </w:tabs>
      </w:pPr>
    </w:p>
    <w:p w14:paraId="7C9892F3" w14:textId="6508B291" w:rsidR="00B16D38" w:rsidRDefault="00B16D38" w:rsidP="00B16D38">
      <w:pPr>
        <w:tabs>
          <w:tab w:val="left" w:pos="2649"/>
        </w:tabs>
        <w:jc w:val="center"/>
      </w:pPr>
      <w:r>
        <w:t>Project-136</w:t>
      </w:r>
    </w:p>
    <w:p w14:paraId="07140378" w14:textId="15DACBCC" w:rsidR="00B16D38" w:rsidRDefault="00B16D38" w:rsidP="00B16D38">
      <w:pPr>
        <w:tabs>
          <w:tab w:val="left" w:pos="2649"/>
        </w:tabs>
      </w:pPr>
      <w:r>
        <w:t>Demonstrate the usage of the `filter()` method</w:t>
      </w:r>
    </w:p>
    <w:p w14:paraId="03B0F6EB" w14:textId="77777777" w:rsidR="00B16D38" w:rsidRDefault="00B16D38" w:rsidP="00B16D38">
      <w:pPr>
        <w:tabs>
          <w:tab w:val="left" w:pos="2649"/>
        </w:tabs>
      </w:pPr>
      <w:r>
        <w:t>&lt;!DOCTYPE html&gt;</w:t>
      </w:r>
    </w:p>
    <w:p w14:paraId="36FD54B0" w14:textId="77777777" w:rsidR="00B16D38" w:rsidRDefault="00B16D38" w:rsidP="00B16D38">
      <w:pPr>
        <w:tabs>
          <w:tab w:val="left" w:pos="2649"/>
        </w:tabs>
      </w:pPr>
      <w:r>
        <w:t>&lt;html&gt;</w:t>
      </w:r>
    </w:p>
    <w:p w14:paraId="2FA6AA12" w14:textId="77777777" w:rsidR="00B16D38" w:rsidRDefault="00B16D38" w:rsidP="00B16D38">
      <w:pPr>
        <w:tabs>
          <w:tab w:val="left" w:pos="2649"/>
        </w:tabs>
      </w:pPr>
      <w:r>
        <w:t>&lt;head&gt;</w:t>
      </w:r>
    </w:p>
    <w:p w14:paraId="27D74EFB" w14:textId="77777777" w:rsidR="00B16D38" w:rsidRDefault="00B16D38" w:rsidP="00B16D38">
      <w:pPr>
        <w:tabs>
          <w:tab w:val="left" w:pos="2649"/>
        </w:tabs>
      </w:pPr>
      <w:r>
        <w:t xml:space="preserve">  &lt;title&gt;filter() Method Example&lt;/title&gt;</w:t>
      </w:r>
    </w:p>
    <w:p w14:paraId="09FDAFE1" w14:textId="77777777" w:rsidR="00B16D38" w:rsidRDefault="00B16D38" w:rsidP="00B16D38">
      <w:pPr>
        <w:tabs>
          <w:tab w:val="left" w:pos="2649"/>
        </w:tabs>
      </w:pPr>
      <w:r>
        <w:t>&lt;/head&gt;</w:t>
      </w:r>
    </w:p>
    <w:p w14:paraId="64510328" w14:textId="77777777" w:rsidR="00B16D38" w:rsidRDefault="00B16D38" w:rsidP="00B16D38">
      <w:pPr>
        <w:tabs>
          <w:tab w:val="left" w:pos="2649"/>
        </w:tabs>
      </w:pPr>
      <w:r>
        <w:t>&lt;body&gt;</w:t>
      </w:r>
    </w:p>
    <w:p w14:paraId="114B0DD8" w14:textId="5E17070F" w:rsidR="00B16D38" w:rsidRDefault="00B16D38" w:rsidP="00B16D38">
      <w:pPr>
        <w:tabs>
          <w:tab w:val="left" w:pos="2649"/>
        </w:tabs>
      </w:pPr>
      <w:r>
        <w:t>&lt;h3&gt;All Ages:&lt;/h3&gt;</w:t>
      </w:r>
    </w:p>
    <w:p w14:paraId="075ED810" w14:textId="77777777" w:rsidR="00B16D38" w:rsidRDefault="00B16D38" w:rsidP="00B16D38">
      <w:pPr>
        <w:tabs>
          <w:tab w:val="left" w:pos="2649"/>
        </w:tabs>
      </w:pPr>
      <w:r>
        <w:t xml:space="preserve">  &lt;p id="original"&gt;&lt;/p&gt;</w:t>
      </w:r>
    </w:p>
    <w:p w14:paraId="21C6F1C0" w14:textId="349A318D" w:rsidR="00B16D38" w:rsidRDefault="00B16D38" w:rsidP="00B16D38">
      <w:pPr>
        <w:tabs>
          <w:tab w:val="left" w:pos="2649"/>
        </w:tabs>
      </w:pPr>
      <w:r>
        <w:t xml:space="preserve"> &lt;h3&gt;Adults (Age ≥ 18):&lt;/h3&gt;</w:t>
      </w:r>
    </w:p>
    <w:p w14:paraId="683515CF" w14:textId="77777777" w:rsidR="00B16D38" w:rsidRDefault="00B16D38" w:rsidP="00B16D38">
      <w:pPr>
        <w:tabs>
          <w:tab w:val="left" w:pos="2649"/>
        </w:tabs>
      </w:pPr>
      <w:r>
        <w:t xml:space="preserve">  &lt;p id="filtered"&gt;&lt;/p&gt;</w:t>
      </w:r>
    </w:p>
    <w:p w14:paraId="2D8B4BAC" w14:textId="43355890" w:rsidR="00B16D38" w:rsidRDefault="00B16D38" w:rsidP="00B16D38">
      <w:pPr>
        <w:tabs>
          <w:tab w:val="left" w:pos="2649"/>
        </w:tabs>
      </w:pPr>
      <w:r>
        <w:t>&lt;button onclick="filterAdults()"&gt;Show Adults&lt;/button&gt;</w:t>
      </w:r>
    </w:p>
    <w:p w14:paraId="400EB6CD" w14:textId="0E2B9155" w:rsidR="00B16D38" w:rsidRDefault="00B16D38" w:rsidP="00B16D38">
      <w:pPr>
        <w:tabs>
          <w:tab w:val="left" w:pos="2649"/>
        </w:tabs>
      </w:pPr>
      <w:r>
        <w:t xml:space="preserve"> &lt;script&gt;</w:t>
      </w:r>
    </w:p>
    <w:p w14:paraId="0F87AD3E" w14:textId="77777777" w:rsidR="00B16D38" w:rsidRDefault="00B16D38" w:rsidP="00B16D38">
      <w:pPr>
        <w:tabs>
          <w:tab w:val="left" w:pos="2649"/>
        </w:tabs>
      </w:pPr>
      <w:r>
        <w:t xml:space="preserve">    let ages = [12, 17, 18, 21, 16, 25, 14];</w:t>
      </w:r>
    </w:p>
    <w:p w14:paraId="26F2162C" w14:textId="72BFC256" w:rsidR="00B16D38" w:rsidRDefault="00B16D38" w:rsidP="00B16D38">
      <w:pPr>
        <w:tabs>
          <w:tab w:val="left" w:pos="2649"/>
        </w:tabs>
      </w:pPr>
      <w:r>
        <w:t xml:space="preserve">  function filterAdults() {</w:t>
      </w:r>
    </w:p>
    <w:p w14:paraId="304954DA" w14:textId="77777777" w:rsidR="00B16D38" w:rsidRDefault="00B16D38" w:rsidP="00B16D38">
      <w:pPr>
        <w:tabs>
          <w:tab w:val="left" w:pos="2649"/>
        </w:tabs>
      </w:pPr>
      <w:r>
        <w:t xml:space="preserve">      // Display original ages</w:t>
      </w:r>
    </w:p>
    <w:p w14:paraId="0848F1E3" w14:textId="77777777" w:rsidR="00B16D38" w:rsidRDefault="00B16D38" w:rsidP="00B16D38">
      <w:pPr>
        <w:tabs>
          <w:tab w:val="left" w:pos="2649"/>
        </w:tabs>
      </w:pPr>
      <w:r>
        <w:t xml:space="preserve">      document.getElementById("original").textContent = ages.join(", ");</w:t>
      </w:r>
    </w:p>
    <w:p w14:paraId="129179BA" w14:textId="594C667A" w:rsidR="00B16D38" w:rsidRDefault="00B16D38" w:rsidP="00B16D38">
      <w:pPr>
        <w:tabs>
          <w:tab w:val="left" w:pos="2649"/>
        </w:tabs>
      </w:pPr>
      <w:r>
        <w:t xml:space="preserve">  // Filter ages greater than or equal to 18</w:t>
      </w:r>
    </w:p>
    <w:p w14:paraId="71F7A21E" w14:textId="77777777" w:rsidR="00B16D38" w:rsidRDefault="00B16D38" w:rsidP="00B16D38">
      <w:pPr>
        <w:tabs>
          <w:tab w:val="left" w:pos="2649"/>
        </w:tabs>
      </w:pPr>
      <w:r>
        <w:t xml:space="preserve">      let adults = ages.filter(age =&gt; age &gt;= 18);</w:t>
      </w:r>
    </w:p>
    <w:p w14:paraId="44135907" w14:textId="77777777" w:rsidR="00B16D38" w:rsidRDefault="00B16D38" w:rsidP="00B16D38">
      <w:pPr>
        <w:tabs>
          <w:tab w:val="left" w:pos="2649"/>
        </w:tabs>
      </w:pPr>
    </w:p>
    <w:p w14:paraId="354B2C66" w14:textId="77777777" w:rsidR="00B16D38" w:rsidRDefault="00B16D38" w:rsidP="00B16D38">
      <w:pPr>
        <w:tabs>
          <w:tab w:val="left" w:pos="2649"/>
        </w:tabs>
      </w:pPr>
      <w:r>
        <w:t xml:space="preserve">      // Display filtered result</w:t>
      </w:r>
    </w:p>
    <w:p w14:paraId="1FF30A24" w14:textId="77777777" w:rsidR="00B16D38" w:rsidRDefault="00B16D38" w:rsidP="00B16D38">
      <w:pPr>
        <w:tabs>
          <w:tab w:val="left" w:pos="2649"/>
        </w:tabs>
      </w:pPr>
      <w:r>
        <w:t xml:space="preserve">      document.getElementById("filtered").textContent = adults.join(", ");</w:t>
      </w:r>
    </w:p>
    <w:p w14:paraId="49D8CCB0" w14:textId="77777777" w:rsidR="00B16D38" w:rsidRDefault="00B16D38" w:rsidP="00B16D38">
      <w:pPr>
        <w:tabs>
          <w:tab w:val="left" w:pos="2649"/>
        </w:tabs>
      </w:pPr>
      <w:r>
        <w:t xml:space="preserve">    }</w:t>
      </w:r>
    </w:p>
    <w:p w14:paraId="1D314BF7" w14:textId="77777777" w:rsidR="00B16D38" w:rsidRDefault="00B16D38" w:rsidP="00B16D38">
      <w:pPr>
        <w:tabs>
          <w:tab w:val="left" w:pos="2649"/>
        </w:tabs>
      </w:pPr>
      <w:r>
        <w:t xml:space="preserve">  &lt;/script&gt;</w:t>
      </w:r>
    </w:p>
    <w:p w14:paraId="2255A172" w14:textId="63042C7C" w:rsidR="00B16D38" w:rsidRDefault="00B16D38" w:rsidP="00B16D38">
      <w:pPr>
        <w:tabs>
          <w:tab w:val="left" w:pos="2649"/>
        </w:tabs>
      </w:pPr>
      <w:r>
        <w:t>&lt;/body&gt;</w:t>
      </w:r>
    </w:p>
    <w:p w14:paraId="05C92064" w14:textId="6DFB75AB" w:rsidR="00B16D38" w:rsidRDefault="00B16D38" w:rsidP="00B16D38">
      <w:pPr>
        <w:tabs>
          <w:tab w:val="left" w:pos="2649"/>
        </w:tabs>
      </w:pPr>
      <w:r>
        <w:t>&lt;/html&gt;</w:t>
      </w:r>
    </w:p>
    <w:p w14:paraId="62DE2525" w14:textId="04A71753" w:rsidR="00A85A4C" w:rsidRDefault="00A85A4C" w:rsidP="00B16D38">
      <w:pPr>
        <w:tabs>
          <w:tab w:val="left" w:pos="2649"/>
        </w:tabs>
      </w:pPr>
      <w:r>
        <w:t>Output:</w:t>
      </w:r>
    </w:p>
    <w:p w14:paraId="19368A65" w14:textId="1CB337E0" w:rsidR="00A85A4C" w:rsidRDefault="00A85A4C" w:rsidP="00B16D38">
      <w:pPr>
        <w:tabs>
          <w:tab w:val="left" w:pos="2649"/>
        </w:tabs>
      </w:pPr>
      <w:r w:rsidRPr="00A85A4C">
        <w:rPr>
          <w:noProof/>
          <w:lang w:eastAsia="en-IN"/>
        </w:rPr>
        <w:drawing>
          <wp:inline distT="0" distB="0" distL="0" distR="0" wp14:anchorId="5E9C2C69" wp14:editId="286097FB">
            <wp:extent cx="5144218" cy="26673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4218" cy="2667372"/>
                    </a:xfrm>
                    <a:prstGeom prst="rect">
                      <a:avLst/>
                    </a:prstGeom>
                  </pic:spPr>
                </pic:pic>
              </a:graphicData>
            </a:graphic>
          </wp:inline>
        </w:drawing>
      </w:r>
    </w:p>
    <w:p w14:paraId="22734EFD" w14:textId="59DEE765" w:rsidR="00A85A4C" w:rsidRDefault="00A85A4C" w:rsidP="00B16D38">
      <w:pPr>
        <w:tabs>
          <w:tab w:val="left" w:pos="2649"/>
        </w:tabs>
      </w:pPr>
    </w:p>
    <w:p w14:paraId="5760061A" w14:textId="7897CFCF" w:rsidR="00C96C3B" w:rsidRDefault="00C96C3B" w:rsidP="00B16D38">
      <w:pPr>
        <w:tabs>
          <w:tab w:val="left" w:pos="2649"/>
        </w:tabs>
      </w:pPr>
    </w:p>
    <w:p w14:paraId="79603A8B" w14:textId="54CB243D" w:rsidR="00C96C3B" w:rsidRDefault="00C96C3B" w:rsidP="00C96C3B">
      <w:pPr>
        <w:tabs>
          <w:tab w:val="left" w:pos="2649"/>
        </w:tabs>
        <w:jc w:val="center"/>
      </w:pPr>
      <w:r>
        <w:t>Project-137</w:t>
      </w:r>
    </w:p>
    <w:p w14:paraId="103A1B5E" w14:textId="63409D8D" w:rsidR="00C96C3B" w:rsidRDefault="00C96C3B" w:rsidP="00C96C3B">
      <w:pPr>
        <w:tabs>
          <w:tab w:val="left" w:pos="2649"/>
        </w:tabs>
      </w:pPr>
    </w:p>
    <w:p w14:paraId="06078ADC" w14:textId="14C57BDC" w:rsidR="00C96C3B" w:rsidRDefault="00C96C3B" w:rsidP="00C96C3B">
      <w:pPr>
        <w:tabs>
          <w:tab w:val="left" w:pos="2649"/>
        </w:tabs>
      </w:pPr>
      <w:r>
        <w:t>Demonstrate the usage of the `reduce()` method</w:t>
      </w:r>
    </w:p>
    <w:p w14:paraId="16365821" w14:textId="77777777" w:rsidR="00C96C3B" w:rsidRDefault="00C96C3B" w:rsidP="00C96C3B">
      <w:pPr>
        <w:tabs>
          <w:tab w:val="left" w:pos="2649"/>
        </w:tabs>
      </w:pPr>
      <w:r>
        <w:t>&lt;!DOCTYPE html&gt;</w:t>
      </w:r>
    </w:p>
    <w:p w14:paraId="3DDFA0E9" w14:textId="77777777" w:rsidR="00C96C3B" w:rsidRDefault="00C96C3B" w:rsidP="00C96C3B">
      <w:pPr>
        <w:tabs>
          <w:tab w:val="left" w:pos="2649"/>
        </w:tabs>
      </w:pPr>
      <w:r>
        <w:t>&lt;html&gt;</w:t>
      </w:r>
    </w:p>
    <w:p w14:paraId="472CE9F4" w14:textId="77777777" w:rsidR="00C96C3B" w:rsidRDefault="00C96C3B" w:rsidP="00C96C3B">
      <w:pPr>
        <w:tabs>
          <w:tab w:val="left" w:pos="2649"/>
        </w:tabs>
      </w:pPr>
      <w:r>
        <w:t>&lt;head&gt;</w:t>
      </w:r>
    </w:p>
    <w:p w14:paraId="21181148" w14:textId="77777777" w:rsidR="00C96C3B" w:rsidRDefault="00C96C3B" w:rsidP="00C96C3B">
      <w:pPr>
        <w:tabs>
          <w:tab w:val="left" w:pos="2649"/>
        </w:tabs>
      </w:pPr>
      <w:r>
        <w:t xml:space="preserve">  &lt;title&gt;reduce() Method Example&lt;/title&gt;</w:t>
      </w:r>
    </w:p>
    <w:p w14:paraId="335BB041" w14:textId="77777777" w:rsidR="00C96C3B" w:rsidRDefault="00C96C3B" w:rsidP="00C96C3B">
      <w:pPr>
        <w:tabs>
          <w:tab w:val="left" w:pos="2649"/>
        </w:tabs>
      </w:pPr>
      <w:r>
        <w:t>&lt;/head&gt;</w:t>
      </w:r>
    </w:p>
    <w:p w14:paraId="5F8570D3" w14:textId="77777777" w:rsidR="00C96C3B" w:rsidRDefault="00C96C3B" w:rsidP="00C96C3B">
      <w:pPr>
        <w:tabs>
          <w:tab w:val="left" w:pos="2649"/>
        </w:tabs>
      </w:pPr>
      <w:r>
        <w:t>&lt;body&gt;</w:t>
      </w:r>
    </w:p>
    <w:p w14:paraId="27279FF9" w14:textId="2601F7B7" w:rsidR="00C96C3B" w:rsidRDefault="00C96C3B" w:rsidP="00C96C3B">
      <w:pPr>
        <w:tabs>
          <w:tab w:val="left" w:pos="2649"/>
        </w:tabs>
      </w:pPr>
      <w:r>
        <w:t xml:space="preserve"> &lt;h3&gt;Numbers:&lt;/h3&gt;</w:t>
      </w:r>
    </w:p>
    <w:p w14:paraId="3630E3A2" w14:textId="77777777" w:rsidR="00C96C3B" w:rsidRDefault="00C96C3B" w:rsidP="00C96C3B">
      <w:pPr>
        <w:tabs>
          <w:tab w:val="left" w:pos="2649"/>
        </w:tabs>
      </w:pPr>
      <w:r>
        <w:t xml:space="preserve">  &lt;p id="numbers"&gt;&lt;/p&gt;</w:t>
      </w:r>
    </w:p>
    <w:p w14:paraId="0C997EF8" w14:textId="77777777" w:rsidR="00C96C3B" w:rsidRDefault="00C96C3B" w:rsidP="00C96C3B">
      <w:pPr>
        <w:tabs>
          <w:tab w:val="left" w:pos="2649"/>
        </w:tabs>
      </w:pPr>
    </w:p>
    <w:p w14:paraId="77A89DA6" w14:textId="77777777" w:rsidR="00C96C3B" w:rsidRDefault="00C96C3B" w:rsidP="00C96C3B">
      <w:pPr>
        <w:tabs>
          <w:tab w:val="left" w:pos="2649"/>
        </w:tabs>
      </w:pPr>
      <w:r>
        <w:t xml:space="preserve">  &lt;h3&gt;Total Sum:&lt;/h3&gt;</w:t>
      </w:r>
    </w:p>
    <w:p w14:paraId="1AB4D3EE" w14:textId="77777777" w:rsidR="00C96C3B" w:rsidRDefault="00C96C3B" w:rsidP="00C96C3B">
      <w:pPr>
        <w:tabs>
          <w:tab w:val="left" w:pos="2649"/>
        </w:tabs>
      </w:pPr>
      <w:r>
        <w:t xml:space="preserve">  &lt;p id="result"&gt;&lt;/p&gt;</w:t>
      </w:r>
    </w:p>
    <w:p w14:paraId="110E9D4F" w14:textId="26BD9E00" w:rsidR="00C96C3B" w:rsidRDefault="00C96C3B" w:rsidP="00C96C3B">
      <w:pPr>
        <w:tabs>
          <w:tab w:val="left" w:pos="2649"/>
        </w:tabs>
      </w:pPr>
      <w:r>
        <w:t xml:space="preserve"> &lt;button onclick="calculateSum()"&gt;Calculate Sum&lt;/button&gt;</w:t>
      </w:r>
    </w:p>
    <w:p w14:paraId="679445C3" w14:textId="53631B0C" w:rsidR="00C96C3B" w:rsidRDefault="00C96C3B" w:rsidP="00C96C3B">
      <w:pPr>
        <w:tabs>
          <w:tab w:val="left" w:pos="2649"/>
        </w:tabs>
      </w:pPr>
      <w:r>
        <w:t xml:space="preserve">  &lt;script&gt;</w:t>
      </w:r>
    </w:p>
    <w:p w14:paraId="3E452CAC" w14:textId="77777777" w:rsidR="00C96C3B" w:rsidRDefault="00C96C3B" w:rsidP="00C96C3B">
      <w:pPr>
        <w:tabs>
          <w:tab w:val="left" w:pos="2649"/>
        </w:tabs>
      </w:pPr>
      <w:r>
        <w:t xml:space="preserve">    let numbers = [5, 10, 15, 20];</w:t>
      </w:r>
    </w:p>
    <w:p w14:paraId="7B48A95E" w14:textId="3539F9AC" w:rsidR="00C96C3B" w:rsidRDefault="00C96C3B" w:rsidP="00C96C3B">
      <w:pPr>
        <w:tabs>
          <w:tab w:val="left" w:pos="2649"/>
        </w:tabs>
      </w:pPr>
      <w:r>
        <w:t xml:space="preserve"> function calculateSum() {</w:t>
      </w:r>
    </w:p>
    <w:p w14:paraId="2D967668" w14:textId="77777777" w:rsidR="00C96C3B" w:rsidRDefault="00C96C3B" w:rsidP="00C96C3B">
      <w:pPr>
        <w:tabs>
          <w:tab w:val="left" w:pos="2649"/>
        </w:tabs>
      </w:pPr>
      <w:r>
        <w:t xml:space="preserve">      // Display the original numbers</w:t>
      </w:r>
    </w:p>
    <w:p w14:paraId="004945FB" w14:textId="77777777" w:rsidR="00C96C3B" w:rsidRDefault="00C96C3B" w:rsidP="00C96C3B">
      <w:pPr>
        <w:tabs>
          <w:tab w:val="left" w:pos="2649"/>
        </w:tabs>
      </w:pPr>
      <w:r>
        <w:t xml:space="preserve">      document.getElementById("numbers").textContent = numbers.join(", ");</w:t>
      </w:r>
    </w:p>
    <w:p w14:paraId="4243B0DE" w14:textId="5FF7A962" w:rsidR="00C96C3B" w:rsidRDefault="00C96C3B" w:rsidP="00C96C3B">
      <w:pPr>
        <w:tabs>
          <w:tab w:val="left" w:pos="2649"/>
        </w:tabs>
      </w:pPr>
      <w:r>
        <w:t xml:space="preserve">  // Use reduce to calculate the sum</w:t>
      </w:r>
    </w:p>
    <w:p w14:paraId="39E51164" w14:textId="77777777" w:rsidR="00C96C3B" w:rsidRDefault="00C96C3B" w:rsidP="00C96C3B">
      <w:pPr>
        <w:tabs>
          <w:tab w:val="left" w:pos="2649"/>
        </w:tabs>
      </w:pPr>
      <w:r>
        <w:t xml:space="preserve">      let sum = numbers.reduce((acc, curr) =&gt; acc + curr, 0);</w:t>
      </w:r>
    </w:p>
    <w:p w14:paraId="57CB7540" w14:textId="493AB6D8" w:rsidR="00C96C3B" w:rsidRDefault="00C96C3B" w:rsidP="00C96C3B">
      <w:pPr>
        <w:tabs>
          <w:tab w:val="left" w:pos="2649"/>
        </w:tabs>
      </w:pPr>
      <w:r>
        <w:t xml:space="preserve">  // Display the result</w:t>
      </w:r>
    </w:p>
    <w:p w14:paraId="335DEA5F" w14:textId="77777777" w:rsidR="00C96C3B" w:rsidRDefault="00C96C3B" w:rsidP="00C96C3B">
      <w:pPr>
        <w:tabs>
          <w:tab w:val="left" w:pos="2649"/>
        </w:tabs>
      </w:pPr>
      <w:r>
        <w:t xml:space="preserve">      document.getElementById("result").textContent = sum;</w:t>
      </w:r>
    </w:p>
    <w:p w14:paraId="34F51B59" w14:textId="77777777" w:rsidR="00C96C3B" w:rsidRDefault="00C96C3B" w:rsidP="00C96C3B">
      <w:pPr>
        <w:tabs>
          <w:tab w:val="left" w:pos="2649"/>
        </w:tabs>
      </w:pPr>
      <w:r>
        <w:t xml:space="preserve">    }</w:t>
      </w:r>
    </w:p>
    <w:p w14:paraId="3A270132" w14:textId="77777777" w:rsidR="00C96C3B" w:rsidRDefault="00C96C3B" w:rsidP="00C96C3B">
      <w:pPr>
        <w:tabs>
          <w:tab w:val="left" w:pos="2649"/>
        </w:tabs>
      </w:pPr>
      <w:r>
        <w:t xml:space="preserve">  &lt;/script&gt;</w:t>
      </w:r>
    </w:p>
    <w:p w14:paraId="28178D78" w14:textId="6C85472B" w:rsidR="00C96C3B" w:rsidRDefault="00C96C3B" w:rsidP="00C96C3B">
      <w:pPr>
        <w:tabs>
          <w:tab w:val="left" w:pos="2649"/>
        </w:tabs>
      </w:pPr>
      <w:r>
        <w:t>&lt;/body&gt;</w:t>
      </w:r>
    </w:p>
    <w:p w14:paraId="772D58BF" w14:textId="5008407F" w:rsidR="00C96C3B" w:rsidRDefault="00C96C3B" w:rsidP="00C96C3B">
      <w:pPr>
        <w:tabs>
          <w:tab w:val="left" w:pos="2649"/>
        </w:tabs>
      </w:pPr>
      <w:r>
        <w:t>&lt;/html&gt;</w:t>
      </w:r>
    </w:p>
    <w:p w14:paraId="679F15FC" w14:textId="4FCD3798" w:rsidR="00C96C3B" w:rsidRDefault="00C96C3B" w:rsidP="00C96C3B">
      <w:pPr>
        <w:tabs>
          <w:tab w:val="left" w:pos="2649"/>
        </w:tabs>
      </w:pPr>
      <w:r>
        <w:t>Output:</w:t>
      </w:r>
    </w:p>
    <w:p w14:paraId="0EDAAF18" w14:textId="4A1576AF" w:rsidR="00C96C3B" w:rsidRDefault="00C96C3B" w:rsidP="00C96C3B">
      <w:pPr>
        <w:tabs>
          <w:tab w:val="left" w:pos="2649"/>
        </w:tabs>
      </w:pPr>
      <w:r w:rsidRPr="00C96C3B">
        <w:rPr>
          <w:noProof/>
          <w:lang w:eastAsia="en-IN"/>
        </w:rPr>
        <w:drawing>
          <wp:inline distT="0" distB="0" distL="0" distR="0" wp14:anchorId="6194110F" wp14:editId="085F4638">
            <wp:extent cx="4934639" cy="2619741"/>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34639" cy="2619741"/>
                    </a:xfrm>
                    <a:prstGeom prst="rect">
                      <a:avLst/>
                    </a:prstGeom>
                  </pic:spPr>
                </pic:pic>
              </a:graphicData>
            </a:graphic>
          </wp:inline>
        </w:drawing>
      </w:r>
    </w:p>
    <w:p w14:paraId="3476F516" w14:textId="679A4551" w:rsidR="00C96C3B" w:rsidRDefault="00C96C3B" w:rsidP="00C96C3B">
      <w:pPr>
        <w:tabs>
          <w:tab w:val="left" w:pos="2649"/>
        </w:tabs>
      </w:pPr>
    </w:p>
    <w:p w14:paraId="24621A8E" w14:textId="723714B5" w:rsidR="00C96C3B" w:rsidRDefault="00C96C3B" w:rsidP="00C96C3B">
      <w:pPr>
        <w:tabs>
          <w:tab w:val="left" w:pos="2649"/>
        </w:tabs>
        <w:jc w:val="center"/>
      </w:pPr>
      <w:r>
        <w:t>Project-138</w:t>
      </w:r>
    </w:p>
    <w:p w14:paraId="46224D67" w14:textId="7401A9C6" w:rsidR="00C96C3B" w:rsidRDefault="00C96C3B" w:rsidP="00C96C3B">
      <w:pPr>
        <w:tabs>
          <w:tab w:val="left" w:pos="2649"/>
        </w:tabs>
      </w:pPr>
      <w:r>
        <w:t>Demonstrate the usage of the `forEach()` method</w:t>
      </w:r>
    </w:p>
    <w:p w14:paraId="51683A3A" w14:textId="77777777" w:rsidR="00C96C3B" w:rsidRDefault="00C96C3B" w:rsidP="00C96C3B">
      <w:pPr>
        <w:tabs>
          <w:tab w:val="left" w:pos="2649"/>
        </w:tabs>
      </w:pPr>
      <w:r>
        <w:t>&lt;!DOCTYPE html&gt;</w:t>
      </w:r>
    </w:p>
    <w:p w14:paraId="268EA6CD" w14:textId="77777777" w:rsidR="00C96C3B" w:rsidRDefault="00C96C3B" w:rsidP="00C96C3B">
      <w:pPr>
        <w:tabs>
          <w:tab w:val="left" w:pos="2649"/>
        </w:tabs>
      </w:pPr>
      <w:r>
        <w:t>&lt;html&gt;</w:t>
      </w:r>
    </w:p>
    <w:p w14:paraId="49A1D73F" w14:textId="77777777" w:rsidR="00C96C3B" w:rsidRDefault="00C96C3B" w:rsidP="00C96C3B">
      <w:pPr>
        <w:tabs>
          <w:tab w:val="left" w:pos="2649"/>
        </w:tabs>
      </w:pPr>
      <w:r>
        <w:t>&lt;head&gt;</w:t>
      </w:r>
    </w:p>
    <w:p w14:paraId="60CB5E62" w14:textId="77777777" w:rsidR="00C96C3B" w:rsidRDefault="00C96C3B" w:rsidP="00C96C3B">
      <w:pPr>
        <w:tabs>
          <w:tab w:val="left" w:pos="2649"/>
        </w:tabs>
      </w:pPr>
      <w:r>
        <w:t xml:space="preserve">  &lt;title&gt;forEach() Method Example&lt;/title&gt;</w:t>
      </w:r>
    </w:p>
    <w:p w14:paraId="74F0AEEA" w14:textId="77777777" w:rsidR="00C96C3B" w:rsidRDefault="00C96C3B" w:rsidP="00C96C3B">
      <w:pPr>
        <w:tabs>
          <w:tab w:val="left" w:pos="2649"/>
        </w:tabs>
      </w:pPr>
      <w:r>
        <w:t>&lt;/head&gt;</w:t>
      </w:r>
    </w:p>
    <w:p w14:paraId="507334A1" w14:textId="77777777" w:rsidR="00C96C3B" w:rsidRDefault="00C96C3B" w:rsidP="00C96C3B">
      <w:pPr>
        <w:tabs>
          <w:tab w:val="left" w:pos="2649"/>
        </w:tabs>
      </w:pPr>
      <w:r>
        <w:t>&lt;body&gt;</w:t>
      </w:r>
    </w:p>
    <w:p w14:paraId="77009F41" w14:textId="03D74C16" w:rsidR="00C96C3B" w:rsidRDefault="00C96C3B" w:rsidP="00C96C3B">
      <w:pPr>
        <w:tabs>
          <w:tab w:val="left" w:pos="2649"/>
        </w:tabs>
      </w:pPr>
      <w:r>
        <w:t xml:space="preserve"> &lt;h3&gt;Fruit List:&lt;/h3&gt;</w:t>
      </w:r>
    </w:p>
    <w:p w14:paraId="6DEA8768" w14:textId="77777777" w:rsidR="00C96C3B" w:rsidRDefault="00C96C3B" w:rsidP="00C96C3B">
      <w:pPr>
        <w:tabs>
          <w:tab w:val="left" w:pos="2649"/>
        </w:tabs>
      </w:pPr>
      <w:r>
        <w:t xml:space="preserve">  &lt;ul id="fruitList"&gt;&lt;/ul&gt;</w:t>
      </w:r>
    </w:p>
    <w:p w14:paraId="5D34444B" w14:textId="10B4406A" w:rsidR="00C96C3B" w:rsidRDefault="00C96C3B" w:rsidP="00C96C3B">
      <w:pPr>
        <w:tabs>
          <w:tab w:val="left" w:pos="2649"/>
        </w:tabs>
      </w:pPr>
      <w:r>
        <w:t xml:space="preserve"> &lt;button onclick="showFruits()"&gt;Show Fruits&lt;/button&gt;</w:t>
      </w:r>
    </w:p>
    <w:p w14:paraId="0A1852E5" w14:textId="3E23DC95" w:rsidR="00C96C3B" w:rsidRDefault="00C96C3B" w:rsidP="00C96C3B">
      <w:pPr>
        <w:tabs>
          <w:tab w:val="left" w:pos="2649"/>
        </w:tabs>
      </w:pPr>
      <w:r>
        <w:t xml:space="preserve"> &lt;script&gt;</w:t>
      </w:r>
    </w:p>
    <w:p w14:paraId="6230D9D4" w14:textId="77777777" w:rsidR="00C96C3B" w:rsidRDefault="00C96C3B" w:rsidP="00C96C3B">
      <w:pPr>
        <w:tabs>
          <w:tab w:val="left" w:pos="2649"/>
        </w:tabs>
      </w:pPr>
      <w:r>
        <w:t xml:space="preserve">    let fruits = ["Apple", "Banana", "Orange", "Grapes"];</w:t>
      </w:r>
    </w:p>
    <w:p w14:paraId="2E4BB1D9" w14:textId="2CB396D6" w:rsidR="00C96C3B" w:rsidRDefault="00C96C3B" w:rsidP="00C96C3B">
      <w:pPr>
        <w:tabs>
          <w:tab w:val="left" w:pos="2649"/>
        </w:tabs>
      </w:pPr>
      <w:r>
        <w:t xml:space="preserve">  function showFruits() {</w:t>
      </w:r>
    </w:p>
    <w:p w14:paraId="28F28B27" w14:textId="77777777" w:rsidR="00C96C3B" w:rsidRDefault="00C96C3B" w:rsidP="00C96C3B">
      <w:pPr>
        <w:tabs>
          <w:tab w:val="left" w:pos="2649"/>
        </w:tabs>
      </w:pPr>
      <w:r>
        <w:t xml:space="preserve">      let list = document.getElementById("fruitList");</w:t>
      </w:r>
    </w:p>
    <w:p w14:paraId="7BD12F48" w14:textId="77777777" w:rsidR="00C96C3B" w:rsidRDefault="00C96C3B" w:rsidP="00C96C3B">
      <w:pPr>
        <w:tabs>
          <w:tab w:val="left" w:pos="2649"/>
        </w:tabs>
      </w:pPr>
      <w:r>
        <w:t xml:space="preserve">      list.innerHTML = ""; // Clear previous list</w:t>
      </w:r>
    </w:p>
    <w:p w14:paraId="306CFE09" w14:textId="38A4028A" w:rsidR="00C96C3B" w:rsidRDefault="00C96C3B" w:rsidP="00C96C3B">
      <w:pPr>
        <w:tabs>
          <w:tab w:val="left" w:pos="2649"/>
        </w:tabs>
      </w:pPr>
      <w:r>
        <w:t xml:space="preserve">  // Loop through each fruit and add to the list</w:t>
      </w:r>
    </w:p>
    <w:p w14:paraId="605A6BD8" w14:textId="77777777" w:rsidR="00C96C3B" w:rsidRDefault="00C96C3B" w:rsidP="00C96C3B">
      <w:pPr>
        <w:tabs>
          <w:tab w:val="left" w:pos="2649"/>
        </w:tabs>
      </w:pPr>
      <w:r>
        <w:t xml:space="preserve">      fruits.forEach(function(fruit) {</w:t>
      </w:r>
    </w:p>
    <w:p w14:paraId="07E82FBD" w14:textId="77777777" w:rsidR="00C96C3B" w:rsidRDefault="00C96C3B" w:rsidP="00C96C3B">
      <w:pPr>
        <w:tabs>
          <w:tab w:val="left" w:pos="2649"/>
        </w:tabs>
      </w:pPr>
      <w:r>
        <w:t xml:space="preserve">        let li = document.createElement("li");</w:t>
      </w:r>
    </w:p>
    <w:p w14:paraId="717C1935" w14:textId="77777777" w:rsidR="00C96C3B" w:rsidRDefault="00C96C3B" w:rsidP="00C96C3B">
      <w:pPr>
        <w:tabs>
          <w:tab w:val="left" w:pos="2649"/>
        </w:tabs>
      </w:pPr>
      <w:r>
        <w:t xml:space="preserve">        li.textContent = fruit;</w:t>
      </w:r>
    </w:p>
    <w:p w14:paraId="40E00542" w14:textId="77777777" w:rsidR="00C96C3B" w:rsidRDefault="00C96C3B" w:rsidP="00C96C3B">
      <w:pPr>
        <w:tabs>
          <w:tab w:val="left" w:pos="2649"/>
        </w:tabs>
      </w:pPr>
      <w:r>
        <w:t xml:space="preserve">        list.appendChild(li);</w:t>
      </w:r>
    </w:p>
    <w:p w14:paraId="6D368A51" w14:textId="77777777" w:rsidR="00C96C3B" w:rsidRDefault="00C96C3B" w:rsidP="00C96C3B">
      <w:pPr>
        <w:tabs>
          <w:tab w:val="left" w:pos="2649"/>
        </w:tabs>
      </w:pPr>
      <w:r>
        <w:t xml:space="preserve">      });</w:t>
      </w:r>
    </w:p>
    <w:p w14:paraId="6065415B" w14:textId="77777777" w:rsidR="00C96C3B" w:rsidRDefault="00C96C3B" w:rsidP="00C96C3B">
      <w:pPr>
        <w:tabs>
          <w:tab w:val="left" w:pos="2649"/>
        </w:tabs>
      </w:pPr>
      <w:r>
        <w:t xml:space="preserve">    }</w:t>
      </w:r>
    </w:p>
    <w:p w14:paraId="27892AAF" w14:textId="77777777" w:rsidR="00C96C3B" w:rsidRDefault="00C96C3B" w:rsidP="00C96C3B">
      <w:pPr>
        <w:tabs>
          <w:tab w:val="left" w:pos="2649"/>
        </w:tabs>
      </w:pPr>
      <w:r>
        <w:t xml:space="preserve">  &lt;/script&gt;</w:t>
      </w:r>
    </w:p>
    <w:p w14:paraId="66CF57F7" w14:textId="1D2A7021" w:rsidR="00C96C3B" w:rsidRDefault="00C96C3B" w:rsidP="00C96C3B">
      <w:pPr>
        <w:tabs>
          <w:tab w:val="left" w:pos="2649"/>
        </w:tabs>
      </w:pPr>
      <w:r>
        <w:t>&lt;/body&gt;</w:t>
      </w:r>
    </w:p>
    <w:p w14:paraId="7EDB1613" w14:textId="35BFD3D7" w:rsidR="00C96C3B" w:rsidRDefault="00C96C3B" w:rsidP="00C96C3B">
      <w:pPr>
        <w:tabs>
          <w:tab w:val="left" w:pos="2649"/>
        </w:tabs>
      </w:pPr>
      <w:r>
        <w:t>&lt;/html&gt;</w:t>
      </w:r>
    </w:p>
    <w:p w14:paraId="1B2EAC49" w14:textId="483809C3" w:rsidR="00C96C3B" w:rsidRDefault="00C96C3B" w:rsidP="00C96C3B">
      <w:pPr>
        <w:tabs>
          <w:tab w:val="left" w:pos="2649"/>
        </w:tabs>
      </w:pPr>
      <w:r>
        <w:t>Output:</w:t>
      </w:r>
    </w:p>
    <w:p w14:paraId="28DB4639" w14:textId="517DC810" w:rsidR="00C96C3B" w:rsidRDefault="009862B3" w:rsidP="00C96C3B">
      <w:pPr>
        <w:tabs>
          <w:tab w:val="left" w:pos="2649"/>
        </w:tabs>
      </w:pPr>
      <w:r w:rsidRPr="009862B3">
        <w:rPr>
          <w:noProof/>
          <w:lang w:eastAsia="en-IN"/>
        </w:rPr>
        <w:drawing>
          <wp:inline distT="0" distB="0" distL="0" distR="0" wp14:anchorId="5D96D057" wp14:editId="7DC38978">
            <wp:extent cx="4839375" cy="23625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39375" cy="2362530"/>
                    </a:xfrm>
                    <a:prstGeom prst="rect">
                      <a:avLst/>
                    </a:prstGeom>
                  </pic:spPr>
                </pic:pic>
              </a:graphicData>
            </a:graphic>
          </wp:inline>
        </w:drawing>
      </w:r>
    </w:p>
    <w:p w14:paraId="6170F73C" w14:textId="45C9A871" w:rsidR="009862B3" w:rsidRDefault="009862B3" w:rsidP="00C96C3B">
      <w:pPr>
        <w:tabs>
          <w:tab w:val="left" w:pos="2649"/>
        </w:tabs>
      </w:pPr>
    </w:p>
    <w:p w14:paraId="644FC340" w14:textId="5AB077D4" w:rsidR="009862B3" w:rsidRDefault="009862B3" w:rsidP="00C96C3B">
      <w:pPr>
        <w:tabs>
          <w:tab w:val="left" w:pos="2649"/>
        </w:tabs>
      </w:pPr>
    </w:p>
    <w:p w14:paraId="3EF1F6DA" w14:textId="77777777" w:rsidR="009862B3" w:rsidRDefault="009862B3" w:rsidP="00C96C3B">
      <w:pPr>
        <w:tabs>
          <w:tab w:val="left" w:pos="2649"/>
        </w:tabs>
      </w:pPr>
    </w:p>
    <w:p w14:paraId="18D32E2A" w14:textId="77777777" w:rsidR="00C96C3B" w:rsidRDefault="00C96C3B" w:rsidP="00C96C3B">
      <w:pPr>
        <w:tabs>
          <w:tab w:val="left" w:pos="2649"/>
        </w:tabs>
      </w:pPr>
    </w:p>
    <w:p w14:paraId="52F7D359" w14:textId="3C7ED898" w:rsidR="009862B3" w:rsidRDefault="009862B3" w:rsidP="009862B3">
      <w:pPr>
        <w:tabs>
          <w:tab w:val="left" w:pos="2649"/>
        </w:tabs>
        <w:jc w:val="center"/>
      </w:pPr>
      <w:r>
        <w:t>Project-139</w:t>
      </w:r>
    </w:p>
    <w:p w14:paraId="69481409" w14:textId="1EA67ED0" w:rsidR="009862B3" w:rsidRDefault="009862B3" w:rsidP="009862B3">
      <w:pPr>
        <w:tabs>
          <w:tab w:val="left" w:pos="2649"/>
        </w:tabs>
      </w:pPr>
      <w:r>
        <w:t>Demonstrate the usage of the `slice()` method</w:t>
      </w:r>
    </w:p>
    <w:p w14:paraId="511BD332" w14:textId="77777777" w:rsidR="009862B3" w:rsidRDefault="009862B3" w:rsidP="009862B3">
      <w:pPr>
        <w:tabs>
          <w:tab w:val="left" w:pos="2649"/>
        </w:tabs>
      </w:pPr>
      <w:r>
        <w:t>&lt;!DOCTYPE html&gt;</w:t>
      </w:r>
    </w:p>
    <w:p w14:paraId="3382176E" w14:textId="77777777" w:rsidR="009862B3" w:rsidRDefault="009862B3" w:rsidP="009862B3">
      <w:pPr>
        <w:tabs>
          <w:tab w:val="left" w:pos="2649"/>
        </w:tabs>
      </w:pPr>
      <w:r>
        <w:t>&lt;html&gt;</w:t>
      </w:r>
    </w:p>
    <w:p w14:paraId="20C9B0E1" w14:textId="77777777" w:rsidR="009862B3" w:rsidRDefault="009862B3" w:rsidP="009862B3">
      <w:pPr>
        <w:tabs>
          <w:tab w:val="left" w:pos="2649"/>
        </w:tabs>
      </w:pPr>
      <w:r>
        <w:t>&lt;head&gt;</w:t>
      </w:r>
    </w:p>
    <w:p w14:paraId="74935A03" w14:textId="77777777" w:rsidR="009862B3" w:rsidRDefault="009862B3" w:rsidP="009862B3">
      <w:pPr>
        <w:tabs>
          <w:tab w:val="left" w:pos="2649"/>
        </w:tabs>
      </w:pPr>
      <w:r>
        <w:t xml:space="preserve">  &lt;title&gt;slice() Method Example&lt;/title&gt;</w:t>
      </w:r>
    </w:p>
    <w:p w14:paraId="53F120B8" w14:textId="77777777" w:rsidR="009862B3" w:rsidRDefault="009862B3" w:rsidP="009862B3">
      <w:pPr>
        <w:tabs>
          <w:tab w:val="left" w:pos="2649"/>
        </w:tabs>
      </w:pPr>
      <w:r>
        <w:t>&lt;/head&gt;</w:t>
      </w:r>
    </w:p>
    <w:p w14:paraId="648127F4" w14:textId="77777777" w:rsidR="009862B3" w:rsidRDefault="009862B3" w:rsidP="009862B3">
      <w:pPr>
        <w:tabs>
          <w:tab w:val="left" w:pos="2649"/>
        </w:tabs>
      </w:pPr>
      <w:r>
        <w:t>&lt;body&gt;</w:t>
      </w:r>
    </w:p>
    <w:p w14:paraId="3334457B" w14:textId="40E2D679" w:rsidR="009862B3" w:rsidRDefault="009862B3" w:rsidP="009862B3">
      <w:pPr>
        <w:tabs>
          <w:tab w:val="left" w:pos="2649"/>
        </w:tabs>
      </w:pPr>
      <w:r>
        <w:t>&lt;h3&gt;Full List of Numbers:&lt;/h3&gt;</w:t>
      </w:r>
    </w:p>
    <w:p w14:paraId="775A3CD2" w14:textId="77777777" w:rsidR="009862B3" w:rsidRDefault="009862B3" w:rsidP="009862B3">
      <w:pPr>
        <w:tabs>
          <w:tab w:val="left" w:pos="2649"/>
        </w:tabs>
      </w:pPr>
      <w:r>
        <w:t xml:space="preserve">  &lt;p id="fullList"&gt;&lt;/p&gt;</w:t>
      </w:r>
    </w:p>
    <w:p w14:paraId="2D7E590A" w14:textId="6EDE2D5F" w:rsidR="009862B3" w:rsidRDefault="009862B3" w:rsidP="009862B3">
      <w:pPr>
        <w:tabs>
          <w:tab w:val="left" w:pos="2649"/>
        </w:tabs>
      </w:pPr>
      <w:r>
        <w:t xml:space="preserve"> &lt;h3&gt;Sliced (Index 2 to 5):&lt;/h3&gt;</w:t>
      </w:r>
    </w:p>
    <w:p w14:paraId="632A8D6D" w14:textId="77777777" w:rsidR="009862B3" w:rsidRDefault="009862B3" w:rsidP="009862B3">
      <w:pPr>
        <w:tabs>
          <w:tab w:val="left" w:pos="2649"/>
        </w:tabs>
      </w:pPr>
      <w:r>
        <w:t xml:space="preserve">  &lt;p id="slicedList"&gt;&lt;/p&gt;</w:t>
      </w:r>
    </w:p>
    <w:p w14:paraId="47217518" w14:textId="3AEE0768" w:rsidR="009862B3" w:rsidRDefault="009862B3" w:rsidP="009862B3">
      <w:pPr>
        <w:tabs>
          <w:tab w:val="left" w:pos="2649"/>
        </w:tabs>
      </w:pPr>
      <w:r>
        <w:t xml:space="preserve"> &lt;button onclick="sliceArray()"&gt;Slice Array&lt;/button&gt;</w:t>
      </w:r>
    </w:p>
    <w:p w14:paraId="2D280DDC" w14:textId="6CECCD2E" w:rsidR="009862B3" w:rsidRDefault="009862B3" w:rsidP="009862B3">
      <w:pPr>
        <w:tabs>
          <w:tab w:val="left" w:pos="2649"/>
        </w:tabs>
      </w:pPr>
      <w:r>
        <w:t xml:space="preserve"> &lt;script&gt;</w:t>
      </w:r>
    </w:p>
    <w:p w14:paraId="1B151549" w14:textId="77CA7644" w:rsidR="009862B3" w:rsidRDefault="009862B3" w:rsidP="009862B3">
      <w:pPr>
        <w:tabs>
          <w:tab w:val="left" w:pos="2649"/>
        </w:tabs>
      </w:pPr>
      <w:r>
        <w:t xml:space="preserve"> let numbers = [10, 20, 30, 40, 50, 60, 70];</w:t>
      </w:r>
    </w:p>
    <w:p w14:paraId="77C6F13D" w14:textId="2777D210" w:rsidR="009862B3" w:rsidRDefault="009862B3" w:rsidP="009862B3">
      <w:pPr>
        <w:tabs>
          <w:tab w:val="left" w:pos="2649"/>
        </w:tabs>
      </w:pPr>
      <w:r>
        <w:t xml:space="preserve"> function sliceArray() {</w:t>
      </w:r>
    </w:p>
    <w:p w14:paraId="2621B9AE" w14:textId="77777777" w:rsidR="009862B3" w:rsidRDefault="009862B3" w:rsidP="009862B3">
      <w:pPr>
        <w:tabs>
          <w:tab w:val="left" w:pos="2649"/>
        </w:tabs>
      </w:pPr>
      <w:r>
        <w:t xml:space="preserve">      // Show full array</w:t>
      </w:r>
    </w:p>
    <w:p w14:paraId="76DD2040" w14:textId="77777777" w:rsidR="009862B3" w:rsidRDefault="009862B3" w:rsidP="009862B3">
      <w:pPr>
        <w:tabs>
          <w:tab w:val="left" w:pos="2649"/>
        </w:tabs>
      </w:pPr>
      <w:r>
        <w:t xml:space="preserve">      document.getElementById("fullList").textContent = numbers.join(", ");</w:t>
      </w:r>
    </w:p>
    <w:p w14:paraId="3DB0F4DB" w14:textId="17C1D05B" w:rsidR="009862B3" w:rsidRDefault="009862B3" w:rsidP="009862B3">
      <w:pPr>
        <w:tabs>
          <w:tab w:val="left" w:pos="2649"/>
        </w:tabs>
      </w:pPr>
      <w:r>
        <w:t xml:space="preserve"> // Slice from index 2 to 5 (not including index 5)</w:t>
      </w:r>
    </w:p>
    <w:p w14:paraId="48AE48BB" w14:textId="77777777" w:rsidR="009862B3" w:rsidRDefault="009862B3" w:rsidP="009862B3">
      <w:pPr>
        <w:tabs>
          <w:tab w:val="left" w:pos="2649"/>
        </w:tabs>
      </w:pPr>
      <w:r>
        <w:t xml:space="preserve">      let sliced = numbers.slice(2, 5);</w:t>
      </w:r>
    </w:p>
    <w:p w14:paraId="7BEE61B0" w14:textId="7F848FF1" w:rsidR="009862B3" w:rsidRDefault="009862B3" w:rsidP="009862B3">
      <w:pPr>
        <w:tabs>
          <w:tab w:val="left" w:pos="2649"/>
        </w:tabs>
      </w:pPr>
      <w:r>
        <w:t xml:space="preserve"> // Show sliced array</w:t>
      </w:r>
    </w:p>
    <w:p w14:paraId="0326968D" w14:textId="40F173FE" w:rsidR="009862B3" w:rsidRDefault="009862B3" w:rsidP="009862B3">
      <w:pPr>
        <w:tabs>
          <w:tab w:val="left" w:pos="2649"/>
        </w:tabs>
      </w:pPr>
      <w:r>
        <w:t xml:space="preserve">   document.getElementById("slicedList").textContent = sliced.join(", ");</w:t>
      </w:r>
    </w:p>
    <w:p w14:paraId="7A6A4B34" w14:textId="77777777" w:rsidR="009862B3" w:rsidRDefault="009862B3" w:rsidP="009862B3">
      <w:pPr>
        <w:tabs>
          <w:tab w:val="left" w:pos="2649"/>
        </w:tabs>
      </w:pPr>
      <w:r>
        <w:t xml:space="preserve">    }</w:t>
      </w:r>
    </w:p>
    <w:p w14:paraId="5AC5908F" w14:textId="77777777" w:rsidR="009862B3" w:rsidRDefault="009862B3" w:rsidP="009862B3">
      <w:pPr>
        <w:tabs>
          <w:tab w:val="left" w:pos="2649"/>
        </w:tabs>
      </w:pPr>
      <w:r>
        <w:t xml:space="preserve">  &lt;/script&gt;</w:t>
      </w:r>
    </w:p>
    <w:p w14:paraId="120BB4FE" w14:textId="0C2AA340" w:rsidR="009862B3" w:rsidRDefault="009862B3" w:rsidP="009862B3">
      <w:pPr>
        <w:tabs>
          <w:tab w:val="left" w:pos="2649"/>
        </w:tabs>
      </w:pPr>
      <w:r>
        <w:t>&lt;/body&gt;</w:t>
      </w:r>
    </w:p>
    <w:p w14:paraId="745BA749" w14:textId="594ABC7E" w:rsidR="009862B3" w:rsidRDefault="009862B3" w:rsidP="009862B3">
      <w:pPr>
        <w:tabs>
          <w:tab w:val="left" w:pos="2649"/>
        </w:tabs>
      </w:pPr>
      <w:r>
        <w:t>&lt;/html&gt;</w:t>
      </w:r>
    </w:p>
    <w:p w14:paraId="232E1421" w14:textId="6D1A843D" w:rsidR="009862B3" w:rsidRDefault="009862B3" w:rsidP="009862B3">
      <w:pPr>
        <w:tabs>
          <w:tab w:val="left" w:pos="2649"/>
        </w:tabs>
      </w:pPr>
      <w:r>
        <w:t>Output:</w:t>
      </w:r>
    </w:p>
    <w:p w14:paraId="2D4FF958" w14:textId="1272AB1A" w:rsidR="009862B3" w:rsidRDefault="009862B3" w:rsidP="009862B3">
      <w:pPr>
        <w:tabs>
          <w:tab w:val="left" w:pos="2649"/>
        </w:tabs>
      </w:pPr>
      <w:r w:rsidRPr="009862B3">
        <w:rPr>
          <w:noProof/>
          <w:lang w:eastAsia="en-IN"/>
        </w:rPr>
        <w:drawing>
          <wp:inline distT="0" distB="0" distL="0" distR="0" wp14:anchorId="769B8345" wp14:editId="4707D491">
            <wp:extent cx="4801270" cy="259116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01270" cy="2591162"/>
                    </a:xfrm>
                    <a:prstGeom prst="rect">
                      <a:avLst/>
                    </a:prstGeom>
                  </pic:spPr>
                </pic:pic>
              </a:graphicData>
            </a:graphic>
          </wp:inline>
        </w:drawing>
      </w:r>
    </w:p>
    <w:p w14:paraId="541AB18D" w14:textId="5796F12A" w:rsidR="009862B3" w:rsidRDefault="009862B3" w:rsidP="009862B3">
      <w:pPr>
        <w:tabs>
          <w:tab w:val="left" w:pos="2649"/>
        </w:tabs>
      </w:pPr>
    </w:p>
    <w:p w14:paraId="0F63B2CE" w14:textId="4F9D9E31" w:rsidR="009862B3" w:rsidRDefault="009862B3" w:rsidP="009862B3">
      <w:pPr>
        <w:tabs>
          <w:tab w:val="left" w:pos="2649"/>
        </w:tabs>
        <w:jc w:val="center"/>
      </w:pPr>
      <w:r>
        <w:t>Project-140</w:t>
      </w:r>
    </w:p>
    <w:p w14:paraId="6CCA9DDB" w14:textId="01CEDB26" w:rsidR="009862B3" w:rsidRDefault="009862B3" w:rsidP="009862B3">
      <w:pPr>
        <w:tabs>
          <w:tab w:val="left" w:pos="2649"/>
        </w:tabs>
      </w:pPr>
      <w:r>
        <w:t>Demonstrate the usage of the `splice()` method</w:t>
      </w:r>
    </w:p>
    <w:p w14:paraId="627797B9" w14:textId="77777777" w:rsidR="009862B3" w:rsidRDefault="009862B3" w:rsidP="009862B3">
      <w:pPr>
        <w:tabs>
          <w:tab w:val="left" w:pos="2649"/>
        </w:tabs>
      </w:pPr>
      <w:r>
        <w:t>&lt;!DOCTYPE html&gt;</w:t>
      </w:r>
    </w:p>
    <w:p w14:paraId="21047BD6" w14:textId="77777777" w:rsidR="009862B3" w:rsidRDefault="009862B3" w:rsidP="009862B3">
      <w:pPr>
        <w:tabs>
          <w:tab w:val="left" w:pos="2649"/>
        </w:tabs>
      </w:pPr>
      <w:r>
        <w:t>&lt;html&gt;</w:t>
      </w:r>
    </w:p>
    <w:p w14:paraId="440F7C3C" w14:textId="77777777" w:rsidR="009862B3" w:rsidRDefault="009862B3" w:rsidP="009862B3">
      <w:pPr>
        <w:tabs>
          <w:tab w:val="left" w:pos="2649"/>
        </w:tabs>
      </w:pPr>
      <w:r>
        <w:t>&lt;head&gt;</w:t>
      </w:r>
    </w:p>
    <w:p w14:paraId="211DEC2E" w14:textId="696C3642" w:rsidR="009862B3" w:rsidRDefault="009862B3" w:rsidP="009862B3">
      <w:pPr>
        <w:tabs>
          <w:tab w:val="left" w:pos="2649"/>
        </w:tabs>
      </w:pPr>
      <w:r>
        <w:t xml:space="preserve"> &lt;title&gt;splice() Method Example&lt;/title&gt;</w:t>
      </w:r>
    </w:p>
    <w:p w14:paraId="13FA6726" w14:textId="77777777" w:rsidR="009862B3" w:rsidRDefault="009862B3" w:rsidP="009862B3">
      <w:pPr>
        <w:tabs>
          <w:tab w:val="left" w:pos="2649"/>
        </w:tabs>
      </w:pPr>
      <w:r>
        <w:t>&lt;/head&gt;</w:t>
      </w:r>
    </w:p>
    <w:p w14:paraId="0853C665" w14:textId="77777777" w:rsidR="009862B3" w:rsidRDefault="009862B3" w:rsidP="009862B3">
      <w:pPr>
        <w:tabs>
          <w:tab w:val="left" w:pos="2649"/>
        </w:tabs>
      </w:pPr>
      <w:r>
        <w:t>&lt;body&gt;</w:t>
      </w:r>
    </w:p>
    <w:p w14:paraId="2B101DE2" w14:textId="3AE4B399" w:rsidR="009862B3" w:rsidRDefault="009862B3" w:rsidP="009862B3">
      <w:pPr>
        <w:tabs>
          <w:tab w:val="left" w:pos="2649"/>
        </w:tabs>
      </w:pPr>
      <w:r>
        <w:t xml:space="preserve"> &lt;h3&gt;Original Array:&lt;/h3&gt;</w:t>
      </w:r>
    </w:p>
    <w:p w14:paraId="5287323E" w14:textId="61A25127" w:rsidR="009862B3" w:rsidRDefault="009862B3" w:rsidP="009862B3">
      <w:pPr>
        <w:tabs>
          <w:tab w:val="left" w:pos="2649"/>
        </w:tabs>
      </w:pPr>
      <w:r>
        <w:t>&lt;p id="original"&gt;&lt;/p&gt;</w:t>
      </w:r>
    </w:p>
    <w:p w14:paraId="279F44C6" w14:textId="77777777" w:rsidR="009862B3" w:rsidRDefault="009862B3" w:rsidP="009862B3">
      <w:pPr>
        <w:tabs>
          <w:tab w:val="left" w:pos="2649"/>
        </w:tabs>
      </w:pPr>
    </w:p>
    <w:p w14:paraId="241E2803" w14:textId="77777777" w:rsidR="009862B3" w:rsidRDefault="009862B3" w:rsidP="009862B3">
      <w:pPr>
        <w:tabs>
          <w:tab w:val="left" w:pos="2649"/>
        </w:tabs>
      </w:pPr>
      <w:r>
        <w:t xml:space="preserve">  &lt;h3&gt;Modified Array (After splice):&lt;/h3&gt;</w:t>
      </w:r>
    </w:p>
    <w:p w14:paraId="33F1CAE4" w14:textId="77777777" w:rsidR="009862B3" w:rsidRDefault="009862B3" w:rsidP="009862B3">
      <w:pPr>
        <w:tabs>
          <w:tab w:val="left" w:pos="2649"/>
        </w:tabs>
      </w:pPr>
      <w:r>
        <w:t xml:space="preserve">  &lt;p id="modified"&gt;&lt;/p&gt;</w:t>
      </w:r>
    </w:p>
    <w:p w14:paraId="739F0464" w14:textId="3F73699F" w:rsidR="009862B3" w:rsidRDefault="009862B3" w:rsidP="009862B3">
      <w:pPr>
        <w:tabs>
          <w:tab w:val="left" w:pos="2649"/>
        </w:tabs>
      </w:pPr>
      <w:r>
        <w:t>&lt;button onclick="useSplice()"&gt;Modify Array&lt;/button&gt;</w:t>
      </w:r>
    </w:p>
    <w:p w14:paraId="41FE2BB5" w14:textId="71A7DBC5" w:rsidR="009862B3" w:rsidRDefault="009862B3" w:rsidP="009862B3">
      <w:pPr>
        <w:tabs>
          <w:tab w:val="left" w:pos="2649"/>
        </w:tabs>
      </w:pPr>
      <w:r>
        <w:t>&lt;script&gt;</w:t>
      </w:r>
    </w:p>
    <w:p w14:paraId="4EDF979E" w14:textId="77777777" w:rsidR="009862B3" w:rsidRDefault="009862B3" w:rsidP="009862B3">
      <w:pPr>
        <w:tabs>
          <w:tab w:val="left" w:pos="2649"/>
        </w:tabs>
      </w:pPr>
      <w:r>
        <w:t xml:space="preserve">    let animals = ["Dog", "Cat", "Elephant", "Lion", "Zebra"];</w:t>
      </w:r>
    </w:p>
    <w:p w14:paraId="0EE033A4" w14:textId="0F91F66E" w:rsidR="009862B3" w:rsidRDefault="009862B3" w:rsidP="009862B3">
      <w:pPr>
        <w:tabs>
          <w:tab w:val="left" w:pos="2649"/>
        </w:tabs>
      </w:pPr>
      <w:r>
        <w:t xml:space="preserve">  function useSplice() {</w:t>
      </w:r>
    </w:p>
    <w:p w14:paraId="4A29E3EF" w14:textId="77777777" w:rsidR="009862B3" w:rsidRDefault="009862B3" w:rsidP="009862B3">
      <w:pPr>
        <w:tabs>
          <w:tab w:val="left" w:pos="2649"/>
        </w:tabs>
      </w:pPr>
      <w:r>
        <w:t xml:space="preserve">      // Show original array</w:t>
      </w:r>
    </w:p>
    <w:p w14:paraId="441A1AFF" w14:textId="77777777" w:rsidR="009862B3" w:rsidRDefault="009862B3" w:rsidP="009862B3">
      <w:pPr>
        <w:tabs>
          <w:tab w:val="left" w:pos="2649"/>
        </w:tabs>
      </w:pPr>
      <w:r>
        <w:t xml:space="preserve">      document.getElementById("original").textContent = animals.join(", ");</w:t>
      </w:r>
    </w:p>
    <w:p w14:paraId="328EAD15" w14:textId="7A39B58D" w:rsidR="009862B3" w:rsidRDefault="009862B3" w:rsidP="009862B3">
      <w:pPr>
        <w:tabs>
          <w:tab w:val="left" w:pos="2649"/>
        </w:tabs>
      </w:pPr>
      <w:r>
        <w:t xml:space="preserve"> // Remove 2 elements starting from index 1, insert "Tiger" and "Monkey"</w:t>
      </w:r>
    </w:p>
    <w:p w14:paraId="2692D1E0" w14:textId="77777777" w:rsidR="009862B3" w:rsidRDefault="009862B3" w:rsidP="009862B3">
      <w:pPr>
        <w:tabs>
          <w:tab w:val="left" w:pos="2649"/>
        </w:tabs>
      </w:pPr>
      <w:r>
        <w:t xml:space="preserve">      animals.splice(1, 2, "Tiger", "Monkey");</w:t>
      </w:r>
    </w:p>
    <w:p w14:paraId="7A44B4B6" w14:textId="1C548D4F" w:rsidR="009862B3" w:rsidRDefault="009862B3" w:rsidP="009862B3">
      <w:pPr>
        <w:tabs>
          <w:tab w:val="left" w:pos="2649"/>
        </w:tabs>
      </w:pPr>
      <w:r>
        <w:t xml:space="preserve">  // Show modified array</w:t>
      </w:r>
    </w:p>
    <w:p w14:paraId="38D5A41A" w14:textId="77777777" w:rsidR="009862B3" w:rsidRDefault="009862B3" w:rsidP="009862B3">
      <w:pPr>
        <w:tabs>
          <w:tab w:val="left" w:pos="2649"/>
        </w:tabs>
      </w:pPr>
      <w:r>
        <w:t xml:space="preserve">      document.getElementById("modified").textContent = animals.join(", ");</w:t>
      </w:r>
    </w:p>
    <w:p w14:paraId="77054831" w14:textId="77777777" w:rsidR="009862B3" w:rsidRDefault="009862B3" w:rsidP="009862B3">
      <w:pPr>
        <w:tabs>
          <w:tab w:val="left" w:pos="2649"/>
        </w:tabs>
      </w:pPr>
      <w:r>
        <w:t xml:space="preserve">    }</w:t>
      </w:r>
    </w:p>
    <w:p w14:paraId="20AF7C55" w14:textId="77777777" w:rsidR="009862B3" w:rsidRDefault="009862B3" w:rsidP="009862B3">
      <w:pPr>
        <w:tabs>
          <w:tab w:val="left" w:pos="2649"/>
        </w:tabs>
      </w:pPr>
      <w:r>
        <w:t xml:space="preserve">  &lt;/script&gt;</w:t>
      </w:r>
    </w:p>
    <w:p w14:paraId="7B6B45C1" w14:textId="5BB37F49" w:rsidR="009862B3" w:rsidRDefault="009862B3" w:rsidP="009862B3">
      <w:pPr>
        <w:tabs>
          <w:tab w:val="left" w:pos="2649"/>
        </w:tabs>
      </w:pPr>
      <w:r>
        <w:t>&lt;/body&gt;</w:t>
      </w:r>
    </w:p>
    <w:p w14:paraId="77B9EAC3" w14:textId="776A6D32" w:rsidR="009862B3" w:rsidRDefault="009862B3" w:rsidP="009862B3">
      <w:pPr>
        <w:tabs>
          <w:tab w:val="left" w:pos="2649"/>
        </w:tabs>
      </w:pPr>
      <w:r>
        <w:t>&lt;/html&gt;</w:t>
      </w:r>
    </w:p>
    <w:p w14:paraId="48EC1498" w14:textId="498E94A1" w:rsidR="009862B3" w:rsidRDefault="009862B3" w:rsidP="009862B3">
      <w:pPr>
        <w:tabs>
          <w:tab w:val="left" w:pos="2649"/>
        </w:tabs>
      </w:pPr>
      <w:r>
        <w:t>Output:</w:t>
      </w:r>
    </w:p>
    <w:p w14:paraId="7DE8BD6D" w14:textId="27DF56E8" w:rsidR="009862B3" w:rsidRDefault="009862B3" w:rsidP="009862B3">
      <w:pPr>
        <w:tabs>
          <w:tab w:val="left" w:pos="2649"/>
        </w:tabs>
      </w:pPr>
      <w:r w:rsidRPr="009862B3">
        <w:rPr>
          <w:noProof/>
          <w:lang w:eastAsia="en-IN"/>
        </w:rPr>
        <w:drawing>
          <wp:inline distT="0" distB="0" distL="0" distR="0" wp14:anchorId="6CB58AB2" wp14:editId="0B96CB93">
            <wp:extent cx="4829849" cy="2734057"/>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9849" cy="2734057"/>
                    </a:xfrm>
                    <a:prstGeom prst="rect">
                      <a:avLst/>
                    </a:prstGeom>
                  </pic:spPr>
                </pic:pic>
              </a:graphicData>
            </a:graphic>
          </wp:inline>
        </w:drawing>
      </w:r>
    </w:p>
    <w:p w14:paraId="3E15CFFB" w14:textId="2BCAFE20" w:rsidR="009862B3" w:rsidRDefault="009862B3" w:rsidP="009862B3">
      <w:pPr>
        <w:tabs>
          <w:tab w:val="left" w:pos="2649"/>
        </w:tabs>
      </w:pPr>
    </w:p>
    <w:p w14:paraId="452328D6" w14:textId="2A2FBCFF" w:rsidR="009862B3" w:rsidRDefault="009862B3" w:rsidP="009862B3">
      <w:pPr>
        <w:tabs>
          <w:tab w:val="left" w:pos="2649"/>
        </w:tabs>
        <w:jc w:val="center"/>
      </w:pPr>
      <w:r>
        <w:t>Project-141</w:t>
      </w:r>
    </w:p>
    <w:p w14:paraId="047248D9" w14:textId="476F4FC0" w:rsidR="009862B3" w:rsidRDefault="009862B3" w:rsidP="009862B3">
      <w:pPr>
        <w:tabs>
          <w:tab w:val="left" w:pos="2649"/>
        </w:tabs>
      </w:pPr>
      <w:r>
        <w:t>Demonstrate the usage of the `includes()` method</w:t>
      </w:r>
    </w:p>
    <w:p w14:paraId="6F2EBBA8" w14:textId="77777777" w:rsidR="009862B3" w:rsidRDefault="009862B3" w:rsidP="009862B3">
      <w:pPr>
        <w:tabs>
          <w:tab w:val="left" w:pos="2649"/>
        </w:tabs>
      </w:pPr>
      <w:r>
        <w:t>&lt;!DOCTYPE html&gt;</w:t>
      </w:r>
    </w:p>
    <w:p w14:paraId="6EE214BD" w14:textId="77777777" w:rsidR="009862B3" w:rsidRDefault="009862B3" w:rsidP="009862B3">
      <w:pPr>
        <w:tabs>
          <w:tab w:val="left" w:pos="2649"/>
        </w:tabs>
      </w:pPr>
      <w:r>
        <w:t>&lt;html&gt;</w:t>
      </w:r>
    </w:p>
    <w:p w14:paraId="719F6B56" w14:textId="77777777" w:rsidR="00CB1503" w:rsidRDefault="00CB1503" w:rsidP="009862B3">
      <w:pPr>
        <w:tabs>
          <w:tab w:val="left" w:pos="2649"/>
        </w:tabs>
      </w:pPr>
      <w:r>
        <w:t>&lt;head&gt;</w:t>
      </w:r>
    </w:p>
    <w:p w14:paraId="7D7A86DC" w14:textId="49418530" w:rsidR="009862B3" w:rsidRDefault="009862B3" w:rsidP="009862B3">
      <w:pPr>
        <w:tabs>
          <w:tab w:val="left" w:pos="2649"/>
        </w:tabs>
      </w:pPr>
      <w:r>
        <w:t>&lt;title&gt;includes() Method Example&lt;/title&gt;</w:t>
      </w:r>
    </w:p>
    <w:p w14:paraId="60949E54" w14:textId="77777777" w:rsidR="009862B3" w:rsidRDefault="009862B3" w:rsidP="009862B3">
      <w:pPr>
        <w:tabs>
          <w:tab w:val="left" w:pos="2649"/>
        </w:tabs>
      </w:pPr>
      <w:r>
        <w:t>&lt;/head&gt;</w:t>
      </w:r>
    </w:p>
    <w:p w14:paraId="408AF8D2" w14:textId="77777777" w:rsidR="009862B3" w:rsidRDefault="009862B3" w:rsidP="009862B3">
      <w:pPr>
        <w:tabs>
          <w:tab w:val="left" w:pos="2649"/>
        </w:tabs>
      </w:pPr>
      <w:r>
        <w:t>&lt;body&gt;</w:t>
      </w:r>
    </w:p>
    <w:p w14:paraId="5E834F07" w14:textId="0D6F97E5" w:rsidR="009862B3" w:rsidRDefault="009862B3" w:rsidP="009862B3">
      <w:pPr>
        <w:tabs>
          <w:tab w:val="left" w:pos="2649"/>
        </w:tabs>
      </w:pPr>
      <w:r>
        <w:t xml:space="preserve">  &lt;h3&gt;Fruits:&lt;/h3&gt;</w:t>
      </w:r>
    </w:p>
    <w:p w14:paraId="6E7BA0A6" w14:textId="77777777" w:rsidR="009862B3" w:rsidRDefault="009862B3" w:rsidP="009862B3">
      <w:pPr>
        <w:tabs>
          <w:tab w:val="left" w:pos="2649"/>
        </w:tabs>
      </w:pPr>
      <w:r>
        <w:t xml:space="preserve">  &lt;p id="fruitList"&gt;&lt;/p&gt;</w:t>
      </w:r>
    </w:p>
    <w:p w14:paraId="77E97449" w14:textId="6D0C56EC" w:rsidR="009862B3" w:rsidRDefault="009862B3" w:rsidP="009862B3">
      <w:pPr>
        <w:tabs>
          <w:tab w:val="left" w:pos="2649"/>
        </w:tabs>
      </w:pPr>
      <w:r>
        <w:t xml:space="preserve">  &lt;input type="text" id="fruitInput" placeholder="Enter fruit to check" /&gt;</w:t>
      </w:r>
    </w:p>
    <w:p w14:paraId="521F0E0D" w14:textId="77777777" w:rsidR="009862B3" w:rsidRDefault="009862B3" w:rsidP="009862B3">
      <w:pPr>
        <w:tabs>
          <w:tab w:val="left" w:pos="2649"/>
        </w:tabs>
      </w:pPr>
      <w:r>
        <w:t xml:space="preserve">  &lt;button onclick="checkFruit()"&gt;Check if Included&lt;/button&gt;</w:t>
      </w:r>
    </w:p>
    <w:p w14:paraId="42444660" w14:textId="28D77766" w:rsidR="00CB1503" w:rsidRDefault="00CB1503" w:rsidP="009862B3">
      <w:pPr>
        <w:tabs>
          <w:tab w:val="left" w:pos="2649"/>
        </w:tabs>
      </w:pPr>
      <w:r>
        <w:t xml:space="preserve"> &lt;p id="result"&gt;&lt;/p&gt;</w:t>
      </w:r>
    </w:p>
    <w:p w14:paraId="31586960" w14:textId="4C4305D9" w:rsidR="009862B3" w:rsidRDefault="009862B3" w:rsidP="009862B3">
      <w:pPr>
        <w:tabs>
          <w:tab w:val="left" w:pos="2649"/>
        </w:tabs>
      </w:pPr>
      <w:r>
        <w:t>&lt;script&gt;</w:t>
      </w:r>
    </w:p>
    <w:p w14:paraId="27CF4C36" w14:textId="77777777" w:rsidR="009862B3" w:rsidRDefault="009862B3" w:rsidP="009862B3">
      <w:pPr>
        <w:tabs>
          <w:tab w:val="left" w:pos="2649"/>
        </w:tabs>
      </w:pPr>
      <w:r>
        <w:t xml:space="preserve">    let fruits = ["Apple", "Banana", "Mango", "Orange"];</w:t>
      </w:r>
    </w:p>
    <w:p w14:paraId="0C64A9F1" w14:textId="3D6E1EE9" w:rsidR="009862B3" w:rsidRDefault="009862B3" w:rsidP="009862B3">
      <w:pPr>
        <w:tabs>
          <w:tab w:val="left" w:pos="2649"/>
        </w:tabs>
      </w:pPr>
      <w:r>
        <w:t xml:space="preserve"> // Display the list</w:t>
      </w:r>
    </w:p>
    <w:p w14:paraId="0CD831FC" w14:textId="77777777" w:rsidR="009862B3" w:rsidRDefault="009862B3" w:rsidP="009862B3">
      <w:pPr>
        <w:tabs>
          <w:tab w:val="left" w:pos="2649"/>
        </w:tabs>
      </w:pPr>
      <w:r>
        <w:t xml:space="preserve">    document.getElementById("fruitList").textContent = fruits.join(", ");</w:t>
      </w:r>
    </w:p>
    <w:p w14:paraId="3AD8CD46" w14:textId="002C208C" w:rsidR="009862B3" w:rsidRDefault="009862B3" w:rsidP="009862B3">
      <w:pPr>
        <w:tabs>
          <w:tab w:val="left" w:pos="2649"/>
        </w:tabs>
      </w:pPr>
      <w:r>
        <w:t xml:space="preserve"> function checkFruit() {</w:t>
      </w:r>
    </w:p>
    <w:p w14:paraId="2A47D6CA" w14:textId="77777777" w:rsidR="009862B3" w:rsidRDefault="009862B3" w:rsidP="009862B3">
      <w:pPr>
        <w:tabs>
          <w:tab w:val="left" w:pos="2649"/>
        </w:tabs>
      </w:pPr>
      <w:r>
        <w:t xml:space="preserve">      let input = document.getElementById("fruitInput").value.trim();</w:t>
      </w:r>
    </w:p>
    <w:p w14:paraId="2107CD7D" w14:textId="77777777" w:rsidR="009862B3" w:rsidRDefault="009862B3" w:rsidP="009862B3">
      <w:pPr>
        <w:tabs>
          <w:tab w:val="left" w:pos="2649"/>
        </w:tabs>
      </w:pPr>
      <w:r>
        <w:t xml:space="preserve">      let result = document.getElementById("result");</w:t>
      </w:r>
    </w:p>
    <w:p w14:paraId="48187697" w14:textId="43D69A35" w:rsidR="009862B3" w:rsidRDefault="009862B3" w:rsidP="009862B3">
      <w:pPr>
        <w:tabs>
          <w:tab w:val="left" w:pos="2649"/>
        </w:tabs>
      </w:pPr>
      <w:r>
        <w:t xml:space="preserve">  if (fruits.includes(input)) {</w:t>
      </w:r>
    </w:p>
    <w:p w14:paraId="6D8A4B21" w14:textId="77777777" w:rsidR="009862B3" w:rsidRDefault="009862B3" w:rsidP="009862B3">
      <w:pPr>
        <w:tabs>
          <w:tab w:val="left" w:pos="2649"/>
        </w:tabs>
      </w:pPr>
      <w:r>
        <w:t xml:space="preserve">        result.textContent = input + " is in the list.";</w:t>
      </w:r>
    </w:p>
    <w:p w14:paraId="6D712DBE" w14:textId="77777777" w:rsidR="009862B3" w:rsidRDefault="009862B3" w:rsidP="009862B3">
      <w:pPr>
        <w:tabs>
          <w:tab w:val="left" w:pos="2649"/>
        </w:tabs>
      </w:pPr>
      <w:r>
        <w:t xml:space="preserve">        result.style.color = "green";</w:t>
      </w:r>
    </w:p>
    <w:p w14:paraId="29F4BC80" w14:textId="77777777" w:rsidR="009862B3" w:rsidRDefault="009862B3" w:rsidP="009862B3">
      <w:pPr>
        <w:tabs>
          <w:tab w:val="left" w:pos="2649"/>
        </w:tabs>
      </w:pPr>
      <w:r>
        <w:t xml:space="preserve">      } else {</w:t>
      </w:r>
    </w:p>
    <w:p w14:paraId="2CF03253" w14:textId="77777777" w:rsidR="009862B3" w:rsidRDefault="009862B3" w:rsidP="009862B3">
      <w:pPr>
        <w:tabs>
          <w:tab w:val="left" w:pos="2649"/>
        </w:tabs>
      </w:pPr>
      <w:r>
        <w:t xml:space="preserve">        result.textContent = input + " is NOT in the list.";</w:t>
      </w:r>
    </w:p>
    <w:p w14:paraId="15C759FF" w14:textId="77777777" w:rsidR="009862B3" w:rsidRDefault="009862B3" w:rsidP="009862B3">
      <w:pPr>
        <w:tabs>
          <w:tab w:val="left" w:pos="2649"/>
        </w:tabs>
      </w:pPr>
      <w:r>
        <w:t xml:space="preserve">        result.style.color = "red";</w:t>
      </w:r>
    </w:p>
    <w:p w14:paraId="23615064" w14:textId="77777777" w:rsidR="00CB1503" w:rsidRDefault="009862B3" w:rsidP="009862B3">
      <w:pPr>
        <w:tabs>
          <w:tab w:val="left" w:pos="2649"/>
        </w:tabs>
      </w:pPr>
      <w:r>
        <w:t xml:space="preserve">      }</w:t>
      </w:r>
    </w:p>
    <w:p w14:paraId="37219D3F" w14:textId="1141C64E" w:rsidR="009862B3" w:rsidRDefault="009862B3" w:rsidP="009862B3">
      <w:pPr>
        <w:tabs>
          <w:tab w:val="left" w:pos="2649"/>
        </w:tabs>
      </w:pPr>
      <w:r>
        <w:t xml:space="preserve">  }</w:t>
      </w:r>
    </w:p>
    <w:p w14:paraId="1F9A3934" w14:textId="77777777" w:rsidR="009862B3" w:rsidRDefault="009862B3" w:rsidP="009862B3">
      <w:pPr>
        <w:tabs>
          <w:tab w:val="left" w:pos="2649"/>
        </w:tabs>
      </w:pPr>
      <w:r>
        <w:t xml:space="preserve">  &lt;/script&gt;</w:t>
      </w:r>
    </w:p>
    <w:p w14:paraId="32382E9F" w14:textId="5B18E3C0" w:rsidR="009862B3" w:rsidRDefault="009862B3" w:rsidP="009862B3">
      <w:pPr>
        <w:tabs>
          <w:tab w:val="left" w:pos="2649"/>
        </w:tabs>
      </w:pPr>
      <w:r>
        <w:t>&lt;/body&gt;</w:t>
      </w:r>
    </w:p>
    <w:p w14:paraId="14535105" w14:textId="0BE5A779" w:rsidR="009862B3" w:rsidRDefault="009862B3" w:rsidP="009862B3">
      <w:pPr>
        <w:tabs>
          <w:tab w:val="left" w:pos="2649"/>
        </w:tabs>
      </w:pPr>
      <w:r>
        <w:t>&lt;/html&gt;</w:t>
      </w:r>
    </w:p>
    <w:p w14:paraId="04568FB9" w14:textId="251BF15C" w:rsidR="00CB1503" w:rsidRDefault="00CB1503" w:rsidP="009862B3">
      <w:pPr>
        <w:tabs>
          <w:tab w:val="left" w:pos="2649"/>
        </w:tabs>
      </w:pPr>
      <w:r>
        <w:t>Output:</w:t>
      </w:r>
    </w:p>
    <w:p w14:paraId="3C0719EF" w14:textId="02D68F70" w:rsidR="00CB1503" w:rsidRDefault="00CB1503" w:rsidP="009862B3">
      <w:pPr>
        <w:tabs>
          <w:tab w:val="left" w:pos="2649"/>
        </w:tabs>
      </w:pPr>
      <w:r w:rsidRPr="00CB1503">
        <w:rPr>
          <w:noProof/>
          <w:lang w:eastAsia="en-IN"/>
        </w:rPr>
        <w:drawing>
          <wp:inline distT="0" distB="0" distL="0" distR="0" wp14:anchorId="2FA267E0" wp14:editId="0477CBEA">
            <wp:extent cx="4744112" cy="2238687"/>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44112" cy="2238687"/>
                    </a:xfrm>
                    <a:prstGeom prst="rect">
                      <a:avLst/>
                    </a:prstGeom>
                  </pic:spPr>
                </pic:pic>
              </a:graphicData>
            </a:graphic>
          </wp:inline>
        </w:drawing>
      </w:r>
    </w:p>
    <w:p w14:paraId="7C497916" w14:textId="72159FC1" w:rsidR="00CB1503" w:rsidRDefault="00CB1503" w:rsidP="009862B3">
      <w:pPr>
        <w:tabs>
          <w:tab w:val="left" w:pos="2649"/>
        </w:tabs>
      </w:pPr>
    </w:p>
    <w:p w14:paraId="580A044B" w14:textId="07F4A7F9" w:rsidR="00CB1503" w:rsidRDefault="00CB1503" w:rsidP="00CB1503">
      <w:pPr>
        <w:tabs>
          <w:tab w:val="left" w:pos="2649"/>
        </w:tabs>
        <w:jc w:val="center"/>
      </w:pPr>
      <w:r>
        <w:t>Project-142</w:t>
      </w:r>
    </w:p>
    <w:p w14:paraId="4FDCBF1E" w14:textId="6EAA1560" w:rsidR="00CB1503" w:rsidRDefault="00CB1503" w:rsidP="00CB1503">
      <w:pPr>
        <w:tabs>
          <w:tab w:val="left" w:pos="2649"/>
        </w:tabs>
      </w:pPr>
      <w:r>
        <w:t>Demonstrate the usage of the `find()` method</w:t>
      </w:r>
    </w:p>
    <w:p w14:paraId="47337874" w14:textId="77777777" w:rsidR="00D778F3" w:rsidRDefault="00D778F3" w:rsidP="00D778F3">
      <w:pPr>
        <w:tabs>
          <w:tab w:val="left" w:pos="2649"/>
        </w:tabs>
      </w:pPr>
      <w:r>
        <w:t>&lt;!DOCTYPE html&gt;</w:t>
      </w:r>
    </w:p>
    <w:p w14:paraId="1CA0DB7A" w14:textId="77777777" w:rsidR="00D778F3" w:rsidRDefault="00D778F3" w:rsidP="00D778F3">
      <w:pPr>
        <w:tabs>
          <w:tab w:val="left" w:pos="2649"/>
        </w:tabs>
      </w:pPr>
      <w:r>
        <w:t>&lt;html&gt;</w:t>
      </w:r>
    </w:p>
    <w:p w14:paraId="621088EC" w14:textId="77777777" w:rsidR="00D778F3" w:rsidRDefault="00D778F3" w:rsidP="00D778F3">
      <w:pPr>
        <w:tabs>
          <w:tab w:val="left" w:pos="2649"/>
        </w:tabs>
      </w:pPr>
      <w:r>
        <w:t>&lt;head&gt;</w:t>
      </w:r>
    </w:p>
    <w:p w14:paraId="2F61A904" w14:textId="77777777" w:rsidR="00D778F3" w:rsidRDefault="00D778F3" w:rsidP="00D778F3">
      <w:pPr>
        <w:tabs>
          <w:tab w:val="left" w:pos="2649"/>
        </w:tabs>
      </w:pPr>
      <w:r>
        <w:t xml:space="preserve">  &lt;title&gt;find() Method Example&lt;/title&gt;</w:t>
      </w:r>
    </w:p>
    <w:p w14:paraId="509DCBC7" w14:textId="77777777" w:rsidR="00D778F3" w:rsidRDefault="00D778F3" w:rsidP="00D778F3">
      <w:pPr>
        <w:tabs>
          <w:tab w:val="left" w:pos="2649"/>
        </w:tabs>
      </w:pPr>
      <w:r>
        <w:t>&lt;/head&gt;</w:t>
      </w:r>
    </w:p>
    <w:p w14:paraId="509F7C84" w14:textId="77777777" w:rsidR="00D778F3" w:rsidRDefault="00D778F3" w:rsidP="00D778F3">
      <w:pPr>
        <w:tabs>
          <w:tab w:val="left" w:pos="2649"/>
        </w:tabs>
      </w:pPr>
      <w:r>
        <w:t>&lt;body&gt;</w:t>
      </w:r>
    </w:p>
    <w:p w14:paraId="5D45BB34" w14:textId="75CE5411" w:rsidR="00D778F3" w:rsidRDefault="00D778F3" w:rsidP="00D778F3">
      <w:pPr>
        <w:tabs>
          <w:tab w:val="left" w:pos="2649"/>
        </w:tabs>
      </w:pPr>
      <w:r>
        <w:t xml:space="preserve"> &lt;h3&gt;Users:&lt;/h3&gt;</w:t>
      </w:r>
    </w:p>
    <w:p w14:paraId="572B924E" w14:textId="77777777" w:rsidR="00D778F3" w:rsidRDefault="00D778F3" w:rsidP="00D778F3">
      <w:pPr>
        <w:tabs>
          <w:tab w:val="left" w:pos="2649"/>
        </w:tabs>
      </w:pPr>
      <w:r>
        <w:t xml:space="preserve">  &lt;p id="userList"&gt;&lt;/p&gt;</w:t>
      </w:r>
    </w:p>
    <w:p w14:paraId="2367BDC7" w14:textId="05583654" w:rsidR="00D778F3" w:rsidRDefault="00D778F3" w:rsidP="00D778F3">
      <w:pPr>
        <w:tabs>
          <w:tab w:val="left" w:pos="2649"/>
        </w:tabs>
      </w:pPr>
      <w:r>
        <w:t xml:space="preserve"> &lt;input type="text" id="searchName" placeholder="Enter name to find" /&gt;</w:t>
      </w:r>
    </w:p>
    <w:p w14:paraId="5DE84266" w14:textId="77777777" w:rsidR="00D778F3" w:rsidRDefault="00D778F3" w:rsidP="00D778F3">
      <w:pPr>
        <w:tabs>
          <w:tab w:val="left" w:pos="2649"/>
        </w:tabs>
      </w:pPr>
      <w:r>
        <w:t xml:space="preserve">  &lt;button onclick="findUser()"&gt;Find User&lt;/button&gt;</w:t>
      </w:r>
    </w:p>
    <w:p w14:paraId="15B415E8" w14:textId="5BB6AA37" w:rsidR="00D778F3" w:rsidRDefault="00D778F3" w:rsidP="00D778F3">
      <w:pPr>
        <w:tabs>
          <w:tab w:val="left" w:pos="2649"/>
        </w:tabs>
      </w:pPr>
      <w:r>
        <w:t xml:space="preserve"> &lt;p id="result"&gt;&lt;/p&gt;</w:t>
      </w:r>
    </w:p>
    <w:p w14:paraId="31702B35" w14:textId="7019F1C9" w:rsidR="00D778F3" w:rsidRDefault="00D778F3" w:rsidP="00D778F3">
      <w:pPr>
        <w:tabs>
          <w:tab w:val="left" w:pos="2649"/>
        </w:tabs>
      </w:pPr>
      <w:r>
        <w:t xml:space="preserve"> &lt;script&gt;</w:t>
      </w:r>
    </w:p>
    <w:p w14:paraId="373666DF" w14:textId="77777777" w:rsidR="00D778F3" w:rsidRDefault="00D778F3" w:rsidP="00D778F3">
      <w:pPr>
        <w:tabs>
          <w:tab w:val="left" w:pos="2649"/>
        </w:tabs>
      </w:pPr>
      <w:r>
        <w:t xml:space="preserve">    // Sample user data</w:t>
      </w:r>
    </w:p>
    <w:p w14:paraId="3D1551F4" w14:textId="77777777" w:rsidR="00D778F3" w:rsidRDefault="00D778F3" w:rsidP="00D778F3">
      <w:pPr>
        <w:tabs>
          <w:tab w:val="left" w:pos="2649"/>
        </w:tabs>
      </w:pPr>
      <w:r>
        <w:t xml:space="preserve">    let users = [</w:t>
      </w:r>
    </w:p>
    <w:p w14:paraId="75F5C86B" w14:textId="77777777" w:rsidR="00D778F3" w:rsidRDefault="00D778F3" w:rsidP="00D778F3">
      <w:pPr>
        <w:tabs>
          <w:tab w:val="left" w:pos="2649"/>
        </w:tabs>
      </w:pPr>
      <w:r>
        <w:t xml:space="preserve">      { id: 1, name: "Alice" },</w:t>
      </w:r>
    </w:p>
    <w:p w14:paraId="71169559" w14:textId="77777777" w:rsidR="00D778F3" w:rsidRDefault="00D778F3" w:rsidP="00D778F3">
      <w:pPr>
        <w:tabs>
          <w:tab w:val="left" w:pos="2649"/>
        </w:tabs>
      </w:pPr>
      <w:r>
        <w:t xml:space="preserve">      { id: 2, name: "Bob" },</w:t>
      </w:r>
    </w:p>
    <w:p w14:paraId="0A6C6781" w14:textId="77777777" w:rsidR="00D778F3" w:rsidRDefault="00D778F3" w:rsidP="00D778F3">
      <w:pPr>
        <w:tabs>
          <w:tab w:val="left" w:pos="2649"/>
        </w:tabs>
      </w:pPr>
      <w:r>
        <w:t xml:space="preserve">      { id: 3, name: "Charlie" }</w:t>
      </w:r>
    </w:p>
    <w:p w14:paraId="7BCB7030" w14:textId="77777777" w:rsidR="00D778F3" w:rsidRDefault="00D778F3" w:rsidP="00D778F3">
      <w:pPr>
        <w:tabs>
          <w:tab w:val="left" w:pos="2649"/>
        </w:tabs>
      </w:pPr>
      <w:r>
        <w:t xml:space="preserve">    ];</w:t>
      </w:r>
    </w:p>
    <w:p w14:paraId="6614F7C6" w14:textId="417A6CA2" w:rsidR="00D778F3" w:rsidRDefault="00D778F3" w:rsidP="00D778F3">
      <w:pPr>
        <w:tabs>
          <w:tab w:val="left" w:pos="2649"/>
        </w:tabs>
      </w:pPr>
      <w:r>
        <w:t xml:space="preserve">  // Show list of user names</w:t>
      </w:r>
    </w:p>
    <w:p w14:paraId="4D724BC8" w14:textId="77777777" w:rsidR="00D778F3" w:rsidRDefault="00D778F3" w:rsidP="00D778F3">
      <w:pPr>
        <w:tabs>
          <w:tab w:val="left" w:pos="2649"/>
        </w:tabs>
      </w:pPr>
      <w:r>
        <w:t xml:space="preserve">    document.getElementById("userList").textContent = users.map(u =&gt; u.name).join(", ");</w:t>
      </w:r>
    </w:p>
    <w:p w14:paraId="7CC4A679" w14:textId="383D6BDC" w:rsidR="00D778F3" w:rsidRDefault="00D778F3" w:rsidP="00D778F3">
      <w:pPr>
        <w:tabs>
          <w:tab w:val="left" w:pos="2649"/>
        </w:tabs>
      </w:pPr>
      <w:r>
        <w:t xml:space="preserve">  function findUser() {</w:t>
      </w:r>
    </w:p>
    <w:p w14:paraId="1F337542" w14:textId="77777777" w:rsidR="00D778F3" w:rsidRDefault="00D778F3" w:rsidP="00D778F3">
      <w:pPr>
        <w:tabs>
          <w:tab w:val="left" w:pos="2649"/>
        </w:tabs>
      </w:pPr>
      <w:r>
        <w:t xml:space="preserve">      let input = document.getElementById("searchName").value.trim();</w:t>
      </w:r>
    </w:p>
    <w:p w14:paraId="14261DDA" w14:textId="77777777" w:rsidR="00D778F3" w:rsidRDefault="00D778F3" w:rsidP="00D778F3">
      <w:pPr>
        <w:tabs>
          <w:tab w:val="left" w:pos="2649"/>
        </w:tabs>
      </w:pPr>
      <w:r>
        <w:t xml:space="preserve">      let result = document.getElementById("result");</w:t>
      </w:r>
    </w:p>
    <w:p w14:paraId="4E252C14" w14:textId="018AC611" w:rsidR="00D778F3" w:rsidRDefault="00D778F3" w:rsidP="00D778F3">
      <w:pPr>
        <w:tabs>
          <w:tab w:val="left" w:pos="2649"/>
        </w:tabs>
      </w:pPr>
      <w:r>
        <w:t xml:space="preserve"> // Use .find() to search for the user</w:t>
      </w:r>
    </w:p>
    <w:p w14:paraId="0318E478" w14:textId="77777777" w:rsidR="00D778F3" w:rsidRDefault="00D778F3" w:rsidP="00D778F3">
      <w:pPr>
        <w:tabs>
          <w:tab w:val="left" w:pos="2649"/>
        </w:tabs>
      </w:pPr>
      <w:r>
        <w:t xml:space="preserve">      let found = users.find(user =&gt; user.name.toLowerCase() === input.toLowerCase());</w:t>
      </w:r>
    </w:p>
    <w:p w14:paraId="6E3099A9" w14:textId="4E7E00D4" w:rsidR="00D778F3" w:rsidRDefault="00D778F3" w:rsidP="00D778F3">
      <w:pPr>
        <w:tabs>
          <w:tab w:val="left" w:pos="2649"/>
        </w:tabs>
      </w:pPr>
      <w:r>
        <w:t xml:space="preserve"> if (found) {</w:t>
      </w:r>
    </w:p>
    <w:p w14:paraId="5983CDC5" w14:textId="77EEB2B7" w:rsidR="00D778F3" w:rsidRDefault="00D778F3" w:rsidP="00D778F3">
      <w:pPr>
        <w:tabs>
          <w:tab w:val="left" w:pos="2649"/>
        </w:tabs>
      </w:pPr>
      <w:r>
        <w:t xml:space="preserve">   result.textContent = `User found: ${found.name} (ID: ${found.id})`;</w:t>
      </w:r>
    </w:p>
    <w:p w14:paraId="3079F5A1" w14:textId="77777777" w:rsidR="00D778F3" w:rsidRDefault="00D778F3" w:rsidP="00D778F3">
      <w:pPr>
        <w:tabs>
          <w:tab w:val="left" w:pos="2649"/>
        </w:tabs>
      </w:pPr>
      <w:r>
        <w:t xml:space="preserve">      } else {</w:t>
      </w:r>
    </w:p>
    <w:p w14:paraId="51D0ED04" w14:textId="75015DE3" w:rsidR="00D778F3" w:rsidRDefault="00D778F3" w:rsidP="00D778F3">
      <w:pPr>
        <w:tabs>
          <w:tab w:val="left" w:pos="2649"/>
        </w:tabs>
      </w:pPr>
      <w:r>
        <w:t xml:space="preserve">       result.textContent = "User not found.";</w:t>
      </w:r>
    </w:p>
    <w:p w14:paraId="57218FE3" w14:textId="77777777" w:rsidR="00D778F3" w:rsidRDefault="00D778F3" w:rsidP="00D778F3">
      <w:pPr>
        <w:tabs>
          <w:tab w:val="left" w:pos="2649"/>
        </w:tabs>
      </w:pPr>
      <w:r>
        <w:t xml:space="preserve">      }</w:t>
      </w:r>
    </w:p>
    <w:p w14:paraId="3D99E4B6" w14:textId="77777777" w:rsidR="00D778F3" w:rsidRDefault="00D778F3" w:rsidP="00D778F3">
      <w:pPr>
        <w:tabs>
          <w:tab w:val="left" w:pos="2649"/>
        </w:tabs>
      </w:pPr>
      <w:r>
        <w:t xml:space="preserve">    }</w:t>
      </w:r>
    </w:p>
    <w:p w14:paraId="53E7ED83" w14:textId="77777777" w:rsidR="00D778F3" w:rsidRDefault="00D778F3" w:rsidP="00D778F3">
      <w:pPr>
        <w:tabs>
          <w:tab w:val="left" w:pos="2649"/>
        </w:tabs>
      </w:pPr>
      <w:r>
        <w:t xml:space="preserve">  &lt;/script&gt;</w:t>
      </w:r>
    </w:p>
    <w:p w14:paraId="373266A4" w14:textId="2AF1B2FC" w:rsidR="00D778F3" w:rsidRDefault="00D778F3" w:rsidP="00D778F3">
      <w:pPr>
        <w:tabs>
          <w:tab w:val="left" w:pos="2649"/>
        </w:tabs>
      </w:pPr>
      <w:r>
        <w:t>&lt;/body&gt;</w:t>
      </w:r>
    </w:p>
    <w:p w14:paraId="0E030641" w14:textId="077C0225" w:rsidR="00CB1503" w:rsidRDefault="00D778F3" w:rsidP="00D778F3">
      <w:pPr>
        <w:tabs>
          <w:tab w:val="left" w:pos="2649"/>
        </w:tabs>
      </w:pPr>
      <w:r>
        <w:t>&lt;/html&gt;</w:t>
      </w:r>
    </w:p>
    <w:p w14:paraId="3B6B038F" w14:textId="576D573D" w:rsidR="00D778F3" w:rsidRDefault="00D778F3" w:rsidP="00D778F3">
      <w:pPr>
        <w:tabs>
          <w:tab w:val="left" w:pos="2649"/>
        </w:tabs>
      </w:pPr>
      <w:r>
        <w:t>Output:</w:t>
      </w:r>
    </w:p>
    <w:p w14:paraId="18B8A524" w14:textId="45967878" w:rsidR="00D778F3" w:rsidRDefault="00D778F3" w:rsidP="00D778F3">
      <w:pPr>
        <w:tabs>
          <w:tab w:val="left" w:pos="2649"/>
        </w:tabs>
      </w:pPr>
      <w:r w:rsidRPr="00D778F3">
        <w:rPr>
          <w:noProof/>
          <w:lang w:eastAsia="en-IN"/>
        </w:rPr>
        <w:drawing>
          <wp:inline distT="0" distB="0" distL="0" distR="0" wp14:anchorId="22AB71C1" wp14:editId="2637CBE9">
            <wp:extent cx="4448796" cy="243874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48796" cy="2438740"/>
                    </a:xfrm>
                    <a:prstGeom prst="rect">
                      <a:avLst/>
                    </a:prstGeom>
                  </pic:spPr>
                </pic:pic>
              </a:graphicData>
            </a:graphic>
          </wp:inline>
        </w:drawing>
      </w:r>
    </w:p>
    <w:p w14:paraId="389870BB" w14:textId="19D2538F" w:rsidR="00D778F3" w:rsidRDefault="00D778F3" w:rsidP="00D778F3">
      <w:pPr>
        <w:tabs>
          <w:tab w:val="left" w:pos="2649"/>
        </w:tabs>
      </w:pPr>
    </w:p>
    <w:p w14:paraId="52180E8B" w14:textId="7793A803" w:rsidR="00D778F3" w:rsidRDefault="00D778F3" w:rsidP="00D778F3">
      <w:pPr>
        <w:tabs>
          <w:tab w:val="left" w:pos="2649"/>
        </w:tabs>
        <w:jc w:val="center"/>
      </w:pPr>
      <w:r>
        <w:t>Project-143</w:t>
      </w:r>
    </w:p>
    <w:p w14:paraId="34DC48BA" w14:textId="34E29785" w:rsidR="00D778F3" w:rsidRDefault="00D778F3" w:rsidP="00D778F3">
      <w:pPr>
        <w:tabs>
          <w:tab w:val="left" w:pos="2649"/>
        </w:tabs>
      </w:pPr>
      <w:r>
        <w:t>Demonstrate the usage of the `sort()` method</w:t>
      </w:r>
    </w:p>
    <w:p w14:paraId="40D188CF" w14:textId="77777777" w:rsidR="00D778F3" w:rsidRDefault="00D778F3" w:rsidP="00D778F3">
      <w:pPr>
        <w:tabs>
          <w:tab w:val="left" w:pos="2649"/>
        </w:tabs>
      </w:pPr>
      <w:r>
        <w:t>&lt;!DOCTYPE html&gt;</w:t>
      </w:r>
    </w:p>
    <w:p w14:paraId="417A4BE9" w14:textId="77777777" w:rsidR="00D778F3" w:rsidRDefault="00D778F3" w:rsidP="00D778F3">
      <w:pPr>
        <w:tabs>
          <w:tab w:val="left" w:pos="2649"/>
        </w:tabs>
      </w:pPr>
      <w:r>
        <w:t>&lt;html&gt;</w:t>
      </w:r>
    </w:p>
    <w:p w14:paraId="0BBEF3E7" w14:textId="77777777" w:rsidR="00D778F3" w:rsidRDefault="00D778F3" w:rsidP="00D778F3">
      <w:pPr>
        <w:tabs>
          <w:tab w:val="left" w:pos="2649"/>
        </w:tabs>
      </w:pPr>
      <w:r>
        <w:t>&lt;head&gt;</w:t>
      </w:r>
    </w:p>
    <w:p w14:paraId="379F989F" w14:textId="77777777" w:rsidR="00D778F3" w:rsidRDefault="00D778F3" w:rsidP="00D778F3">
      <w:pPr>
        <w:tabs>
          <w:tab w:val="left" w:pos="2649"/>
        </w:tabs>
      </w:pPr>
      <w:r>
        <w:t xml:space="preserve">  &lt;title&gt;sort() Method Example&lt;/title&gt;</w:t>
      </w:r>
    </w:p>
    <w:p w14:paraId="00AECBFB" w14:textId="77777777" w:rsidR="00D778F3" w:rsidRDefault="00D778F3" w:rsidP="00D778F3">
      <w:pPr>
        <w:tabs>
          <w:tab w:val="left" w:pos="2649"/>
        </w:tabs>
      </w:pPr>
      <w:r>
        <w:t>&lt;/head&gt;</w:t>
      </w:r>
    </w:p>
    <w:p w14:paraId="4CD402D9" w14:textId="77777777" w:rsidR="00D778F3" w:rsidRDefault="00D778F3" w:rsidP="00D778F3">
      <w:pPr>
        <w:tabs>
          <w:tab w:val="left" w:pos="2649"/>
        </w:tabs>
      </w:pPr>
      <w:r>
        <w:t>&lt;body&gt;</w:t>
      </w:r>
    </w:p>
    <w:p w14:paraId="0AF2EDBB" w14:textId="6C68D872" w:rsidR="00D778F3" w:rsidRDefault="00D778F3" w:rsidP="00D778F3">
      <w:pPr>
        <w:tabs>
          <w:tab w:val="left" w:pos="2649"/>
        </w:tabs>
      </w:pPr>
      <w:r>
        <w:t xml:space="preserve"> &lt;h3&gt;Unsorted Numbers:&lt;/h3&gt;</w:t>
      </w:r>
    </w:p>
    <w:p w14:paraId="2496CB85" w14:textId="77777777" w:rsidR="00D778F3" w:rsidRDefault="00D778F3" w:rsidP="00D778F3">
      <w:pPr>
        <w:tabs>
          <w:tab w:val="left" w:pos="2649"/>
        </w:tabs>
      </w:pPr>
      <w:r>
        <w:t xml:space="preserve">  &lt;p id="original"&gt;&lt;/p&gt;</w:t>
      </w:r>
    </w:p>
    <w:p w14:paraId="51A03860" w14:textId="2233B435" w:rsidR="00D778F3" w:rsidRDefault="00D778F3" w:rsidP="00D778F3">
      <w:pPr>
        <w:tabs>
          <w:tab w:val="left" w:pos="2649"/>
        </w:tabs>
      </w:pPr>
      <w:r>
        <w:t xml:space="preserve"> &lt;h3&gt;Sorted Numbers (Ascending):&lt;/h3&gt;</w:t>
      </w:r>
    </w:p>
    <w:p w14:paraId="0A9F8D00" w14:textId="77777777" w:rsidR="00D778F3" w:rsidRDefault="00D778F3" w:rsidP="00D778F3">
      <w:pPr>
        <w:tabs>
          <w:tab w:val="left" w:pos="2649"/>
        </w:tabs>
      </w:pPr>
      <w:r>
        <w:t xml:space="preserve">  &lt;p id="sorted"&gt;&lt;/p&gt;</w:t>
      </w:r>
    </w:p>
    <w:p w14:paraId="271FD0D2" w14:textId="6CC051A9" w:rsidR="00D778F3" w:rsidRDefault="00D778F3" w:rsidP="00D778F3">
      <w:pPr>
        <w:tabs>
          <w:tab w:val="left" w:pos="2649"/>
        </w:tabs>
      </w:pPr>
      <w:r>
        <w:t xml:space="preserve"> &lt;button onclick="sortNumbers()"&gt;Sort Numbers&lt;/button&gt;</w:t>
      </w:r>
    </w:p>
    <w:p w14:paraId="711BB217" w14:textId="20D96EC0" w:rsidR="00D778F3" w:rsidRDefault="00D778F3" w:rsidP="00D778F3">
      <w:pPr>
        <w:tabs>
          <w:tab w:val="left" w:pos="2649"/>
        </w:tabs>
      </w:pPr>
      <w:r>
        <w:t xml:space="preserve"> &lt;script&gt;</w:t>
      </w:r>
    </w:p>
    <w:p w14:paraId="4E8C1B0F" w14:textId="77777777" w:rsidR="00D778F3" w:rsidRDefault="00D778F3" w:rsidP="00D778F3">
      <w:pPr>
        <w:tabs>
          <w:tab w:val="left" w:pos="2649"/>
        </w:tabs>
      </w:pPr>
      <w:r>
        <w:t xml:space="preserve">    let numbers = [30, 5, 20, 10, 100];</w:t>
      </w:r>
    </w:p>
    <w:p w14:paraId="6F202635" w14:textId="45347D0A" w:rsidR="00D778F3" w:rsidRDefault="00D778F3" w:rsidP="00D778F3">
      <w:pPr>
        <w:tabs>
          <w:tab w:val="left" w:pos="2649"/>
        </w:tabs>
      </w:pPr>
      <w:r>
        <w:t xml:space="preserve"> function sortNumbers() {</w:t>
      </w:r>
    </w:p>
    <w:p w14:paraId="3F66A861" w14:textId="77777777" w:rsidR="00D778F3" w:rsidRDefault="00D778F3" w:rsidP="00D778F3">
      <w:pPr>
        <w:tabs>
          <w:tab w:val="left" w:pos="2649"/>
        </w:tabs>
      </w:pPr>
      <w:r>
        <w:t xml:space="preserve">      // Show original numbers</w:t>
      </w:r>
    </w:p>
    <w:p w14:paraId="60566515" w14:textId="77777777" w:rsidR="00D778F3" w:rsidRDefault="00D778F3" w:rsidP="00D778F3">
      <w:pPr>
        <w:tabs>
          <w:tab w:val="left" w:pos="2649"/>
        </w:tabs>
      </w:pPr>
      <w:r>
        <w:t xml:space="preserve">      document.getElementById("original").textContent = numbers.join(", ");</w:t>
      </w:r>
    </w:p>
    <w:p w14:paraId="18A74C54" w14:textId="6C476C81" w:rsidR="00D778F3" w:rsidRDefault="00D778F3" w:rsidP="00D778F3">
      <w:pPr>
        <w:tabs>
          <w:tab w:val="left" w:pos="2649"/>
        </w:tabs>
      </w:pPr>
      <w:r>
        <w:t>// Create a copy and sort it (optional if you don't want to modify original)</w:t>
      </w:r>
    </w:p>
    <w:p w14:paraId="6527E2D8" w14:textId="77777777" w:rsidR="00D778F3" w:rsidRDefault="00D778F3" w:rsidP="00D778F3">
      <w:pPr>
        <w:tabs>
          <w:tab w:val="left" w:pos="2649"/>
        </w:tabs>
      </w:pPr>
      <w:r>
        <w:t xml:space="preserve">      let sorted = [...numbers].sort((a, b) =&gt; a - b);</w:t>
      </w:r>
    </w:p>
    <w:p w14:paraId="2DE947E6" w14:textId="743450B8" w:rsidR="00D778F3" w:rsidRDefault="00D778F3" w:rsidP="00D778F3">
      <w:pPr>
        <w:tabs>
          <w:tab w:val="left" w:pos="2649"/>
        </w:tabs>
      </w:pPr>
      <w:r>
        <w:t>// Show sorted numbers</w:t>
      </w:r>
    </w:p>
    <w:p w14:paraId="6978010B" w14:textId="77777777" w:rsidR="00D778F3" w:rsidRDefault="00D778F3" w:rsidP="00D778F3">
      <w:pPr>
        <w:tabs>
          <w:tab w:val="left" w:pos="2649"/>
        </w:tabs>
      </w:pPr>
      <w:r>
        <w:t xml:space="preserve">      document.getElementById("sorted").textContent = sorted.join(", ");</w:t>
      </w:r>
    </w:p>
    <w:p w14:paraId="3BCCEF91" w14:textId="77777777" w:rsidR="00D778F3" w:rsidRDefault="00D778F3" w:rsidP="00D778F3">
      <w:pPr>
        <w:tabs>
          <w:tab w:val="left" w:pos="2649"/>
        </w:tabs>
      </w:pPr>
      <w:r>
        <w:t xml:space="preserve">    }</w:t>
      </w:r>
    </w:p>
    <w:p w14:paraId="400F6F15" w14:textId="77777777" w:rsidR="00D778F3" w:rsidRDefault="00D778F3" w:rsidP="00D778F3">
      <w:pPr>
        <w:tabs>
          <w:tab w:val="left" w:pos="2649"/>
        </w:tabs>
      </w:pPr>
      <w:r>
        <w:t xml:space="preserve">  &lt;/script&gt;</w:t>
      </w:r>
    </w:p>
    <w:p w14:paraId="529D0E78" w14:textId="4F82E5BB" w:rsidR="00D778F3" w:rsidRDefault="00D778F3" w:rsidP="00D778F3">
      <w:pPr>
        <w:tabs>
          <w:tab w:val="left" w:pos="2649"/>
        </w:tabs>
      </w:pPr>
      <w:r>
        <w:t>&lt;/body&gt;</w:t>
      </w:r>
    </w:p>
    <w:p w14:paraId="73DB9B23" w14:textId="4153D009" w:rsidR="00D778F3" w:rsidRDefault="00D778F3" w:rsidP="00D778F3">
      <w:pPr>
        <w:tabs>
          <w:tab w:val="left" w:pos="2649"/>
        </w:tabs>
      </w:pPr>
      <w:r>
        <w:t>&lt;/html&gt;</w:t>
      </w:r>
    </w:p>
    <w:p w14:paraId="4760CAFA" w14:textId="62157143" w:rsidR="00D778F3" w:rsidRDefault="00D778F3" w:rsidP="00D778F3">
      <w:pPr>
        <w:tabs>
          <w:tab w:val="left" w:pos="2649"/>
        </w:tabs>
      </w:pPr>
      <w:r>
        <w:t>Output:</w:t>
      </w:r>
    </w:p>
    <w:p w14:paraId="6BA6F3A6" w14:textId="799AC64C" w:rsidR="00D778F3" w:rsidRDefault="00D778F3" w:rsidP="00D778F3">
      <w:pPr>
        <w:tabs>
          <w:tab w:val="left" w:pos="2649"/>
        </w:tabs>
      </w:pPr>
      <w:r w:rsidRPr="00D778F3">
        <w:rPr>
          <w:noProof/>
          <w:lang w:eastAsia="en-IN"/>
        </w:rPr>
        <w:drawing>
          <wp:inline distT="0" distB="0" distL="0" distR="0" wp14:anchorId="0541BAFF" wp14:editId="45AF8554">
            <wp:extent cx="4906060" cy="2715004"/>
            <wp:effectExtent l="0" t="0" r="889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06060" cy="2715004"/>
                    </a:xfrm>
                    <a:prstGeom prst="rect">
                      <a:avLst/>
                    </a:prstGeom>
                  </pic:spPr>
                </pic:pic>
              </a:graphicData>
            </a:graphic>
          </wp:inline>
        </w:drawing>
      </w:r>
    </w:p>
    <w:p w14:paraId="29803880" w14:textId="56F8CCBF" w:rsidR="00550A5F" w:rsidRDefault="00550A5F" w:rsidP="00550A5F">
      <w:pPr>
        <w:tabs>
          <w:tab w:val="left" w:pos="2649"/>
        </w:tabs>
      </w:pPr>
    </w:p>
    <w:p w14:paraId="475D4DC8" w14:textId="65F090FD" w:rsidR="00550A5F" w:rsidRDefault="00550A5F" w:rsidP="00550A5F">
      <w:pPr>
        <w:tabs>
          <w:tab w:val="left" w:pos="2649"/>
        </w:tabs>
        <w:jc w:val="center"/>
      </w:pPr>
      <w:r>
        <w:t>project</w:t>
      </w:r>
      <w:r w:rsidR="00D778F3">
        <w:t>-144</w:t>
      </w:r>
    </w:p>
    <w:p w14:paraId="3BDB49F4" w14:textId="43A5B6A9" w:rsidR="00D778F3" w:rsidRDefault="00D778F3" w:rsidP="00550A5F">
      <w:pPr>
        <w:tabs>
          <w:tab w:val="left" w:pos="2649"/>
        </w:tabs>
        <w:jc w:val="center"/>
      </w:pPr>
      <w:r>
        <w:t>Demonstrate the usage of the `Spread Operator (...)` in arrays</w:t>
      </w:r>
    </w:p>
    <w:p w14:paraId="3D7AC0B5" w14:textId="77777777" w:rsidR="00D778F3" w:rsidRDefault="00D778F3" w:rsidP="00D778F3">
      <w:pPr>
        <w:tabs>
          <w:tab w:val="left" w:pos="2649"/>
        </w:tabs>
      </w:pPr>
      <w:r>
        <w:t>&lt;!DOCTYPE html&gt;</w:t>
      </w:r>
    </w:p>
    <w:p w14:paraId="293FA8F6" w14:textId="77777777" w:rsidR="00D778F3" w:rsidRDefault="00D778F3" w:rsidP="00D778F3">
      <w:pPr>
        <w:tabs>
          <w:tab w:val="left" w:pos="2649"/>
        </w:tabs>
      </w:pPr>
      <w:r>
        <w:t>&lt;html&gt;</w:t>
      </w:r>
    </w:p>
    <w:p w14:paraId="0A41AA9B" w14:textId="77777777" w:rsidR="00D778F3" w:rsidRDefault="00D778F3" w:rsidP="00D778F3">
      <w:pPr>
        <w:tabs>
          <w:tab w:val="left" w:pos="2649"/>
        </w:tabs>
      </w:pPr>
      <w:r>
        <w:t>&lt;head&gt;</w:t>
      </w:r>
    </w:p>
    <w:p w14:paraId="143AA97E" w14:textId="77777777" w:rsidR="00D778F3" w:rsidRDefault="00D778F3" w:rsidP="00D778F3">
      <w:pPr>
        <w:tabs>
          <w:tab w:val="left" w:pos="2649"/>
        </w:tabs>
      </w:pPr>
      <w:r>
        <w:t xml:space="preserve">  &lt;title&gt;Spread Operator Example&lt;/title&gt;</w:t>
      </w:r>
    </w:p>
    <w:p w14:paraId="29850E8E" w14:textId="77777777" w:rsidR="00D778F3" w:rsidRDefault="00D778F3" w:rsidP="00D778F3">
      <w:pPr>
        <w:tabs>
          <w:tab w:val="left" w:pos="2649"/>
        </w:tabs>
      </w:pPr>
      <w:r>
        <w:t>&lt;/head&gt;</w:t>
      </w:r>
    </w:p>
    <w:p w14:paraId="5050F80E" w14:textId="77777777" w:rsidR="00550A5F" w:rsidRDefault="00550A5F" w:rsidP="00D778F3">
      <w:pPr>
        <w:tabs>
          <w:tab w:val="left" w:pos="2649"/>
        </w:tabs>
      </w:pPr>
      <w:r>
        <w:t>&lt;body&gt;</w:t>
      </w:r>
    </w:p>
    <w:p w14:paraId="49D105CD" w14:textId="0662F5B4" w:rsidR="00D778F3" w:rsidRDefault="00550A5F" w:rsidP="00D778F3">
      <w:pPr>
        <w:tabs>
          <w:tab w:val="left" w:pos="2649"/>
        </w:tabs>
      </w:pPr>
      <w:r>
        <w:t xml:space="preserve"> </w:t>
      </w:r>
      <w:r w:rsidR="00D778F3">
        <w:t>&lt;h3&gt;Original Arrays:&lt;/h3&gt;</w:t>
      </w:r>
    </w:p>
    <w:p w14:paraId="72D859F1" w14:textId="77777777" w:rsidR="00D778F3" w:rsidRDefault="00D778F3" w:rsidP="00D778F3">
      <w:pPr>
        <w:tabs>
          <w:tab w:val="left" w:pos="2649"/>
        </w:tabs>
      </w:pPr>
      <w:r>
        <w:t xml:space="preserve">  &lt;p id="original"&gt;&lt;/p&gt;</w:t>
      </w:r>
    </w:p>
    <w:p w14:paraId="135AE26E" w14:textId="232F288E" w:rsidR="00D778F3" w:rsidRDefault="00D778F3" w:rsidP="00D778F3">
      <w:pPr>
        <w:tabs>
          <w:tab w:val="left" w:pos="2649"/>
        </w:tabs>
      </w:pPr>
      <w:r>
        <w:t xml:space="preserve"> &lt;h3&gt;Merged Array:&lt;/h3&gt;</w:t>
      </w:r>
    </w:p>
    <w:p w14:paraId="20AD62C4" w14:textId="77777777" w:rsidR="00D778F3" w:rsidRDefault="00D778F3" w:rsidP="00D778F3">
      <w:pPr>
        <w:tabs>
          <w:tab w:val="left" w:pos="2649"/>
        </w:tabs>
      </w:pPr>
      <w:r>
        <w:t xml:space="preserve">  &lt;p id="merged"&gt;&lt;/p&gt;</w:t>
      </w:r>
    </w:p>
    <w:p w14:paraId="00A2B4DC" w14:textId="470322C6" w:rsidR="00D778F3" w:rsidRDefault="00D778F3" w:rsidP="00D778F3">
      <w:pPr>
        <w:tabs>
          <w:tab w:val="left" w:pos="2649"/>
        </w:tabs>
      </w:pPr>
      <w:r>
        <w:t xml:space="preserve"> &lt;button onclick="mergeArrays()"&gt;Merge Arrays&lt;/button&gt;</w:t>
      </w:r>
    </w:p>
    <w:p w14:paraId="2CB5ADDC" w14:textId="18DC2D19" w:rsidR="00D778F3" w:rsidRDefault="00D778F3" w:rsidP="00D778F3">
      <w:pPr>
        <w:tabs>
          <w:tab w:val="left" w:pos="2649"/>
        </w:tabs>
      </w:pPr>
      <w:r>
        <w:t xml:space="preserve"> &lt;script&gt;</w:t>
      </w:r>
    </w:p>
    <w:p w14:paraId="50DB93AF" w14:textId="77777777" w:rsidR="00D778F3" w:rsidRDefault="00D778F3" w:rsidP="00D778F3">
      <w:pPr>
        <w:tabs>
          <w:tab w:val="left" w:pos="2649"/>
        </w:tabs>
      </w:pPr>
      <w:r>
        <w:t xml:space="preserve">    let array1 = ["A", "B", "C"];</w:t>
      </w:r>
    </w:p>
    <w:p w14:paraId="12BD7459" w14:textId="77777777" w:rsidR="00D778F3" w:rsidRDefault="00D778F3" w:rsidP="00D778F3">
      <w:pPr>
        <w:tabs>
          <w:tab w:val="left" w:pos="2649"/>
        </w:tabs>
      </w:pPr>
      <w:r>
        <w:t xml:space="preserve">    let array2 = ["D", "E", "F"];</w:t>
      </w:r>
    </w:p>
    <w:p w14:paraId="72C86AF4" w14:textId="6391FBA7" w:rsidR="00D778F3" w:rsidRDefault="00D778F3" w:rsidP="00D778F3">
      <w:pPr>
        <w:tabs>
          <w:tab w:val="left" w:pos="2649"/>
        </w:tabs>
      </w:pPr>
      <w:r>
        <w:t xml:space="preserve"> function mergeArrays() {</w:t>
      </w:r>
    </w:p>
    <w:p w14:paraId="0DBC0F40" w14:textId="77777777" w:rsidR="00D778F3" w:rsidRDefault="00D778F3" w:rsidP="00D778F3">
      <w:pPr>
        <w:tabs>
          <w:tab w:val="left" w:pos="2649"/>
        </w:tabs>
      </w:pPr>
      <w:r>
        <w:t xml:space="preserve">      document.getElementById("original").textContent = </w:t>
      </w:r>
    </w:p>
    <w:p w14:paraId="086E6AE7" w14:textId="77777777" w:rsidR="00550A5F" w:rsidRDefault="00D778F3" w:rsidP="00D778F3">
      <w:pPr>
        <w:tabs>
          <w:tab w:val="left" w:pos="2649"/>
        </w:tabs>
      </w:pPr>
      <w:r>
        <w:t xml:space="preserve">        "Array 1: " + array1.join(", ") + " | </w:t>
      </w:r>
      <w:r w:rsidR="00550A5F">
        <w:t>Array 2: " + array2.join(", ");</w:t>
      </w:r>
    </w:p>
    <w:p w14:paraId="0191B9FC" w14:textId="66954B16" w:rsidR="00D778F3" w:rsidRDefault="00D778F3" w:rsidP="00D778F3">
      <w:pPr>
        <w:tabs>
          <w:tab w:val="left" w:pos="2649"/>
        </w:tabs>
      </w:pPr>
      <w:r>
        <w:t xml:space="preserve"> // Merge using spread operator</w:t>
      </w:r>
    </w:p>
    <w:p w14:paraId="2BEFD3F9" w14:textId="77777777" w:rsidR="00550A5F" w:rsidRDefault="00D778F3" w:rsidP="00D778F3">
      <w:pPr>
        <w:tabs>
          <w:tab w:val="left" w:pos="2649"/>
        </w:tabs>
      </w:pPr>
      <w:r>
        <w:t xml:space="preserve">      let merged</w:t>
      </w:r>
      <w:r w:rsidR="00550A5F">
        <w:t>Array = [...array1, ...array2];</w:t>
      </w:r>
    </w:p>
    <w:p w14:paraId="2FABA2BB" w14:textId="62CEA07D" w:rsidR="00D778F3" w:rsidRDefault="00D778F3" w:rsidP="00D778F3">
      <w:pPr>
        <w:tabs>
          <w:tab w:val="left" w:pos="2649"/>
        </w:tabs>
      </w:pPr>
      <w:r>
        <w:t xml:space="preserve"> document.getElementById("merged").textContent = mergedArray.join(", ");</w:t>
      </w:r>
    </w:p>
    <w:p w14:paraId="668EAF6E" w14:textId="77777777" w:rsidR="00D778F3" w:rsidRDefault="00D778F3" w:rsidP="00D778F3">
      <w:pPr>
        <w:tabs>
          <w:tab w:val="left" w:pos="2649"/>
        </w:tabs>
      </w:pPr>
      <w:r>
        <w:t xml:space="preserve">    }</w:t>
      </w:r>
    </w:p>
    <w:p w14:paraId="1843381F" w14:textId="77777777" w:rsidR="00D778F3" w:rsidRDefault="00D778F3" w:rsidP="00D778F3">
      <w:pPr>
        <w:tabs>
          <w:tab w:val="left" w:pos="2649"/>
        </w:tabs>
      </w:pPr>
      <w:r>
        <w:t xml:space="preserve">  &lt;/script&gt;</w:t>
      </w:r>
    </w:p>
    <w:p w14:paraId="7728507C" w14:textId="4B9B1A0D" w:rsidR="00D778F3" w:rsidRDefault="00D778F3" w:rsidP="00D778F3">
      <w:pPr>
        <w:tabs>
          <w:tab w:val="left" w:pos="2649"/>
        </w:tabs>
      </w:pPr>
      <w:r>
        <w:t>&lt;/body&gt;</w:t>
      </w:r>
    </w:p>
    <w:p w14:paraId="4992A76C" w14:textId="1D78B835" w:rsidR="00D778F3" w:rsidRDefault="00D778F3" w:rsidP="00D778F3">
      <w:pPr>
        <w:tabs>
          <w:tab w:val="left" w:pos="2649"/>
        </w:tabs>
      </w:pPr>
      <w:r>
        <w:t>&lt;/html&gt;</w:t>
      </w:r>
    </w:p>
    <w:p w14:paraId="3B3F9D79" w14:textId="02084E1D" w:rsidR="00550A5F" w:rsidRDefault="00550A5F" w:rsidP="00D778F3">
      <w:pPr>
        <w:tabs>
          <w:tab w:val="left" w:pos="2649"/>
        </w:tabs>
      </w:pPr>
      <w:r>
        <w:t>Output:</w:t>
      </w:r>
    </w:p>
    <w:p w14:paraId="13A96B3B" w14:textId="783D33B6" w:rsidR="00550A5F" w:rsidRDefault="00550A5F" w:rsidP="00D778F3">
      <w:pPr>
        <w:tabs>
          <w:tab w:val="left" w:pos="2649"/>
        </w:tabs>
      </w:pPr>
      <w:r w:rsidRPr="00550A5F">
        <w:rPr>
          <w:noProof/>
          <w:lang w:eastAsia="en-IN"/>
        </w:rPr>
        <w:drawing>
          <wp:inline distT="0" distB="0" distL="0" distR="0" wp14:anchorId="0C9A1BD3" wp14:editId="0F2A2F12">
            <wp:extent cx="4829849" cy="2734057"/>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29849" cy="2734057"/>
                    </a:xfrm>
                    <a:prstGeom prst="rect">
                      <a:avLst/>
                    </a:prstGeom>
                  </pic:spPr>
                </pic:pic>
              </a:graphicData>
            </a:graphic>
          </wp:inline>
        </w:drawing>
      </w:r>
    </w:p>
    <w:p w14:paraId="5EF5B44B" w14:textId="13127FBC" w:rsidR="004A1A4D" w:rsidRDefault="004A1A4D" w:rsidP="00D778F3">
      <w:pPr>
        <w:tabs>
          <w:tab w:val="left" w:pos="2649"/>
        </w:tabs>
      </w:pPr>
    </w:p>
    <w:p w14:paraId="47BB04A5" w14:textId="1CD6637D" w:rsidR="004A1A4D" w:rsidRPr="004A1A4D" w:rsidRDefault="004A1A4D" w:rsidP="00D778F3">
      <w:pPr>
        <w:tabs>
          <w:tab w:val="left" w:pos="2649"/>
        </w:tabs>
        <w:rPr>
          <w:color w:val="000000" w:themeColor="text1"/>
        </w:rPr>
      </w:pPr>
      <w:r w:rsidRPr="004A1A4D">
        <w:rPr>
          <w:color w:val="000000" w:themeColor="text1"/>
        </w:rPr>
        <w:t>MONGODB:</w:t>
      </w:r>
    </w:p>
    <w:p w14:paraId="32B8A624" w14:textId="77777777" w:rsidR="004A1A4D" w:rsidRPr="004A1A4D" w:rsidRDefault="004A1A4D" w:rsidP="00D778F3">
      <w:pPr>
        <w:tabs>
          <w:tab w:val="left" w:pos="2649"/>
        </w:tabs>
        <w:rPr>
          <w:u w:val="single"/>
        </w:rPr>
      </w:pPr>
      <w:r w:rsidRPr="004A1A4D">
        <w:rPr>
          <w:u w:val="single"/>
        </w:rPr>
        <w:t xml:space="preserve">Project 145: </w:t>
      </w:r>
    </w:p>
    <w:p w14:paraId="3D4AF7B7" w14:textId="24DFA48E" w:rsidR="004A1A4D" w:rsidRDefault="004A1A4D" w:rsidP="00D778F3">
      <w:pPr>
        <w:tabs>
          <w:tab w:val="left" w:pos="2649"/>
        </w:tabs>
      </w:pPr>
      <w:r>
        <w:t xml:space="preserve">Demonstrate how to create a database in MongoDB </w:t>
      </w:r>
    </w:p>
    <w:p w14:paraId="3078EB37" w14:textId="77777777" w:rsidR="004A1A4D" w:rsidRDefault="004A1A4D" w:rsidP="00D778F3">
      <w:pPr>
        <w:tabs>
          <w:tab w:val="left" w:pos="2649"/>
        </w:tabs>
      </w:pPr>
      <w:r>
        <w:t xml:space="preserve">Description: </w:t>
      </w:r>
    </w:p>
    <w:p w14:paraId="144ACD3E" w14:textId="28647212" w:rsidR="004A1A4D" w:rsidRDefault="004A1A4D" w:rsidP="00D778F3">
      <w:pPr>
        <w:tabs>
          <w:tab w:val="left" w:pos="2649"/>
        </w:tabs>
      </w:pPr>
      <w:r>
        <w:t xml:space="preserve">The use command is used to create or switch to a database in MongoDB. A new database is created only when data is inserted into it. </w:t>
      </w:r>
    </w:p>
    <w:p w14:paraId="3FA98095" w14:textId="77777777" w:rsidR="004A1A4D" w:rsidRDefault="004A1A4D" w:rsidP="00D778F3">
      <w:pPr>
        <w:tabs>
          <w:tab w:val="left" w:pos="2649"/>
        </w:tabs>
      </w:pPr>
      <w:r>
        <w:t xml:space="preserve">Example: </w:t>
      </w:r>
    </w:p>
    <w:p w14:paraId="67B379AA" w14:textId="29E46C2E" w:rsidR="004A1A4D" w:rsidRDefault="004A1A4D" w:rsidP="00D778F3">
      <w:pPr>
        <w:tabs>
          <w:tab w:val="left" w:pos="2649"/>
        </w:tabs>
      </w:pPr>
      <w:r>
        <w:t>use myDatabase</w:t>
      </w:r>
    </w:p>
    <w:p w14:paraId="3B16FA53" w14:textId="70A02384" w:rsidR="004A1A4D" w:rsidRDefault="004A1A4D" w:rsidP="00D778F3">
      <w:pPr>
        <w:tabs>
          <w:tab w:val="left" w:pos="2649"/>
        </w:tabs>
        <w:rPr>
          <w:u w:val="single"/>
        </w:rPr>
      </w:pPr>
      <w:r w:rsidRPr="004A1A4D">
        <w:rPr>
          <w:u w:val="single"/>
        </w:rPr>
        <w:t>Project 146:</w:t>
      </w:r>
    </w:p>
    <w:p w14:paraId="3060F41F" w14:textId="77777777" w:rsidR="004A1A4D" w:rsidRDefault="004A1A4D" w:rsidP="00D778F3">
      <w:pPr>
        <w:tabs>
          <w:tab w:val="left" w:pos="2649"/>
        </w:tabs>
      </w:pPr>
      <w:r>
        <w:t>Demonstrate how to create a collection in MongoDB</w:t>
      </w:r>
    </w:p>
    <w:p w14:paraId="260DA82C" w14:textId="77777777" w:rsidR="004A1A4D" w:rsidRDefault="004A1A4D" w:rsidP="00D778F3">
      <w:pPr>
        <w:tabs>
          <w:tab w:val="left" w:pos="2649"/>
        </w:tabs>
      </w:pPr>
      <w:r>
        <w:t xml:space="preserve"> Description:</w:t>
      </w:r>
    </w:p>
    <w:p w14:paraId="1C48A470" w14:textId="77777777" w:rsidR="004A1A4D" w:rsidRDefault="004A1A4D" w:rsidP="00D778F3">
      <w:pPr>
        <w:tabs>
          <w:tab w:val="left" w:pos="2649"/>
        </w:tabs>
      </w:pPr>
      <w:r>
        <w:t xml:space="preserve"> Collections can be created explicitly using db.createCollection(), or implicitly by inserting a document.</w:t>
      </w:r>
    </w:p>
    <w:p w14:paraId="09AF5184" w14:textId="77777777" w:rsidR="004A1A4D" w:rsidRDefault="004A1A4D" w:rsidP="00D778F3">
      <w:pPr>
        <w:tabs>
          <w:tab w:val="left" w:pos="2649"/>
        </w:tabs>
      </w:pPr>
      <w:r>
        <w:t xml:space="preserve"> Example: </w:t>
      </w:r>
    </w:p>
    <w:p w14:paraId="4A7F7E68" w14:textId="25D6F0AC" w:rsidR="004A1A4D" w:rsidRDefault="004A1A4D" w:rsidP="00D778F3">
      <w:pPr>
        <w:tabs>
          <w:tab w:val="left" w:pos="2649"/>
        </w:tabs>
      </w:pPr>
      <w:r>
        <w:t>db.createCollection("students")</w:t>
      </w:r>
    </w:p>
    <w:p w14:paraId="5C5DFADA" w14:textId="77777777" w:rsidR="004A1A4D" w:rsidRDefault="004A1A4D" w:rsidP="00D778F3">
      <w:pPr>
        <w:tabs>
          <w:tab w:val="left" w:pos="2649"/>
        </w:tabs>
      </w:pPr>
      <w:r w:rsidRPr="004A1A4D">
        <w:rPr>
          <w:u w:val="single"/>
        </w:rPr>
        <w:t>project 147:</w:t>
      </w:r>
      <w:r>
        <w:rPr>
          <w:u w:val="single"/>
        </w:rPr>
        <w:br/>
      </w:r>
      <w:r>
        <w:t>Demonstrate how to insert a document into a MongoDB collection</w:t>
      </w:r>
    </w:p>
    <w:p w14:paraId="2B3A943A" w14:textId="77777777" w:rsidR="004A1A4D" w:rsidRDefault="004A1A4D" w:rsidP="00D778F3">
      <w:pPr>
        <w:tabs>
          <w:tab w:val="left" w:pos="2649"/>
        </w:tabs>
      </w:pPr>
      <w:r>
        <w:t xml:space="preserve"> Description:</w:t>
      </w:r>
    </w:p>
    <w:p w14:paraId="3C90E28E" w14:textId="77777777" w:rsidR="004A1A4D" w:rsidRDefault="004A1A4D" w:rsidP="00D778F3">
      <w:pPr>
        <w:tabs>
          <w:tab w:val="left" w:pos="2649"/>
        </w:tabs>
      </w:pPr>
      <w:r>
        <w:t xml:space="preserve"> The insertOne() method is used to insert a single document. insertMany() can be used for inserting multiple documents. </w:t>
      </w:r>
    </w:p>
    <w:p w14:paraId="271350BC" w14:textId="77777777" w:rsidR="004A1A4D" w:rsidRDefault="004A1A4D" w:rsidP="00D778F3">
      <w:pPr>
        <w:tabs>
          <w:tab w:val="left" w:pos="2649"/>
        </w:tabs>
      </w:pPr>
      <w:r>
        <w:t>Example:</w:t>
      </w:r>
    </w:p>
    <w:p w14:paraId="41DBC768" w14:textId="6BB20268" w:rsidR="004A1A4D" w:rsidRPr="004A1A4D" w:rsidRDefault="004A1A4D" w:rsidP="00D778F3">
      <w:pPr>
        <w:tabs>
          <w:tab w:val="left" w:pos="2649"/>
        </w:tabs>
      </w:pPr>
      <w:bookmarkStart w:id="2" w:name="_GoBack"/>
      <w:bookmarkEnd w:id="2"/>
      <w:r>
        <w:t xml:space="preserve"> db.students.insertOne({ name: "Sai", course: "BCA", age: 21 })</w:t>
      </w:r>
    </w:p>
    <w:p w14:paraId="5797F8C5" w14:textId="1D264802" w:rsidR="00550A5F" w:rsidRDefault="00550A5F" w:rsidP="00D778F3">
      <w:pPr>
        <w:tabs>
          <w:tab w:val="left" w:pos="2649"/>
        </w:tabs>
      </w:pPr>
    </w:p>
    <w:p w14:paraId="60A52D4C" w14:textId="77777777" w:rsidR="00550A5F" w:rsidRDefault="00550A5F" w:rsidP="00D778F3">
      <w:pPr>
        <w:tabs>
          <w:tab w:val="left" w:pos="2649"/>
        </w:tabs>
      </w:pPr>
    </w:p>
    <w:p w14:paraId="41B64932" w14:textId="56DFD891" w:rsidR="00D778F3" w:rsidRDefault="00D778F3" w:rsidP="00D778F3">
      <w:pPr>
        <w:tabs>
          <w:tab w:val="left" w:pos="2649"/>
        </w:tabs>
      </w:pPr>
    </w:p>
    <w:p w14:paraId="49B7C353" w14:textId="0473582A" w:rsidR="00080444" w:rsidRPr="009E234B" w:rsidRDefault="00080444" w:rsidP="00080444">
      <w:pPr>
        <w:tabs>
          <w:tab w:val="left" w:pos="2649"/>
        </w:tabs>
      </w:pPr>
    </w:p>
    <w:sectPr w:rsidR="00080444" w:rsidRPr="009E23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DC07E0" w14:textId="77777777" w:rsidR="00726496" w:rsidRDefault="00726496" w:rsidP="00F279C6">
      <w:pPr>
        <w:spacing w:after="0" w:line="240" w:lineRule="auto"/>
      </w:pPr>
      <w:r>
        <w:separator/>
      </w:r>
    </w:p>
  </w:endnote>
  <w:endnote w:type="continuationSeparator" w:id="0">
    <w:p w14:paraId="50A9432D" w14:textId="77777777" w:rsidR="00726496" w:rsidRDefault="00726496" w:rsidP="00F27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9F67CC" w14:textId="77777777" w:rsidR="00726496" w:rsidRDefault="00726496" w:rsidP="00F279C6">
      <w:pPr>
        <w:spacing w:after="0" w:line="240" w:lineRule="auto"/>
      </w:pPr>
      <w:r>
        <w:separator/>
      </w:r>
    </w:p>
  </w:footnote>
  <w:footnote w:type="continuationSeparator" w:id="0">
    <w:p w14:paraId="2FB38C00" w14:textId="77777777" w:rsidR="00726496" w:rsidRDefault="00726496" w:rsidP="00F279C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C7A"/>
    <w:rsid w:val="00080444"/>
    <w:rsid w:val="000A1410"/>
    <w:rsid w:val="000C2DD2"/>
    <w:rsid w:val="000D6C3C"/>
    <w:rsid w:val="001265AF"/>
    <w:rsid w:val="00135643"/>
    <w:rsid w:val="001A45B2"/>
    <w:rsid w:val="001D1A22"/>
    <w:rsid w:val="00211750"/>
    <w:rsid w:val="00225269"/>
    <w:rsid w:val="00226ED5"/>
    <w:rsid w:val="002456F7"/>
    <w:rsid w:val="003316A1"/>
    <w:rsid w:val="00393B0D"/>
    <w:rsid w:val="003A215D"/>
    <w:rsid w:val="003A25CC"/>
    <w:rsid w:val="003E680B"/>
    <w:rsid w:val="003F794F"/>
    <w:rsid w:val="00405649"/>
    <w:rsid w:val="004104C8"/>
    <w:rsid w:val="00416140"/>
    <w:rsid w:val="004419FC"/>
    <w:rsid w:val="00486ABF"/>
    <w:rsid w:val="004A0293"/>
    <w:rsid w:val="004A1A4D"/>
    <w:rsid w:val="00537A32"/>
    <w:rsid w:val="00550A5F"/>
    <w:rsid w:val="0059070F"/>
    <w:rsid w:val="005E3975"/>
    <w:rsid w:val="00601B12"/>
    <w:rsid w:val="0061450F"/>
    <w:rsid w:val="00627650"/>
    <w:rsid w:val="006F7CDB"/>
    <w:rsid w:val="00721953"/>
    <w:rsid w:val="00726496"/>
    <w:rsid w:val="007447C0"/>
    <w:rsid w:val="00792505"/>
    <w:rsid w:val="007A5EB4"/>
    <w:rsid w:val="007C0221"/>
    <w:rsid w:val="007E3099"/>
    <w:rsid w:val="008255F8"/>
    <w:rsid w:val="008447B1"/>
    <w:rsid w:val="00866066"/>
    <w:rsid w:val="00873D6C"/>
    <w:rsid w:val="008B6319"/>
    <w:rsid w:val="008C09A1"/>
    <w:rsid w:val="008E17F5"/>
    <w:rsid w:val="009075AB"/>
    <w:rsid w:val="009862B3"/>
    <w:rsid w:val="009C4100"/>
    <w:rsid w:val="009E234B"/>
    <w:rsid w:val="00A80C7A"/>
    <w:rsid w:val="00A85A4C"/>
    <w:rsid w:val="00A92FF3"/>
    <w:rsid w:val="00AB5898"/>
    <w:rsid w:val="00AF2691"/>
    <w:rsid w:val="00B16D38"/>
    <w:rsid w:val="00B35A6D"/>
    <w:rsid w:val="00B4409E"/>
    <w:rsid w:val="00B95641"/>
    <w:rsid w:val="00BA19DD"/>
    <w:rsid w:val="00BC5266"/>
    <w:rsid w:val="00C82863"/>
    <w:rsid w:val="00C96C3B"/>
    <w:rsid w:val="00CA071F"/>
    <w:rsid w:val="00CA71F4"/>
    <w:rsid w:val="00CB1503"/>
    <w:rsid w:val="00D438F5"/>
    <w:rsid w:val="00D50FFD"/>
    <w:rsid w:val="00D778F3"/>
    <w:rsid w:val="00D80EEB"/>
    <w:rsid w:val="00D95AA2"/>
    <w:rsid w:val="00E10EF0"/>
    <w:rsid w:val="00E2440A"/>
    <w:rsid w:val="00E4596F"/>
    <w:rsid w:val="00E740DB"/>
    <w:rsid w:val="00EA5CAB"/>
    <w:rsid w:val="00EB5214"/>
    <w:rsid w:val="00EE504B"/>
    <w:rsid w:val="00F279C6"/>
    <w:rsid w:val="00F9120F"/>
    <w:rsid w:val="00FA451D"/>
    <w:rsid w:val="00FB45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00C86"/>
  <w15:chartTrackingRefBased/>
  <w15:docId w15:val="{D03BFD0B-1EE6-4E77-9F4D-85D68F1F8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79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79C6"/>
  </w:style>
  <w:style w:type="paragraph" w:styleId="Footer">
    <w:name w:val="footer"/>
    <w:basedOn w:val="Normal"/>
    <w:link w:val="FooterChar"/>
    <w:uiPriority w:val="99"/>
    <w:unhideWhenUsed/>
    <w:rsid w:val="00F279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79C6"/>
  </w:style>
  <w:style w:type="character" w:styleId="Strong">
    <w:name w:val="Strong"/>
    <w:basedOn w:val="DefaultParagraphFont"/>
    <w:uiPriority w:val="22"/>
    <w:qFormat/>
    <w:rsid w:val="00CA071F"/>
    <w:rPr>
      <w:b/>
      <w:bCs/>
    </w:rPr>
  </w:style>
  <w:style w:type="character" w:styleId="Emphasis">
    <w:name w:val="Emphasis"/>
    <w:basedOn w:val="DefaultParagraphFont"/>
    <w:uiPriority w:val="20"/>
    <w:qFormat/>
    <w:rsid w:val="00CA071F"/>
    <w:rPr>
      <w:i/>
      <w:iCs/>
    </w:rPr>
  </w:style>
  <w:style w:type="character" w:styleId="HTMLKeyboard">
    <w:name w:val="HTML Keyboard"/>
    <w:basedOn w:val="DefaultParagraphFont"/>
    <w:uiPriority w:val="99"/>
    <w:semiHidden/>
    <w:unhideWhenUsed/>
    <w:rsid w:val="00E740D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58590">
      <w:bodyDiv w:val="1"/>
      <w:marLeft w:val="0"/>
      <w:marRight w:val="0"/>
      <w:marTop w:val="0"/>
      <w:marBottom w:val="0"/>
      <w:divBdr>
        <w:top w:val="none" w:sz="0" w:space="0" w:color="auto"/>
        <w:left w:val="none" w:sz="0" w:space="0" w:color="auto"/>
        <w:bottom w:val="none" w:sz="0" w:space="0" w:color="auto"/>
        <w:right w:val="none" w:sz="0" w:space="0" w:color="auto"/>
      </w:divBdr>
      <w:divsChild>
        <w:div w:id="1147085870">
          <w:marLeft w:val="0"/>
          <w:marRight w:val="0"/>
          <w:marTop w:val="0"/>
          <w:marBottom w:val="0"/>
          <w:divBdr>
            <w:top w:val="none" w:sz="0" w:space="0" w:color="auto"/>
            <w:left w:val="none" w:sz="0" w:space="0" w:color="auto"/>
            <w:bottom w:val="none" w:sz="0" w:space="0" w:color="auto"/>
            <w:right w:val="none" w:sz="0" w:space="0" w:color="auto"/>
          </w:divBdr>
          <w:divsChild>
            <w:div w:id="5495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8045">
      <w:bodyDiv w:val="1"/>
      <w:marLeft w:val="0"/>
      <w:marRight w:val="0"/>
      <w:marTop w:val="0"/>
      <w:marBottom w:val="0"/>
      <w:divBdr>
        <w:top w:val="none" w:sz="0" w:space="0" w:color="auto"/>
        <w:left w:val="none" w:sz="0" w:space="0" w:color="auto"/>
        <w:bottom w:val="none" w:sz="0" w:space="0" w:color="auto"/>
        <w:right w:val="none" w:sz="0" w:space="0" w:color="auto"/>
      </w:divBdr>
      <w:divsChild>
        <w:div w:id="550649938">
          <w:marLeft w:val="0"/>
          <w:marRight w:val="0"/>
          <w:marTop w:val="0"/>
          <w:marBottom w:val="0"/>
          <w:divBdr>
            <w:top w:val="none" w:sz="0" w:space="0" w:color="auto"/>
            <w:left w:val="none" w:sz="0" w:space="0" w:color="auto"/>
            <w:bottom w:val="none" w:sz="0" w:space="0" w:color="auto"/>
            <w:right w:val="none" w:sz="0" w:space="0" w:color="auto"/>
          </w:divBdr>
          <w:divsChild>
            <w:div w:id="12465720">
              <w:marLeft w:val="0"/>
              <w:marRight w:val="0"/>
              <w:marTop w:val="0"/>
              <w:marBottom w:val="0"/>
              <w:divBdr>
                <w:top w:val="none" w:sz="0" w:space="0" w:color="auto"/>
                <w:left w:val="none" w:sz="0" w:space="0" w:color="auto"/>
                <w:bottom w:val="none" w:sz="0" w:space="0" w:color="auto"/>
                <w:right w:val="none" w:sz="0" w:space="0" w:color="auto"/>
              </w:divBdr>
            </w:div>
            <w:div w:id="121929017">
              <w:marLeft w:val="0"/>
              <w:marRight w:val="0"/>
              <w:marTop w:val="0"/>
              <w:marBottom w:val="0"/>
              <w:divBdr>
                <w:top w:val="none" w:sz="0" w:space="0" w:color="auto"/>
                <w:left w:val="none" w:sz="0" w:space="0" w:color="auto"/>
                <w:bottom w:val="none" w:sz="0" w:space="0" w:color="auto"/>
                <w:right w:val="none" w:sz="0" w:space="0" w:color="auto"/>
              </w:divBdr>
            </w:div>
            <w:div w:id="293220982">
              <w:marLeft w:val="0"/>
              <w:marRight w:val="0"/>
              <w:marTop w:val="0"/>
              <w:marBottom w:val="0"/>
              <w:divBdr>
                <w:top w:val="none" w:sz="0" w:space="0" w:color="auto"/>
                <w:left w:val="none" w:sz="0" w:space="0" w:color="auto"/>
                <w:bottom w:val="none" w:sz="0" w:space="0" w:color="auto"/>
                <w:right w:val="none" w:sz="0" w:space="0" w:color="auto"/>
              </w:divBdr>
            </w:div>
            <w:div w:id="360979584">
              <w:marLeft w:val="0"/>
              <w:marRight w:val="0"/>
              <w:marTop w:val="0"/>
              <w:marBottom w:val="0"/>
              <w:divBdr>
                <w:top w:val="none" w:sz="0" w:space="0" w:color="auto"/>
                <w:left w:val="none" w:sz="0" w:space="0" w:color="auto"/>
                <w:bottom w:val="none" w:sz="0" w:space="0" w:color="auto"/>
                <w:right w:val="none" w:sz="0" w:space="0" w:color="auto"/>
              </w:divBdr>
            </w:div>
            <w:div w:id="540436529">
              <w:marLeft w:val="0"/>
              <w:marRight w:val="0"/>
              <w:marTop w:val="0"/>
              <w:marBottom w:val="0"/>
              <w:divBdr>
                <w:top w:val="none" w:sz="0" w:space="0" w:color="auto"/>
                <w:left w:val="none" w:sz="0" w:space="0" w:color="auto"/>
                <w:bottom w:val="none" w:sz="0" w:space="0" w:color="auto"/>
                <w:right w:val="none" w:sz="0" w:space="0" w:color="auto"/>
              </w:divBdr>
            </w:div>
            <w:div w:id="575670300">
              <w:marLeft w:val="0"/>
              <w:marRight w:val="0"/>
              <w:marTop w:val="0"/>
              <w:marBottom w:val="0"/>
              <w:divBdr>
                <w:top w:val="none" w:sz="0" w:space="0" w:color="auto"/>
                <w:left w:val="none" w:sz="0" w:space="0" w:color="auto"/>
                <w:bottom w:val="none" w:sz="0" w:space="0" w:color="auto"/>
                <w:right w:val="none" w:sz="0" w:space="0" w:color="auto"/>
              </w:divBdr>
            </w:div>
            <w:div w:id="585960203">
              <w:marLeft w:val="0"/>
              <w:marRight w:val="0"/>
              <w:marTop w:val="0"/>
              <w:marBottom w:val="0"/>
              <w:divBdr>
                <w:top w:val="none" w:sz="0" w:space="0" w:color="auto"/>
                <w:left w:val="none" w:sz="0" w:space="0" w:color="auto"/>
                <w:bottom w:val="none" w:sz="0" w:space="0" w:color="auto"/>
                <w:right w:val="none" w:sz="0" w:space="0" w:color="auto"/>
              </w:divBdr>
            </w:div>
            <w:div w:id="638609997">
              <w:marLeft w:val="0"/>
              <w:marRight w:val="0"/>
              <w:marTop w:val="0"/>
              <w:marBottom w:val="0"/>
              <w:divBdr>
                <w:top w:val="none" w:sz="0" w:space="0" w:color="auto"/>
                <w:left w:val="none" w:sz="0" w:space="0" w:color="auto"/>
                <w:bottom w:val="none" w:sz="0" w:space="0" w:color="auto"/>
                <w:right w:val="none" w:sz="0" w:space="0" w:color="auto"/>
              </w:divBdr>
            </w:div>
            <w:div w:id="693386495">
              <w:marLeft w:val="0"/>
              <w:marRight w:val="0"/>
              <w:marTop w:val="0"/>
              <w:marBottom w:val="0"/>
              <w:divBdr>
                <w:top w:val="none" w:sz="0" w:space="0" w:color="auto"/>
                <w:left w:val="none" w:sz="0" w:space="0" w:color="auto"/>
                <w:bottom w:val="none" w:sz="0" w:space="0" w:color="auto"/>
                <w:right w:val="none" w:sz="0" w:space="0" w:color="auto"/>
              </w:divBdr>
            </w:div>
            <w:div w:id="713391561">
              <w:marLeft w:val="0"/>
              <w:marRight w:val="0"/>
              <w:marTop w:val="0"/>
              <w:marBottom w:val="0"/>
              <w:divBdr>
                <w:top w:val="none" w:sz="0" w:space="0" w:color="auto"/>
                <w:left w:val="none" w:sz="0" w:space="0" w:color="auto"/>
                <w:bottom w:val="none" w:sz="0" w:space="0" w:color="auto"/>
                <w:right w:val="none" w:sz="0" w:space="0" w:color="auto"/>
              </w:divBdr>
            </w:div>
            <w:div w:id="849178285">
              <w:marLeft w:val="0"/>
              <w:marRight w:val="0"/>
              <w:marTop w:val="0"/>
              <w:marBottom w:val="0"/>
              <w:divBdr>
                <w:top w:val="none" w:sz="0" w:space="0" w:color="auto"/>
                <w:left w:val="none" w:sz="0" w:space="0" w:color="auto"/>
                <w:bottom w:val="none" w:sz="0" w:space="0" w:color="auto"/>
                <w:right w:val="none" w:sz="0" w:space="0" w:color="auto"/>
              </w:divBdr>
            </w:div>
            <w:div w:id="880292012">
              <w:marLeft w:val="0"/>
              <w:marRight w:val="0"/>
              <w:marTop w:val="0"/>
              <w:marBottom w:val="0"/>
              <w:divBdr>
                <w:top w:val="none" w:sz="0" w:space="0" w:color="auto"/>
                <w:left w:val="none" w:sz="0" w:space="0" w:color="auto"/>
                <w:bottom w:val="none" w:sz="0" w:space="0" w:color="auto"/>
                <w:right w:val="none" w:sz="0" w:space="0" w:color="auto"/>
              </w:divBdr>
            </w:div>
            <w:div w:id="892617154">
              <w:marLeft w:val="0"/>
              <w:marRight w:val="0"/>
              <w:marTop w:val="0"/>
              <w:marBottom w:val="0"/>
              <w:divBdr>
                <w:top w:val="none" w:sz="0" w:space="0" w:color="auto"/>
                <w:left w:val="none" w:sz="0" w:space="0" w:color="auto"/>
                <w:bottom w:val="none" w:sz="0" w:space="0" w:color="auto"/>
                <w:right w:val="none" w:sz="0" w:space="0" w:color="auto"/>
              </w:divBdr>
            </w:div>
            <w:div w:id="896479108">
              <w:marLeft w:val="0"/>
              <w:marRight w:val="0"/>
              <w:marTop w:val="0"/>
              <w:marBottom w:val="0"/>
              <w:divBdr>
                <w:top w:val="none" w:sz="0" w:space="0" w:color="auto"/>
                <w:left w:val="none" w:sz="0" w:space="0" w:color="auto"/>
                <w:bottom w:val="none" w:sz="0" w:space="0" w:color="auto"/>
                <w:right w:val="none" w:sz="0" w:space="0" w:color="auto"/>
              </w:divBdr>
            </w:div>
            <w:div w:id="904728358">
              <w:marLeft w:val="0"/>
              <w:marRight w:val="0"/>
              <w:marTop w:val="0"/>
              <w:marBottom w:val="0"/>
              <w:divBdr>
                <w:top w:val="none" w:sz="0" w:space="0" w:color="auto"/>
                <w:left w:val="none" w:sz="0" w:space="0" w:color="auto"/>
                <w:bottom w:val="none" w:sz="0" w:space="0" w:color="auto"/>
                <w:right w:val="none" w:sz="0" w:space="0" w:color="auto"/>
              </w:divBdr>
            </w:div>
            <w:div w:id="919799381">
              <w:marLeft w:val="0"/>
              <w:marRight w:val="0"/>
              <w:marTop w:val="0"/>
              <w:marBottom w:val="0"/>
              <w:divBdr>
                <w:top w:val="none" w:sz="0" w:space="0" w:color="auto"/>
                <w:left w:val="none" w:sz="0" w:space="0" w:color="auto"/>
                <w:bottom w:val="none" w:sz="0" w:space="0" w:color="auto"/>
                <w:right w:val="none" w:sz="0" w:space="0" w:color="auto"/>
              </w:divBdr>
            </w:div>
            <w:div w:id="932740414">
              <w:marLeft w:val="0"/>
              <w:marRight w:val="0"/>
              <w:marTop w:val="0"/>
              <w:marBottom w:val="0"/>
              <w:divBdr>
                <w:top w:val="none" w:sz="0" w:space="0" w:color="auto"/>
                <w:left w:val="none" w:sz="0" w:space="0" w:color="auto"/>
                <w:bottom w:val="none" w:sz="0" w:space="0" w:color="auto"/>
                <w:right w:val="none" w:sz="0" w:space="0" w:color="auto"/>
              </w:divBdr>
            </w:div>
            <w:div w:id="1027489440">
              <w:marLeft w:val="0"/>
              <w:marRight w:val="0"/>
              <w:marTop w:val="0"/>
              <w:marBottom w:val="0"/>
              <w:divBdr>
                <w:top w:val="none" w:sz="0" w:space="0" w:color="auto"/>
                <w:left w:val="none" w:sz="0" w:space="0" w:color="auto"/>
                <w:bottom w:val="none" w:sz="0" w:space="0" w:color="auto"/>
                <w:right w:val="none" w:sz="0" w:space="0" w:color="auto"/>
              </w:divBdr>
            </w:div>
            <w:div w:id="1512378733">
              <w:marLeft w:val="0"/>
              <w:marRight w:val="0"/>
              <w:marTop w:val="0"/>
              <w:marBottom w:val="0"/>
              <w:divBdr>
                <w:top w:val="none" w:sz="0" w:space="0" w:color="auto"/>
                <w:left w:val="none" w:sz="0" w:space="0" w:color="auto"/>
                <w:bottom w:val="none" w:sz="0" w:space="0" w:color="auto"/>
                <w:right w:val="none" w:sz="0" w:space="0" w:color="auto"/>
              </w:divBdr>
            </w:div>
            <w:div w:id="1566335461">
              <w:marLeft w:val="0"/>
              <w:marRight w:val="0"/>
              <w:marTop w:val="0"/>
              <w:marBottom w:val="0"/>
              <w:divBdr>
                <w:top w:val="none" w:sz="0" w:space="0" w:color="auto"/>
                <w:left w:val="none" w:sz="0" w:space="0" w:color="auto"/>
                <w:bottom w:val="none" w:sz="0" w:space="0" w:color="auto"/>
                <w:right w:val="none" w:sz="0" w:space="0" w:color="auto"/>
              </w:divBdr>
            </w:div>
            <w:div w:id="1888057280">
              <w:marLeft w:val="0"/>
              <w:marRight w:val="0"/>
              <w:marTop w:val="0"/>
              <w:marBottom w:val="0"/>
              <w:divBdr>
                <w:top w:val="none" w:sz="0" w:space="0" w:color="auto"/>
                <w:left w:val="none" w:sz="0" w:space="0" w:color="auto"/>
                <w:bottom w:val="none" w:sz="0" w:space="0" w:color="auto"/>
                <w:right w:val="none" w:sz="0" w:space="0" w:color="auto"/>
              </w:divBdr>
            </w:div>
            <w:div w:id="1919292081">
              <w:marLeft w:val="0"/>
              <w:marRight w:val="0"/>
              <w:marTop w:val="0"/>
              <w:marBottom w:val="0"/>
              <w:divBdr>
                <w:top w:val="none" w:sz="0" w:space="0" w:color="auto"/>
                <w:left w:val="none" w:sz="0" w:space="0" w:color="auto"/>
                <w:bottom w:val="none" w:sz="0" w:space="0" w:color="auto"/>
                <w:right w:val="none" w:sz="0" w:space="0" w:color="auto"/>
              </w:divBdr>
            </w:div>
            <w:div w:id="194776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C49BF-B0F9-4EB6-A0AD-3D8FEBC99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251</Pages>
  <Words>25037</Words>
  <Characters>142713</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badugu</dc:creator>
  <cp:keywords/>
  <dc:description/>
  <cp:lastModifiedBy>divya badugu</cp:lastModifiedBy>
  <cp:revision>2</cp:revision>
  <dcterms:created xsi:type="dcterms:W3CDTF">2025-07-17T14:22:00Z</dcterms:created>
  <dcterms:modified xsi:type="dcterms:W3CDTF">2025-07-17T14:22:00Z</dcterms:modified>
</cp:coreProperties>
</file>